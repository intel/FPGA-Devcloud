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488E34" w14:textId="22F08A2F" w:rsidR="00063F2C" w:rsidRPr="00D05599" w:rsidRDefault="00063F2C" w:rsidP="005257B5">
      <w:pPr>
        <w:pStyle w:val="Title"/>
        <w:jc w:val="center"/>
        <w:rPr>
          <w:rFonts w:cs="Intel Clear"/>
          <w:b/>
          <w:color w:val="0070C0"/>
        </w:rPr>
      </w:pPr>
    </w:p>
    <w:p w14:paraId="3A4195BB" w14:textId="6687AF9F" w:rsidR="0097399F" w:rsidRPr="00DC4924" w:rsidRDefault="0097399F" w:rsidP="009263C6">
      <w:pPr>
        <w:pStyle w:val="Title"/>
        <w:jc w:val="center"/>
        <w:rPr>
          <w:rFonts w:cs="Intel Clear"/>
          <w:b/>
          <w:color w:val="0070C0"/>
          <w:sz w:val="56"/>
        </w:rPr>
      </w:pPr>
    </w:p>
    <w:p w14:paraId="5246EDBC" w14:textId="463576F0" w:rsidR="00192A81" w:rsidRPr="005257B5" w:rsidRDefault="002262A0">
      <w:pPr>
        <w:pStyle w:val="Title"/>
        <w:jc w:val="center"/>
        <w:rPr>
          <w:rFonts w:ascii="IntelOne Display Light" w:hAnsi="IntelOne Display Light" w:cs="Intel Clear Pro"/>
          <w:b/>
          <w:color w:val="0070C0"/>
          <w:sz w:val="56"/>
          <w:szCs w:val="92"/>
        </w:rPr>
      </w:pPr>
      <w:r w:rsidRPr="005257B5">
        <w:rPr>
          <w:rFonts w:ascii="IntelOne Display Light" w:hAnsi="IntelOne Display Light" w:cs="Intel Clear Pro"/>
          <w:b/>
          <w:color w:val="0070C0"/>
          <w:sz w:val="56"/>
          <w:szCs w:val="92"/>
        </w:rPr>
        <w:t>Introduction to Intel</w:t>
      </w:r>
      <w:r w:rsidR="0065297F" w:rsidRPr="005257B5">
        <w:rPr>
          <w:rFonts w:ascii="IntelOne Display Light" w:hAnsi="IntelOne Display Light" w:cs="Intel Clear Pro"/>
          <w:b/>
          <w:color w:val="0070C0"/>
          <w:sz w:val="56"/>
          <w:szCs w:val="92"/>
        </w:rPr>
        <w:t>®</w:t>
      </w:r>
      <w:ins w:id="0" w:author="Landis, Lawrence" w:date="2021-03-24T09:06:00Z">
        <w:r w:rsidR="0099284D">
          <w:rPr>
            <w:rFonts w:ascii="IntelOne Display Light" w:hAnsi="IntelOne Display Light" w:cs="Intel Clear Pro"/>
            <w:b/>
            <w:color w:val="0070C0"/>
            <w:sz w:val="56"/>
            <w:szCs w:val="92"/>
          </w:rPr>
          <w:t xml:space="preserve"> </w:t>
        </w:r>
      </w:ins>
      <w:r w:rsidR="0065297F" w:rsidRPr="005257B5">
        <w:rPr>
          <w:rFonts w:ascii="IntelOne Display Light" w:hAnsi="IntelOne Display Light" w:cs="Intel Clear Pro"/>
          <w:b/>
          <w:color w:val="0070C0"/>
          <w:sz w:val="56"/>
          <w:szCs w:val="92"/>
        </w:rPr>
        <w:t xml:space="preserve">FPGAS </w:t>
      </w:r>
      <w:r w:rsidRPr="005257B5">
        <w:rPr>
          <w:rFonts w:ascii="IntelOne Display Light" w:hAnsi="IntelOne Display Light" w:cs="Intel Clear Pro"/>
          <w:b/>
          <w:color w:val="0070C0"/>
          <w:sz w:val="56"/>
          <w:szCs w:val="92"/>
        </w:rPr>
        <w:t xml:space="preserve">and the </w:t>
      </w:r>
      <w:r w:rsidR="0065297F" w:rsidRPr="005257B5">
        <w:rPr>
          <w:rFonts w:ascii="IntelOne Display Light" w:hAnsi="IntelOne Display Light" w:cs="Intel Clear Pro"/>
          <w:b/>
          <w:color w:val="0070C0"/>
          <w:sz w:val="56"/>
          <w:szCs w:val="92"/>
        </w:rPr>
        <w:t>Q</w:t>
      </w:r>
      <w:r w:rsidRPr="005257B5">
        <w:rPr>
          <w:rFonts w:ascii="IntelOne Display Light" w:hAnsi="IntelOne Display Light" w:cs="Intel Clear Pro"/>
          <w:b/>
          <w:color w:val="0070C0"/>
          <w:sz w:val="56"/>
          <w:szCs w:val="92"/>
        </w:rPr>
        <w:t>uartus</w:t>
      </w:r>
      <w:r w:rsidR="0065297F" w:rsidRPr="005257B5">
        <w:rPr>
          <w:rFonts w:ascii="IntelOne Display Light" w:hAnsi="IntelOne Display Light" w:cs="Intel Clear Pro"/>
          <w:b/>
          <w:color w:val="0070C0"/>
          <w:sz w:val="56"/>
          <w:szCs w:val="92"/>
        </w:rPr>
        <w:t>®</w:t>
      </w:r>
      <w:r w:rsidRPr="005257B5">
        <w:rPr>
          <w:rFonts w:ascii="IntelOne Display Light" w:hAnsi="IntelOne Display Light" w:cs="Intel Clear Pro"/>
          <w:b/>
          <w:color w:val="0070C0"/>
          <w:sz w:val="56"/>
          <w:szCs w:val="92"/>
        </w:rPr>
        <w:t xml:space="preserve"> Prime Software </w:t>
      </w:r>
      <w:r w:rsidR="00192A81" w:rsidRPr="005257B5">
        <w:rPr>
          <w:rFonts w:ascii="IntelOne Display Light" w:hAnsi="IntelOne Display Light" w:cs="Intel Clear Pro"/>
          <w:b/>
          <w:color w:val="0070C0"/>
          <w:sz w:val="56"/>
          <w:szCs w:val="92"/>
        </w:rPr>
        <w:t>U</w:t>
      </w:r>
      <w:r w:rsidRPr="005257B5">
        <w:rPr>
          <w:rFonts w:ascii="IntelOne Display Light" w:hAnsi="IntelOne Display Light" w:cs="Intel Clear Pro"/>
          <w:b/>
          <w:color w:val="0070C0"/>
          <w:sz w:val="56"/>
          <w:szCs w:val="92"/>
        </w:rPr>
        <w:t>sing</w:t>
      </w:r>
      <w:r w:rsidR="00192A81" w:rsidRPr="005257B5">
        <w:rPr>
          <w:rFonts w:ascii="IntelOne Display Light" w:hAnsi="IntelOne Display Light" w:cs="Intel Clear Pro"/>
          <w:b/>
          <w:color w:val="0070C0"/>
          <w:sz w:val="56"/>
          <w:szCs w:val="92"/>
        </w:rPr>
        <w:t xml:space="preserve"> R</w:t>
      </w:r>
      <w:r w:rsidRPr="005257B5">
        <w:rPr>
          <w:rFonts w:ascii="IntelOne Display Light" w:hAnsi="IntelOne Display Light" w:cs="Intel Clear Pro"/>
          <w:b/>
          <w:color w:val="0070C0"/>
          <w:sz w:val="56"/>
          <w:szCs w:val="92"/>
        </w:rPr>
        <w:t>emote</w:t>
      </w:r>
      <w:r w:rsidR="00192A81" w:rsidRPr="005257B5">
        <w:rPr>
          <w:rFonts w:ascii="IntelOne Display Light" w:hAnsi="IntelOne Display Light" w:cs="Intel Clear Pro"/>
          <w:b/>
          <w:color w:val="0070C0"/>
          <w:sz w:val="56"/>
          <w:szCs w:val="92"/>
        </w:rPr>
        <w:t xml:space="preserve"> </w:t>
      </w:r>
      <w:r w:rsidR="00037694" w:rsidRPr="005257B5">
        <w:rPr>
          <w:rFonts w:ascii="IntelOne Display Light" w:hAnsi="IntelOne Display Light" w:cs="Intel Clear Pro"/>
          <w:b/>
          <w:color w:val="0070C0"/>
          <w:sz w:val="56"/>
          <w:szCs w:val="92"/>
        </w:rPr>
        <w:t>H</w:t>
      </w:r>
      <w:r w:rsidRPr="005257B5">
        <w:rPr>
          <w:rFonts w:ascii="IntelOne Display Light" w:hAnsi="IntelOne Display Light" w:cs="Intel Clear Pro"/>
          <w:b/>
          <w:color w:val="0070C0"/>
          <w:sz w:val="56"/>
          <w:szCs w:val="92"/>
        </w:rPr>
        <w:t>ands</w:t>
      </w:r>
      <w:r w:rsidR="00037694" w:rsidRPr="005257B5">
        <w:rPr>
          <w:rFonts w:ascii="IntelOne Display Light" w:hAnsi="IntelOne Display Light" w:cs="Intel Clear Pro"/>
          <w:b/>
          <w:color w:val="0070C0"/>
          <w:sz w:val="56"/>
          <w:szCs w:val="92"/>
        </w:rPr>
        <w:t>-F</w:t>
      </w:r>
      <w:r w:rsidRPr="005257B5">
        <w:rPr>
          <w:rFonts w:ascii="IntelOne Display Light" w:hAnsi="IntelOne Display Light" w:cs="Intel Clear Pro"/>
          <w:b/>
          <w:color w:val="0070C0"/>
          <w:sz w:val="56"/>
          <w:szCs w:val="92"/>
        </w:rPr>
        <w:t>ree</w:t>
      </w:r>
      <w:r w:rsidR="00037694" w:rsidRPr="005257B5">
        <w:rPr>
          <w:rFonts w:ascii="IntelOne Display Light" w:hAnsi="IntelOne Display Light" w:cs="Intel Clear Pro"/>
          <w:b/>
          <w:color w:val="0070C0"/>
          <w:sz w:val="56"/>
          <w:szCs w:val="92"/>
        </w:rPr>
        <w:t xml:space="preserve"> </w:t>
      </w:r>
      <w:del w:id="1" w:author="Landis, Lawrence" w:date="2021-04-13T10:20:00Z">
        <w:r w:rsidR="00192A81" w:rsidRPr="005257B5" w:rsidDel="00F46739">
          <w:rPr>
            <w:rFonts w:ascii="IntelOne Display Light" w:hAnsi="IntelOne Display Light" w:cs="Intel Clear Pro"/>
            <w:b/>
            <w:color w:val="0070C0"/>
            <w:sz w:val="56"/>
            <w:szCs w:val="92"/>
          </w:rPr>
          <w:delText>C</w:delText>
        </w:r>
        <w:r w:rsidRPr="005257B5" w:rsidDel="00F46739">
          <w:rPr>
            <w:rFonts w:ascii="IntelOne Display Light" w:hAnsi="IntelOne Display Light" w:cs="Intel Clear Pro"/>
            <w:b/>
            <w:color w:val="0070C0"/>
            <w:sz w:val="56"/>
            <w:szCs w:val="92"/>
          </w:rPr>
          <w:delText>onsole</w:delText>
        </w:r>
        <w:r w:rsidR="003E4D5E" w:rsidRPr="005257B5" w:rsidDel="00F46739">
          <w:rPr>
            <w:rFonts w:ascii="IntelOne Display Light" w:hAnsi="IntelOne Display Light" w:cs="Intel Clear Pro"/>
            <w:b/>
            <w:color w:val="0070C0"/>
            <w:sz w:val="56"/>
            <w:szCs w:val="92"/>
          </w:rPr>
          <w:delText xml:space="preserve"> </w:delText>
        </w:r>
        <w:r w:rsidRPr="005257B5" w:rsidDel="00F46739">
          <w:rPr>
            <w:rFonts w:ascii="IntelOne Display Light" w:hAnsi="IntelOne Display Light" w:cs="Intel Clear Pro"/>
            <w:b/>
            <w:color w:val="0070C0"/>
            <w:sz w:val="56"/>
            <w:szCs w:val="92"/>
          </w:rPr>
          <w:delText>and</w:delText>
        </w:r>
        <w:r w:rsidR="003E4D5E" w:rsidRPr="005257B5" w:rsidDel="00F46739">
          <w:rPr>
            <w:rFonts w:ascii="IntelOne Display Light" w:hAnsi="IntelOne Display Light" w:cs="Intel Clear Pro"/>
            <w:b/>
            <w:color w:val="0070C0"/>
            <w:sz w:val="56"/>
            <w:szCs w:val="92"/>
          </w:rPr>
          <w:delText xml:space="preserve"> </w:delText>
        </w:r>
        <w:r w:rsidR="00683678" w:rsidRPr="005257B5" w:rsidDel="00F46739">
          <w:rPr>
            <w:rFonts w:ascii="IntelOne Display Light" w:hAnsi="IntelOne Display Light" w:cs="Intel Clear Pro"/>
            <w:b/>
            <w:color w:val="0070C0"/>
            <w:sz w:val="56"/>
            <w:szCs w:val="92"/>
          </w:rPr>
          <w:delText>the</w:delText>
        </w:r>
        <w:r w:rsidR="003E4D5E" w:rsidRPr="005257B5" w:rsidDel="00F46739">
          <w:rPr>
            <w:rFonts w:ascii="IntelOne Display Light" w:hAnsi="IntelOne Display Light" w:cs="Intel Clear Pro"/>
            <w:b/>
            <w:color w:val="0070C0"/>
            <w:sz w:val="56"/>
            <w:szCs w:val="92"/>
          </w:rPr>
          <w:delText xml:space="preserve"> SJ C</w:delText>
        </w:r>
        <w:r w:rsidR="00683678" w:rsidRPr="005257B5" w:rsidDel="00F46739">
          <w:rPr>
            <w:rFonts w:ascii="IntelOne Display Light" w:hAnsi="IntelOne Display Light" w:cs="Intel Clear Pro"/>
            <w:b/>
            <w:color w:val="0070C0"/>
            <w:sz w:val="56"/>
            <w:szCs w:val="92"/>
          </w:rPr>
          <w:delText>ampus</w:delText>
        </w:r>
        <w:r w:rsidR="003E4D5E" w:rsidRPr="005257B5" w:rsidDel="00F46739">
          <w:rPr>
            <w:rFonts w:ascii="IntelOne Display Light" w:hAnsi="IntelOne Display Light" w:cs="Intel Clear Pro"/>
            <w:b/>
            <w:color w:val="0070C0"/>
            <w:sz w:val="56"/>
            <w:szCs w:val="92"/>
          </w:rPr>
          <w:delText xml:space="preserve"> 3101 L</w:delText>
        </w:r>
        <w:r w:rsidR="00683678" w:rsidRPr="005257B5" w:rsidDel="00F46739">
          <w:rPr>
            <w:rFonts w:ascii="IntelOne Display Light" w:hAnsi="IntelOne Display Light" w:cs="Intel Clear Pro"/>
            <w:b/>
            <w:color w:val="0070C0"/>
            <w:sz w:val="56"/>
            <w:szCs w:val="92"/>
          </w:rPr>
          <w:delText>ab</w:delText>
        </w:r>
      </w:del>
      <w:ins w:id="2" w:author="Landis, Lawrence" w:date="2021-04-13T10:20:00Z">
        <w:r w:rsidR="00F46739">
          <w:rPr>
            <w:rFonts w:ascii="IntelOne Display Light" w:hAnsi="IntelOne Display Light" w:cs="Intel Clear Pro"/>
            <w:b/>
            <w:color w:val="0070C0"/>
            <w:sz w:val="56"/>
            <w:szCs w:val="92"/>
          </w:rPr>
          <w:t>Labsland</w:t>
        </w:r>
      </w:ins>
    </w:p>
    <w:p w14:paraId="3F97B546" w14:textId="08FA5419" w:rsidR="00BA46DF" w:rsidRDefault="00BA46DF" w:rsidP="009263C6">
      <w:pPr>
        <w:jc w:val="both"/>
        <w:rPr>
          <w:rFonts w:cs="Intel Clear"/>
        </w:rPr>
      </w:pPr>
    </w:p>
    <w:p w14:paraId="62B3600A" w14:textId="0D12E5A5" w:rsidR="00DC4924" w:rsidRDefault="00DC4924" w:rsidP="009263C6">
      <w:pPr>
        <w:jc w:val="both"/>
        <w:rPr>
          <w:rFonts w:cs="Intel Clear"/>
        </w:rPr>
      </w:pPr>
    </w:p>
    <w:p w14:paraId="16DBA34D" w14:textId="08B3E87B" w:rsidR="00BA46DF" w:rsidRDefault="00BA46DF" w:rsidP="009263C6">
      <w:pPr>
        <w:spacing w:after="0"/>
        <w:jc w:val="both"/>
        <w:rPr>
          <w:rFonts w:cs="Intel Clear"/>
          <w:sz w:val="16"/>
          <w:szCs w:val="16"/>
        </w:rPr>
      </w:pPr>
    </w:p>
    <w:p w14:paraId="41DB5BED" w14:textId="079B041B" w:rsidR="00BA46DF" w:rsidRDefault="00BA46DF" w:rsidP="009263C6">
      <w:pPr>
        <w:spacing w:after="0"/>
        <w:jc w:val="both"/>
        <w:rPr>
          <w:rFonts w:cs="Intel Clear"/>
          <w:sz w:val="16"/>
          <w:szCs w:val="16"/>
        </w:rPr>
      </w:pPr>
    </w:p>
    <w:p w14:paraId="435607D1" w14:textId="7314CE45" w:rsidR="00F46739" w:rsidRDefault="002D54B9" w:rsidP="009263C6">
      <w:pPr>
        <w:spacing w:after="0"/>
        <w:jc w:val="both"/>
        <w:rPr>
          <w:ins w:id="3" w:author="Landis, Lawrence" w:date="2021-04-13T10:20:00Z"/>
          <w:rFonts w:cs="Intel Clear"/>
          <w:sz w:val="16"/>
          <w:szCs w:val="16"/>
        </w:rPr>
      </w:pPr>
      <w:r w:rsidRPr="00BA46DF">
        <w:rPr>
          <w:rFonts w:cs="Intel Clear"/>
          <w:sz w:val="16"/>
          <w:szCs w:val="16"/>
        </w:rPr>
        <w:t xml:space="preserve">© Intel Corporation. All rights reserved. Intel, the Intel logo, Altera, </w:t>
      </w:r>
      <w:proofErr w:type="spellStart"/>
      <w:r w:rsidRPr="00BA46DF">
        <w:rPr>
          <w:rFonts w:cs="Intel Clear"/>
          <w:sz w:val="16"/>
          <w:szCs w:val="16"/>
        </w:rPr>
        <w:t>Arria</w:t>
      </w:r>
      <w:proofErr w:type="spellEnd"/>
      <w:r w:rsidRPr="00BA46DF">
        <w:rPr>
          <w:rFonts w:cs="Intel Clear"/>
          <w:sz w:val="16"/>
          <w:szCs w:val="16"/>
        </w:rPr>
        <w:t xml:space="preserve">, Cyclone, </w:t>
      </w:r>
      <w:proofErr w:type="spellStart"/>
      <w:r w:rsidRPr="00BA46DF">
        <w:rPr>
          <w:rFonts w:cs="Intel Clear"/>
          <w:sz w:val="16"/>
          <w:szCs w:val="16"/>
        </w:rPr>
        <w:t>Enpirion</w:t>
      </w:r>
      <w:proofErr w:type="spellEnd"/>
      <w:r w:rsidRPr="00BA46DF">
        <w:rPr>
          <w:rFonts w:cs="Intel Clear"/>
          <w:sz w:val="16"/>
          <w:szCs w:val="16"/>
        </w:rPr>
        <w:t xml:space="preserve">, MAX, </w:t>
      </w:r>
      <w:proofErr w:type="spellStart"/>
      <w:r w:rsidRPr="00BA46DF">
        <w:rPr>
          <w:rFonts w:cs="Intel Clear"/>
          <w:sz w:val="16"/>
          <w:szCs w:val="16"/>
        </w:rPr>
        <w:t>Nios</w:t>
      </w:r>
      <w:proofErr w:type="spellEnd"/>
      <w:r w:rsidRPr="00BA46DF">
        <w:rPr>
          <w:rFonts w:cs="Intel Clear"/>
          <w:sz w:val="16"/>
          <w:szCs w:val="16"/>
        </w:rPr>
        <w:t xml:space="preserve">, Quartus and Stratix words and logos are trademarks of Intel Corporation or its subsidiaries in the U.S. and/or other countries. Intel warrants performance of its FPGA and semiconductor products to current specifications in accordance with Intel's standard </w:t>
      </w:r>
      <w:r w:rsidR="006566A1" w:rsidRPr="00BA46DF">
        <w:rPr>
          <w:rFonts w:cs="Intel Clear"/>
          <w:sz w:val="16"/>
          <w:szCs w:val="16"/>
        </w:rPr>
        <w:t>warranty but</w:t>
      </w:r>
      <w:r w:rsidRPr="00BA46DF">
        <w:rPr>
          <w:rFonts w:cs="Intel Clear"/>
          <w:sz w:val="16"/>
          <w:szCs w:val="16"/>
        </w:rPr>
        <w:t xml:space="preserve"> reserves the right to make changes to any products and services at any time without notice. Intel assumes no responsibility or liability arising out of the application or use of any information, product, or service described herein except as expressly agreed to in writing by Intel. Intel</w:t>
      </w:r>
      <w:r w:rsidR="00BA46DF" w:rsidRPr="00BA46DF">
        <w:rPr>
          <w:rFonts w:cs="Intel Clear"/>
          <w:sz w:val="16"/>
          <w:szCs w:val="16"/>
        </w:rPr>
        <w:t xml:space="preserve"> </w:t>
      </w:r>
      <w:r w:rsidRPr="00BA46DF">
        <w:rPr>
          <w:rFonts w:cs="Intel Clear"/>
          <w:sz w:val="16"/>
          <w:szCs w:val="16"/>
        </w:rPr>
        <w:t>customers are advised to obtain the latest version of device specifications before relying on any published information and before placing orders for products or services. Other names and brands may be claimed as the property of others.</w:t>
      </w:r>
    </w:p>
    <w:p w14:paraId="003A33CB" w14:textId="77777777" w:rsidR="00F46739" w:rsidRDefault="00F46739">
      <w:pPr>
        <w:rPr>
          <w:ins w:id="4" w:author="Landis, Lawrence" w:date="2021-04-13T10:20:00Z"/>
          <w:rFonts w:cs="Intel Clear"/>
          <w:sz w:val="16"/>
          <w:szCs w:val="16"/>
        </w:rPr>
      </w:pPr>
      <w:ins w:id="5" w:author="Landis, Lawrence" w:date="2021-04-13T10:20:00Z">
        <w:r>
          <w:rPr>
            <w:rFonts w:cs="Intel Clear"/>
            <w:sz w:val="16"/>
            <w:szCs w:val="16"/>
          </w:rPr>
          <w:br w:type="page"/>
        </w:r>
      </w:ins>
    </w:p>
    <w:p w14:paraId="5C4C3832" w14:textId="7E996763" w:rsidR="00037694" w:rsidDel="0038371C" w:rsidRDefault="00037694" w:rsidP="0038371C">
      <w:pPr>
        <w:spacing w:after="0"/>
        <w:jc w:val="both"/>
        <w:rPr>
          <w:del w:id="6" w:author="Landis, Lawrence" w:date="2021-04-13T10:21:00Z"/>
          <w:rFonts w:cs="Intel Clear"/>
          <w:sz w:val="16"/>
          <w:szCs w:val="16"/>
        </w:rPr>
        <w:pPrChange w:id="7" w:author="Landis, Lawrence" w:date="2021-04-13T10:21:00Z">
          <w:pPr>
            <w:spacing w:after="0"/>
            <w:jc w:val="both"/>
          </w:pPr>
        </w:pPrChange>
      </w:pPr>
    </w:p>
    <w:customXmlDelRangeStart w:id="8" w:author="Landis, Lawrence" w:date="2021-04-13T10:21:00Z"/>
    <w:sdt>
      <w:sdtPr>
        <w:rPr>
          <w:b/>
          <w:bCs/>
        </w:rPr>
        <w:id w:val="1399709979"/>
        <w:docPartObj>
          <w:docPartGallery w:val="Table of Contents"/>
          <w:docPartUnique/>
        </w:docPartObj>
      </w:sdtPr>
      <w:sdtEndPr>
        <w:rPr>
          <w:b w:val="0"/>
          <w:bCs w:val="0"/>
          <w:noProof/>
        </w:rPr>
      </w:sdtEndPr>
      <w:sdtContent>
        <w:customXmlDelRangeEnd w:id="8"/>
        <w:p w14:paraId="3AD0A1A0" w14:textId="266F4B89" w:rsidR="00F03659" w:rsidDel="0038371C" w:rsidRDefault="00F03659" w:rsidP="0038371C">
          <w:pPr>
            <w:spacing w:after="0"/>
            <w:jc w:val="both"/>
            <w:rPr>
              <w:del w:id="9" w:author="Landis, Lawrence" w:date="2021-04-13T10:21:00Z"/>
            </w:rPr>
            <w:pPrChange w:id="10" w:author="Landis, Lawrence" w:date="2021-04-13T10:21:00Z">
              <w:pPr>
                <w:pStyle w:val="TOCHeading"/>
              </w:pPr>
            </w:pPrChange>
          </w:pPr>
          <w:del w:id="11" w:author="Landis, Lawrence" w:date="2021-04-13T10:21:00Z">
            <w:r w:rsidDel="0038371C">
              <w:delText>Contents</w:delText>
            </w:r>
          </w:del>
        </w:p>
        <w:p w14:paraId="6A1674FC" w14:textId="77A7D75F" w:rsidR="00F03659" w:rsidDel="00960F76" w:rsidRDefault="00F03659" w:rsidP="0038371C">
          <w:pPr>
            <w:spacing w:after="0"/>
            <w:jc w:val="both"/>
            <w:rPr>
              <w:del w:id="12" w:author="Landis, Lawrence" w:date="2021-03-23T15:46:00Z"/>
              <w:rFonts w:asciiTheme="minorHAnsi" w:eastAsiaTheme="minorEastAsia" w:hAnsiTheme="minorHAnsi"/>
              <w:noProof/>
              <w:sz w:val="22"/>
            </w:rPr>
            <w:pPrChange w:id="13" w:author="Landis, Lawrence" w:date="2021-04-13T10:21:00Z">
              <w:pPr>
                <w:pStyle w:val="TOC1"/>
                <w:tabs>
                  <w:tab w:val="right" w:leader="dot" w:pos="9350"/>
                </w:tabs>
              </w:pPr>
            </w:pPrChange>
          </w:pPr>
          <w:del w:id="14" w:author="Landis, Lawrence" w:date="2021-04-13T10:21:00Z">
            <w:r w:rsidDel="0038371C">
              <w:fldChar w:fldCharType="begin"/>
            </w:r>
            <w:r w:rsidDel="0038371C">
              <w:delInstrText xml:space="preserve"> TOC \o "1-3" \h \z \u </w:delInstrText>
            </w:r>
            <w:r w:rsidDel="0038371C">
              <w:fldChar w:fldCharType="separate"/>
            </w:r>
          </w:del>
          <w:del w:id="15" w:author="Landis, Lawrence" w:date="2021-03-23T15:46:00Z">
            <w:r w:rsidR="00944746" w:rsidDel="00960F76">
              <w:rPr>
                <w:noProof/>
              </w:rPr>
              <w:fldChar w:fldCharType="begin"/>
            </w:r>
            <w:r w:rsidR="00944746" w:rsidDel="00960F76">
              <w:rPr>
                <w:noProof/>
              </w:rPr>
              <w:delInstrText xml:space="preserve"> HYPERLINK \l "_Toc66822105" </w:delInstrText>
            </w:r>
            <w:r w:rsidR="00944746" w:rsidDel="00960F76">
              <w:rPr>
                <w:noProof/>
              </w:rPr>
              <w:fldChar w:fldCharType="separate"/>
            </w:r>
            <w:r w:rsidRPr="003E0098" w:rsidDel="00960F76">
              <w:rPr>
                <w:rStyle w:val="Hyperlink"/>
                <w:rFonts w:ascii="Intel Clear Pro" w:hAnsi="Intel Clear Pro" w:cs="Intel Clear Pro"/>
                <w:noProof/>
              </w:rPr>
              <w:delText>HINTS AND TRICKS</w:delText>
            </w:r>
            <w:r w:rsidDel="00960F76">
              <w:rPr>
                <w:noProof/>
                <w:webHidden/>
              </w:rPr>
              <w:tab/>
            </w:r>
            <w:r w:rsidDel="00960F76">
              <w:rPr>
                <w:noProof/>
                <w:webHidden/>
              </w:rPr>
              <w:fldChar w:fldCharType="begin"/>
            </w:r>
            <w:r w:rsidDel="00960F76">
              <w:rPr>
                <w:noProof/>
                <w:webHidden/>
              </w:rPr>
              <w:delInstrText xml:space="preserve"> PAGEREF _Toc66822105 \h </w:delInstrText>
            </w:r>
            <w:r w:rsidDel="00960F76">
              <w:rPr>
                <w:noProof/>
                <w:webHidden/>
              </w:rPr>
            </w:r>
            <w:r w:rsidDel="00960F76">
              <w:rPr>
                <w:noProof/>
                <w:webHidden/>
              </w:rPr>
              <w:fldChar w:fldCharType="separate"/>
            </w:r>
            <w:r w:rsidR="00560EC0" w:rsidDel="00960F76">
              <w:rPr>
                <w:noProof/>
                <w:webHidden/>
              </w:rPr>
              <w:delText>4</w:delText>
            </w:r>
            <w:r w:rsidDel="00960F76">
              <w:rPr>
                <w:noProof/>
                <w:webHidden/>
              </w:rPr>
              <w:fldChar w:fldCharType="end"/>
            </w:r>
            <w:r w:rsidR="00944746" w:rsidDel="00960F76">
              <w:rPr>
                <w:noProof/>
              </w:rPr>
              <w:fldChar w:fldCharType="end"/>
            </w:r>
          </w:del>
        </w:p>
        <w:p w14:paraId="7A92E4E6" w14:textId="6A2F76C9" w:rsidR="00F03659" w:rsidDel="00960F76" w:rsidRDefault="004574EE" w:rsidP="0038371C">
          <w:pPr>
            <w:spacing w:after="0"/>
            <w:jc w:val="both"/>
            <w:rPr>
              <w:del w:id="16" w:author="Landis, Lawrence" w:date="2021-03-23T15:46:00Z"/>
              <w:rFonts w:asciiTheme="minorHAnsi" w:eastAsiaTheme="minorEastAsia" w:hAnsiTheme="minorHAnsi"/>
              <w:noProof/>
              <w:sz w:val="22"/>
            </w:rPr>
            <w:pPrChange w:id="17" w:author="Landis, Lawrence" w:date="2021-04-13T10:21:00Z">
              <w:pPr>
                <w:pStyle w:val="TOC1"/>
                <w:tabs>
                  <w:tab w:val="right" w:leader="dot" w:pos="9350"/>
                </w:tabs>
              </w:pPr>
            </w:pPrChange>
          </w:pPr>
          <w:del w:id="18" w:author="Landis, Lawrence" w:date="2021-03-23T15:46:00Z">
            <w:r w:rsidDel="00960F76">
              <w:rPr>
                <w:noProof/>
              </w:rPr>
              <w:fldChar w:fldCharType="begin"/>
            </w:r>
            <w:r w:rsidDel="00960F76">
              <w:rPr>
                <w:noProof/>
              </w:rPr>
              <w:delInstrText xml:space="preserve"> HYPERLINK \l "_Toc66822106" </w:delInstrText>
            </w:r>
            <w:r w:rsidDel="00960F76">
              <w:rPr>
                <w:noProof/>
              </w:rPr>
              <w:fldChar w:fldCharType="separate"/>
            </w:r>
            <w:r w:rsidR="00F03659" w:rsidRPr="003E0098" w:rsidDel="00960F76">
              <w:rPr>
                <w:rStyle w:val="Hyperlink"/>
                <w:rFonts w:cs="Intel Clear"/>
                <w:noProof/>
              </w:rPr>
              <w:delText>Background</w:delText>
            </w:r>
            <w:r w:rsidR="00F03659" w:rsidDel="00960F76">
              <w:rPr>
                <w:noProof/>
                <w:webHidden/>
              </w:rPr>
              <w:tab/>
            </w:r>
            <w:r w:rsidR="00F03659" w:rsidDel="00960F76">
              <w:rPr>
                <w:noProof/>
                <w:webHidden/>
              </w:rPr>
              <w:fldChar w:fldCharType="begin"/>
            </w:r>
            <w:r w:rsidR="00F03659" w:rsidDel="00960F76">
              <w:rPr>
                <w:noProof/>
                <w:webHidden/>
              </w:rPr>
              <w:delInstrText xml:space="preserve"> PAGEREF _Toc66822106 \h </w:delInstrText>
            </w:r>
            <w:r w:rsidR="00F03659" w:rsidDel="00960F76">
              <w:rPr>
                <w:noProof/>
                <w:webHidden/>
              </w:rPr>
            </w:r>
            <w:r w:rsidR="00F03659" w:rsidDel="00960F76">
              <w:rPr>
                <w:noProof/>
                <w:webHidden/>
              </w:rPr>
              <w:fldChar w:fldCharType="separate"/>
            </w:r>
          </w:del>
          <w:ins w:id="19" w:author="Sheaves, Tyler" w:date="2021-03-23T09:05:00Z">
            <w:del w:id="20" w:author="Landis, Lawrence" w:date="2021-03-23T15:46:00Z">
              <w:r w:rsidR="00560EC0" w:rsidDel="00960F76">
                <w:rPr>
                  <w:noProof/>
                  <w:webHidden/>
                </w:rPr>
                <w:delText>5</w:delText>
              </w:r>
            </w:del>
          </w:ins>
          <w:del w:id="21" w:author="Landis, Lawrence" w:date="2021-03-23T15:46:00Z">
            <w:r w:rsidR="003E0EBF" w:rsidDel="00960F76">
              <w:rPr>
                <w:noProof/>
                <w:webHidden/>
              </w:rPr>
              <w:delText>6</w:delText>
            </w:r>
            <w:r w:rsidR="00F03659" w:rsidDel="00960F76">
              <w:rPr>
                <w:noProof/>
                <w:webHidden/>
              </w:rPr>
              <w:fldChar w:fldCharType="end"/>
            </w:r>
            <w:r w:rsidDel="00960F76">
              <w:rPr>
                <w:noProof/>
              </w:rPr>
              <w:fldChar w:fldCharType="end"/>
            </w:r>
          </w:del>
        </w:p>
        <w:p w14:paraId="70644755" w14:textId="4E93E0BD" w:rsidR="00F03659" w:rsidDel="00960F76" w:rsidRDefault="004574EE" w:rsidP="0038371C">
          <w:pPr>
            <w:spacing w:after="0"/>
            <w:jc w:val="both"/>
            <w:rPr>
              <w:del w:id="22" w:author="Landis, Lawrence" w:date="2021-03-23T15:46:00Z"/>
              <w:rFonts w:asciiTheme="minorHAnsi" w:eastAsiaTheme="minorEastAsia" w:hAnsiTheme="minorHAnsi"/>
              <w:noProof/>
              <w:sz w:val="22"/>
            </w:rPr>
            <w:pPrChange w:id="23" w:author="Landis, Lawrence" w:date="2021-04-13T10:21:00Z">
              <w:pPr>
                <w:pStyle w:val="TOC1"/>
                <w:tabs>
                  <w:tab w:val="right" w:leader="dot" w:pos="9350"/>
                </w:tabs>
              </w:pPr>
            </w:pPrChange>
          </w:pPr>
          <w:del w:id="24" w:author="Landis, Lawrence" w:date="2021-03-23T15:46:00Z">
            <w:r w:rsidDel="00960F76">
              <w:rPr>
                <w:noProof/>
              </w:rPr>
              <w:fldChar w:fldCharType="begin"/>
            </w:r>
            <w:r w:rsidDel="00960F76">
              <w:rPr>
                <w:noProof/>
              </w:rPr>
              <w:delInstrText xml:space="preserve"> HYPERLINK \l "_Toc66822107" </w:delInstrText>
            </w:r>
            <w:r w:rsidDel="00960F76">
              <w:rPr>
                <w:noProof/>
              </w:rPr>
              <w:fldChar w:fldCharType="separate"/>
            </w:r>
            <w:r w:rsidR="00F03659" w:rsidRPr="003E0098" w:rsidDel="00960F76">
              <w:rPr>
                <w:rStyle w:val="Hyperlink"/>
                <w:rFonts w:ascii="Intel Clear Pro" w:hAnsi="Intel Clear Pro" w:cs="Intel Clear Pro"/>
                <w:noProof/>
              </w:rPr>
              <w:delText>LAB 1: Accessing your lab PC</w:delText>
            </w:r>
            <w:r w:rsidR="00F03659" w:rsidDel="00960F76">
              <w:rPr>
                <w:noProof/>
                <w:webHidden/>
              </w:rPr>
              <w:tab/>
            </w:r>
            <w:r w:rsidR="00F03659" w:rsidDel="00960F76">
              <w:rPr>
                <w:noProof/>
                <w:webHidden/>
              </w:rPr>
              <w:fldChar w:fldCharType="begin"/>
            </w:r>
            <w:r w:rsidR="00F03659" w:rsidDel="00960F76">
              <w:rPr>
                <w:noProof/>
                <w:webHidden/>
              </w:rPr>
              <w:delInstrText xml:space="preserve"> PAGEREF _Toc66822107 \h </w:delInstrText>
            </w:r>
            <w:r w:rsidR="00F03659" w:rsidDel="00960F76">
              <w:rPr>
                <w:noProof/>
                <w:webHidden/>
              </w:rPr>
            </w:r>
            <w:r w:rsidR="00F03659" w:rsidDel="00960F76">
              <w:rPr>
                <w:noProof/>
                <w:webHidden/>
              </w:rPr>
              <w:fldChar w:fldCharType="separate"/>
            </w:r>
          </w:del>
          <w:ins w:id="25" w:author="Sheaves, Tyler" w:date="2021-03-23T09:05:00Z">
            <w:del w:id="26" w:author="Landis, Lawrence" w:date="2021-03-23T15:46:00Z">
              <w:r w:rsidR="00560EC0" w:rsidDel="00960F76">
                <w:rPr>
                  <w:noProof/>
                  <w:webHidden/>
                </w:rPr>
                <w:delText>8</w:delText>
              </w:r>
            </w:del>
          </w:ins>
          <w:del w:id="27" w:author="Landis, Lawrence" w:date="2021-03-23T15:46:00Z">
            <w:r w:rsidR="003E0EBF" w:rsidDel="00960F76">
              <w:rPr>
                <w:noProof/>
                <w:webHidden/>
              </w:rPr>
              <w:delText>10</w:delText>
            </w:r>
            <w:r w:rsidR="00F03659" w:rsidDel="00960F76">
              <w:rPr>
                <w:noProof/>
                <w:webHidden/>
              </w:rPr>
              <w:fldChar w:fldCharType="end"/>
            </w:r>
            <w:r w:rsidDel="00960F76">
              <w:rPr>
                <w:noProof/>
              </w:rPr>
              <w:fldChar w:fldCharType="end"/>
            </w:r>
          </w:del>
        </w:p>
        <w:p w14:paraId="52118AC7" w14:textId="15C9E8A6" w:rsidR="00F03659" w:rsidDel="00960F76" w:rsidRDefault="00A44E72" w:rsidP="0038371C">
          <w:pPr>
            <w:spacing w:after="0"/>
            <w:jc w:val="both"/>
            <w:rPr>
              <w:del w:id="28" w:author="Landis, Lawrence" w:date="2021-03-23T15:46:00Z"/>
              <w:rFonts w:asciiTheme="minorHAnsi" w:eastAsiaTheme="minorEastAsia" w:hAnsiTheme="minorHAnsi"/>
              <w:noProof/>
              <w:sz w:val="22"/>
            </w:rPr>
            <w:pPrChange w:id="29" w:author="Landis, Lawrence" w:date="2021-04-13T10:21:00Z">
              <w:pPr>
                <w:pStyle w:val="TOC1"/>
                <w:tabs>
                  <w:tab w:val="right" w:leader="dot" w:pos="9350"/>
                </w:tabs>
              </w:pPr>
            </w:pPrChange>
          </w:pPr>
          <w:del w:id="30" w:author="Landis, Lawrence" w:date="2021-03-23T15:46:00Z">
            <w:r w:rsidDel="00960F76">
              <w:rPr>
                <w:noProof/>
              </w:rPr>
              <w:fldChar w:fldCharType="begin"/>
            </w:r>
            <w:r w:rsidDel="00960F76">
              <w:rPr>
                <w:noProof/>
              </w:rPr>
              <w:delInstrText xml:space="preserve"> HYPERLINK \l "_Toc66822108" </w:delInstrText>
            </w:r>
            <w:r w:rsidDel="00960F76">
              <w:rPr>
                <w:noProof/>
              </w:rPr>
              <w:fldChar w:fldCharType="separate"/>
            </w:r>
            <w:r w:rsidR="00F03659" w:rsidRPr="003E0098" w:rsidDel="00960F76">
              <w:rPr>
                <w:rStyle w:val="Hyperlink"/>
                <w:rFonts w:ascii="Intel Clear Pro" w:hAnsi="Intel Clear Pro" w:cs="Intel Clear Pro"/>
                <w:noProof/>
              </w:rPr>
              <w:delText>LAB 2: Unarchiving a blank project</w:delText>
            </w:r>
            <w:r w:rsidR="00F03659" w:rsidDel="00960F76">
              <w:rPr>
                <w:noProof/>
                <w:webHidden/>
              </w:rPr>
              <w:tab/>
            </w:r>
            <w:r w:rsidR="00F03659" w:rsidDel="00960F76">
              <w:rPr>
                <w:noProof/>
                <w:webHidden/>
              </w:rPr>
              <w:fldChar w:fldCharType="begin"/>
            </w:r>
            <w:r w:rsidR="00F03659" w:rsidDel="00960F76">
              <w:rPr>
                <w:noProof/>
                <w:webHidden/>
              </w:rPr>
              <w:delInstrText xml:space="preserve"> PAGEREF _Toc66822108 \h </w:delInstrText>
            </w:r>
            <w:r w:rsidR="00F03659" w:rsidDel="00960F76">
              <w:rPr>
                <w:noProof/>
                <w:webHidden/>
              </w:rPr>
            </w:r>
            <w:r w:rsidR="00F03659" w:rsidDel="00960F76">
              <w:rPr>
                <w:noProof/>
                <w:webHidden/>
              </w:rPr>
              <w:fldChar w:fldCharType="separate"/>
            </w:r>
          </w:del>
          <w:ins w:id="31" w:author="Sheaves, Tyler" w:date="2021-03-23T09:05:00Z">
            <w:del w:id="32" w:author="Landis, Lawrence" w:date="2021-03-23T15:46:00Z">
              <w:r w:rsidR="00560EC0" w:rsidDel="00960F76">
                <w:rPr>
                  <w:noProof/>
                  <w:webHidden/>
                </w:rPr>
                <w:delText>10</w:delText>
              </w:r>
            </w:del>
          </w:ins>
          <w:del w:id="33" w:author="Landis, Lawrence" w:date="2021-03-23T15:46:00Z">
            <w:r w:rsidR="003E0EBF" w:rsidDel="00960F76">
              <w:rPr>
                <w:noProof/>
                <w:webHidden/>
              </w:rPr>
              <w:delText>13</w:delText>
            </w:r>
            <w:r w:rsidR="00F03659" w:rsidDel="00960F76">
              <w:rPr>
                <w:noProof/>
                <w:webHidden/>
              </w:rPr>
              <w:fldChar w:fldCharType="end"/>
            </w:r>
            <w:r w:rsidDel="00960F76">
              <w:rPr>
                <w:noProof/>
              </w:rPr>
              <w:fldChar w:fldCharType="end"/>
            </w:r>
          </w:del>
        </w:p>
        <w:p w14:paraId="0605DAB9" w14:textId="4E1C48B8" w:rsidR="00F03659" w:rsidDel="00960F76" w:rsidRDefault="00A44E72" w:rsidP="0038371C">
          <w:pPr>
            <w:spacing w:after="0"/>
            <w:jc w:val="both"/>
            <w:rPr>
              <w:del w:id="34" w:author="Landis, Lawrence" w:date="2021-03-23T15:46:00Z"/>
              <w:rFonts w:asciiTheme="minorHAnsi" w:eastAsiaTheme="minorEastAsia" w:hAnsiTheme="minorHAnsi"/>
              <w:noProof/>
              <w:sz w:val="22"/>
            </w:rPr>
            <w:pPrChange w:id="35" w:author="Landis, Lawrence" w:date="2021-04-13T10:21:00Z">
              <w:pPr>
                <w:pStyle w:val="TOC2"/>
                <w:tabs>
                  <w:tab w:val="right" w:leader="dot" w:pos="9350"/>
                </w:tabs>
              </w:pPr>
            </w:pPrChange>
          </w:pPr>
          <w:del w:id="36" w:author="Landis, Lawrence" w:date="2021-03-23T15:46:00Z">
            <w:r w:rsidDel="00960F76">
              <w:rPr>
                <w:noProof/>
              </w:rPr>
              <w:fldChar w:fldCharType="begin"/>
            </w:r>
            <w:r w:rsidDel="00960F76">
              <w:rPr>
                <w:noProof/>
              </w:rPr>
              <w:delInstrText xml:space="preserve"> HYPERLINK \l "_Toc66822109" </w:delInstrText>
            </w:r>
            <w:r w:rsidDel="00960F76">
              <w:rPr>
                <w:noProof/>
              </w:rPr>
              <w:fldChar w:fldCharType="separate"/>
            </w:r>
            <w:r w:rsidR="00F03659" w:rsidRPr="003E0098" w:rsidDel="00960F76">
              <w:rPr>
                <w:rStyle w:val="Hyperlink"/>
                <w:noProof/>
              </w:rPr>
              <w:delText>Summary</w:delText>
            </w:r>
            <w:r w:rsidR="00F03659" w:rsidDel="00960F76">
              <w:rPr>
                <w:noProof/>
                <w:webHidden/>
              </w:rPr>
              <w:tab/>
            </w:r>
            <w:r w:rsidR="00F03659" w:rsidDel="00960F76">
              <w:rPr>
                <w:noProof/>
                <w:webHidden/>
              </w:rPr>
              <w:fldChar w:fldCharType="begin"/>
            </w:r>
            <w:r w:rsidR="00F03659" w:rsidDel="00960F76">
              <w:rPr>
                <w:noProof/>
                <w:webHidden/>
              </w:rPr>
              <w:delInstrText xml:space="preserve"> PAGEREF _Toc66822109 \h </w:delInstrText>
            </w:r>
            <w:r w:rsidR="00F03659" w:rsidDel="00960F76">
              <w:rPr>
                <w:noProof/>
                <w:webHidden/>
              </w:rPr>
            </w:r>
            <w:r w:rsidR="00F03659" w:rsidDel="00960F76">
              <w:rPr>
                <w:noProof/>
                <w:webHidden/>
              </w:rPr>
              <w:fldChar w:fldCharType="separate"/>
            </w:r>
          </w:del>
          <w:ins w:id="37" w:author="Sheaves, Tyler" w:date="2021-03-23T09:05:00Z">
            <w:del w:id="38" w:author="Landis, Lawrence" w:date="2021-03-23T15:46:00Z">
              <w:r w:rsidR="00560EC0" w:rsidDel="00960F76">
                <w:rPr>
                  <w:noProof/>
                  <w:webHidden/>
                </w:rPr>
                <w:delText>10</w:delText>
              </w:r>
            </w:del>
          </w:ins>
          <w:del w:id="39" w:author="Landis, Lawrence" w:date="2021-03-23T15:46:00Z">
            <w:r w:rsidR="003E0EBF" w:rsidDel="00960F76">
              <w:rPr>
                <w:noProof/>
                <w:webHidden/>
              </w:rPr>
              <w:delText>13</w:delText>
            </w:r>
            <w:r w:rsidR="00F03659" w:rsidDel="00960F76">
              <w:rPr>
                <w:noProof/>
                <w:webHidden/>
              </w:rPr>
              <w:fldChar w:fldCharType="end"/>
            </w:r>
            <w:r w:rsidDel="00960F76">
              <w:rPr>
                <w:noProof/>
              </w:rPr>
              <w:fldChar w:fldCharType="end"/>
            </w:r>
          </w:del>
        </w:p>
        <w:p w14:paraId="29A4AA4C" w14:textId="64ED5E3F" w:rsidR="00F03659" w:rsidDel="00960F76" w:rsidRDefault="00A44E72" w:rsidP="0038371C">
          <w:pPr>
            <w:spacing w:after="0"/>
            <w:jc w:val="both"/>
            <w:rPr>
              <w:del w:id="40" w:author="Landis, Lawrence" w:date="2021-03-23T15:46:00Z"/>
              <w:rFonts w:asciiTheme="minorHAnsi" w:eastAsiaTheme="minorEastAsia" w:hAnsiTheme="minorHAnsi"/>
              <w:noProof/>
              <w:sz w:val="22"/>
            </w:rPr>
            <w:pPrChange w:id="41" w:author="Landis, Lawrence" w:date="2021-04-13T10:21:00Z">
              <w:pPr>
                <w:pStyle w:val="TOC2"/>
                <w:tabs>
                  <w:tab w:val="right" w:leader="dot" w:pos="9350"/>
                </w:tabs>
              </w:pPr>
            </w:pPrChange>
          </w:pPr>
          <w:del w:id="42" w:author="Landis, Lawrence" w:date="2021-03-23T15:46:00Z">
            <w:r w:rsidDel="00960F76">
              <w:rPr>
                <w:noProof/>
              </w:rPr>
              <w:fldChar w:fldCharType="begin"/>
            </w:r>
            <w:r w:rsidDel="00960F76">
              <w:rPr>
                <w:noProof/>
              </w:rPr>
              <w:delInstrText xml:space="preserve"> HYPERLINK \l "_Toc66822110" </w:delInstrText>
            </w:r>
            <w:r w:rsidDel="00960F76">
              <w:rPr>
                <w:noProof/>
              </w:rPr>
              <w:fldChar w:fldCharType="separate"/>
            </w:r>
            <w:r w:rsidR="00F03659" w:rsidRPr="003E0098" w:rsidDel="00960F76">
              <w:rPr>
                <w:rStyle w:val="Hyperlink"/>
                <w:noProof/>
              </w:rPr>
              <w:delText>Lab Instruction</w:delText>
            </w:r>
            <w:r w:rsidR="00F03659" w:rsidDel="00960F76">
              <w:rPr>
                <w:noProof/>
                <w:webHidden/>
              </w:rPr>
              <w:tab/>
            </w:r>
            <w:r w:rsidR="00F03659" w:rsidDel="00960F76">
              <w:rPr>
                <w:noProof/>
                <w:webHidden/>
              </w:rPr>
              <w:fldChar w:fldCharType="begin"/>
            </w:r>
            <w:r w:rsidR="00F03659" w:rsidDel="00960F76">
              <w:rPr>
                <w:noProof/>
                <w:webHidden/>
              </w:rPr>
              <w:delInstrText xml:space="preserve"> PAGEREF _Toc66822110 \h </w:delInstrText>
            </w:r>
            <w:r w:rsidR="00F03659" w:rsidDel="00960F76">
              <w:rPr>
                <w:noProof/>
                <w:webHidden/>
              </w:rPr>
            </w:r>
            <w:r w:rsidR="00F03659" w:rsidDel="00960F76">
              <w:rPr>
                <w:noProof/>
                <w:webHidden/>
              </w:rPr>
              <w:fldChar w:fldCharType="separate"/>
            </w:r>
          </w:del>
          <w:ins w:id="43" w:author="Sheaves, Tyler" w:date="2021-03-23T09:05:00Z">
            <w:del w:id="44" w:author="Landis, Lawrence" w:date="2021-03-23T15:46:00Z">
              <w:r w:rsidR="00560EC0" w:rsidDel="00960F76">
                <w:rPr>
                  <w:noProof/>
                  <w:webHidden/>
                </w:rPr>
                <w:delText>10</w:delText>
              </w:r>
            </w:del>
          </w:ins>
          <w:del w:id="45" w:author="Landis, Lawrence" w:date="2021-03-23T15:46:00Z">
            <w:r w:rsidR="003E0EBF" w:rsidDel="00960F76">
              <w:rPr>
                <w:noProof/>
                <w:webHidden/>
              </w:rPr>
              <w:delText>13</w:delText>
            </w:r>
            <w:r w:rsidR="00F03659" w:rsidDel="00960F76">
              <w:rPr>
                <w:noProof/>
                <w:webHidden/>
              </w:rPr>
              <w:fldChar w:fldCharType="end"/>
            </w:r>
            <w:r w:rsidDel="00960F76">
              <w:rPr>
                <w:noProof/>
              </w:rPr>
              <w:fldChar w:fldCharType="end"/>
            </w:r>
          </w:del>
        </w:p>
        <w:p w14:paraId="2D25FD34" w14:textId="6297837F" w:rsidR="00F03659" w:rsidDel="00960F76" w:rsidRDefault="00A44E72" w:rsidP="0038371C">
          <w:pPr>
            <w:spacing w:after="0"/>
            <w:jc w:val="both"/>
            <w:rPr>
              <w:del w:id="46" w:author="Landis, Lawrence" w:date="2021-03-23T15:46:00Z"/>
              <w:rFonts w:asciiTheme="minorHAnsi" w:eastAsiaTheme="minorEastAsia" w:hAnsiTheme="minorHAnsi"/>
              <w:noProof/>
              <w:sz w:val="22"/>
            </w:rPr>
            <w:pPrChange w:id="47" w:author="Landis, Lawrence" w:date="2021-04-13T10:21:00Z">
              <w:pPr>
                <w:pStyle w:val="TOC2"/>
                <w:tabs>
                  <w:tab w:val="right" w:leader="dot" w:pos="9350"/>
                </w:tabs>
              </w:pPr>
            </w:pPrChange>
          </w:pPr>
          <w:del w:id="48" w:author="Landis, Lawrence" w:date="2021-03-23T15:46:00Z">
            <w:r w:rsidDel="00960F76">
              <w:rPr>
                <w:noProof/>
              </w:rPr>
              <w:fldChar w:fldCharType="begin"/>
            </w:r>
            <w:r w:rsidDel="00960F76">
              <w:rPr>
                <w:noProof/>
              </w:rPr>
              <w:delInstrText xml:space="preserve"> HYPERLINK \l "_Toc66822111" </w:delInstrText>
            </w:r>
            <w:r w:rsidDel="00960F76">
              <w:rPr>
                <w:noProof/>
              </w:rPr>
              <w:fldChar w:fldCharType="separate"/>
            </w:r>
            <w:r w:rsidR="00F03659" w:rsidRPr="003E0098" w:rsidDel="00960F76">
              <w:rPr>
                <w:rStyle w:val="Hyperlink"/>
                <w:noProof/>
              </w:rPr>
              <w:delText>2.0: Blank Project GitHub Download</w:delText>
            </w:r>
            <w:r w:rsidR="00F03659" w:rsidDel="00960F76">
              <w:rPr>
                <w:noProof/>
                <w:webHidden/>
              </w:rPr>
              <w:tab/>
            </w:r>
            <w:r w:rsidR="00F03659" w:rsidDel="00960F76">
              <w:rPr>
                <w:noProof/>
                <w:webHidden/>
              </w:rPr>
              <w:fldChar w:fldCharType="begin"/>
            </w:r>
            <w:r w:rsidR="00F03659" w:rsidDel="00960F76">
              <w:rPr>
                <w:noProof/>
                <w:webHidden/>
              </w:rPr>
              <w:delInstrText xml:space="preserve"> PAGEREF _Toc66822111 \h </w:delInstrText>
            </w:r>
            <w:r w:rsidR="00F03659" w:rsidDel="00960F76">
              <w:rPr>
                <w:noProof/>
                <w:webHidden/>
              </w:rPr>
            </w:r>
            <w:r w:rsidR="00F03659" w:rsidDel="00960F76">
              <w:rPr>
                <w:noProof/>
                <w:webHidden/>
              </w:rPr>
              <w:fldChar w:fldCharType="separate"/>
            </w:r>
          </w:del>
          <w:ins w:id="49" w:author="Sheaves, Tyler" w:date="2021-03-23T09:05:00Z">
            <w:del w:id="50" w:author="Landis, Lawrence" w:date="2021-03-23T15:46:00Z">
              <w:r w:rsidR="00560EC0" w:rsidDel="00960F76">
                <w:rPr>
                  <w:noProof/>
                  <w:webHidden/>
                </w:rPr>
                <w:delText>10</w:delText>
              </w:r>
            </w:del>
          </w:ins>
          <w:del w:id="51" w:author="Landis, Lawrence" w:date="2021-03-23T15:46:00Z">
            <w:r w:rsidR="003E0EBF" w:rsidDel="00960F76">
              <w:rPr>
                <w:noProof/>
                <w:webHidden/>
              </w:rPr>
              <w:delText>13</w:delText>
            </w:r>
            <w:r w:rsidR="00F03659" w:rsidDel="00960F76">
              <w:rPr>
                <w:noProof/>
                <w:webHidden/>
              </w:rPr>
              <w:fldChar w:fldCharType="end"/>
            </w:r>
            <w:r w:rsidDel="00960F76">
              <w:rPr>
                <w:noProof/>
              </w:rPr>
              <w:fldChar w:fldCharType="end"/>
            </w:r>
          </w:del>
        </w:p>
        <w:p w14:paraId="256F7455" w14:textId="3477D956" w:rsidR="00F03659" w:rsidDel="00960F76" w:rsidRDefault="00A44E72" w:rsidP="0038371C">
          <w:pPr>
            <w:spacing w:after="0"/>
            <w:jc w:val="both"/>
            <w:rPr>
              <w:del w:id="52" w:author="Landis, Lawrence" w:date="2021-03-23T15:46:00Z"/>
              <w:rFonts w:asciiTheme="minorHAnsi" w:eastAsiaTheme="minorEastAsia" w:hAnsiTheme="minorHAnsi"/>
              <w:noProof/>
              <w:sz w:val="22"/>
            </w:rPr>
            <w:pPrChange w:id="53" w:author="Landis, Lawrence" w:date="2021-04-13T10:21:00Z">
              <w:pPr>
                <w:pStyle w:val="TOC2"/>
                <w:tabs>
                  <w:tab w:val="left" w:pos="880"/>
                  <w:tab w:val="right" w:leader="dot" w:pos="9350"/>
                </w:tabs>
              </w:pPr>
            </w:pPrChange>
          </w:pPr>
          <w:del w:id="54" w:author="Landis, Lawrence" w:date="2021-03-23T15:46:00Z">
            <w:r w:rsidDel="00960F76">
              <w:rPr>
                <w:noProof/>
              </w:rPr>
              <w:fldChar w:fldCharType="begin"/>
            </w:r>
            <w:r w:rsidDel="00960F76">
              <w:rPr>
                <w:noProof/>
              </w:rPr>
              <w:delInstrText xml:space="preserve"> HYPERLINK \l "_Toc66822114" </w:delInstrText>
            </w:r>
            <w:r w:rsidDel="00960F76">
              <w:rPr>
                <w:noProof/>
              </w:rPr>
              <w:fldChar w:fldCharType="separate"/>
            </w:r>
            <w:r w:rsidR="00F03659" w:rsidRPr="003E0098" w:rsidDel="00960F76">
              <w:rPr>
                <w:rStyle w:val="Hyperlink"/>
                <w:noProof/>
              </w:rPr>
              <w:delText>2.1</w:delText>
            </w:r>
            <w:r w:rsidR="00F03659" w:rsidDel="00960F76">
              <w:rPr>
                <w:rFonts w:asciiTheme="minorHAnsi" w:eastAsiaTheme="minorEastAsia" w:hAnsiTheme="minorHAnsi"/>
                <w:noProof/>
                <w:sz w:val="22"/>
              </w:rPr>
              <w:tab/>
            </w:r>
            <w:r w:rsidR="00F03659" w:rsidRPr="003E0098" w:rsidDel="00960F76">
              <w:rPr>
                <w:rStyle w:val="Hyperlink"/>
                <w:noProof/>
              </w:rPr>
              <w:delText>Blank Project Environment Setup</w:delText>
            </w:r>
            <w:r w:rsidR="00F03659" w:rsidDel="00960F76">
              <w:rPr>
                <w:noProof/>
                <w:webHidden/>
              </w:rPr>
              <w:tab/>
            </w:r>
            <w:r w:rsidR="00F03659" w:rsidDel="00960F76">
              <w:rPr>
                <w:noProof/>
                <w:webHidden/>
              </w:rPr>
              <w:fldChar w:fldCharType="begin"/>
            </w:r>
            <w:r w:rsidR="00F03659" w:rsidDel="00960F76">
              <w:rPr>
                <w:noProof/>
                <w:webHidden/>
              </w:rPr>
              <w:delInstrText xml:space="preserve"> PAGEREF _Toc66822114 \h </w:delInstrText>
            </w:r>
            <w:r w:rsidR="00F03659" w:rsidDel="00960F76">
              <w:rPr>
                <w:noProof/>
                <w:webHidden/>
              </w:rPr>
            </w:r>
            <w:r w:rsidR="00F03659" w:rsidDel="00960F76">
              <w:rPr>
                <w:noProof/>
                <w:webHidden/>
              </w:rPr>
              <w:fldChar w:fldCharType="separate"/>
            </w:r>
          </w:del>
          <w:ins w:id="55" w:author="Sheaves, Tyler" w:date="2021-03-23T09:05:00Z">
            <w:del w:id="56" w:author="Landis, Lawrence" w:date="2021-03-23T15:46:00Z">
              <w:r w:rsidR="00560EC0" w:rsidDel="00960F76">
                <w:rPr>
                  <w:noProof/>
                  <w:webHidden/>
                </w:rPr>
                <w:delText>11</w:delText>
              </w:r>
            </w:del>
          </w:ins>
          <w:del w:id="57" w:author="Landis, Lawrence" w:date="2021-03-23T15:46:00Z">
            <w:r w:rsidR="003E0EBF" w:rsidDel="00960F76">
              <w:rPr>
                <w:noProof/>
                <w:webHidden/>
              </w:rPr>
              <w:delText>14</w:delText>
            </w:r>
            <w:r w:rsidR="00F03659" w:rsidDel="00960F76">
              <w:rPr>
                <w:noProof/>
                <w:webHidden/>
              </w:rPr>
              <w:fldChar w:fldCharType="end"/>
            </w:r>
            <w:r w:rsidDel="00960F76">
              <w:rPr>
                <w:noProof/>
              </w:rPr>
              <w:fldChar w:fldCharType="end"/>
            </w:r>
          </w:del>
        </w:p>
        <w:p w14:paraId="3FCE9C72" w14:textId="55CF4EF4" w:rsidR="00F03659" w:rsidDel="00960F76" w:rsidRDefault="00A44E72" w:rsidP="0038371C">
          <w:pPr>
            <w:spacing w:after="0"/>
            <w:jc w:val="both"/>
            <w:rPr>
              <w:del w:id="58" w:author="Landis, Lawrence" w:date="2021-03-23T15:46:00Z"/>
              <w:rFonts w:asciiTheme="minorHAnsi" w:eastAsiaTheme="minorEastAsia" w:hAnsiTheme="minorHAnsi"/>
              <w:noProof/>
              <w:sz w:val="22"/>
            </w:rPr>
            <w:pPrChange w:id="59" w:author="Landis, Lawrence" w:date="2021-04-13T10:21:00Z">
              <w:pPr>
                <w:pStyle w:val="TOC2"/>
                <w:tabs>
                  <w:tab w:val="left" w:pos="880"/>
                  <w:tab w:val="right" w:leader="dot" w:pos="9350"/>
                </w:tabs>
              </w:pPr>
            </w:pPrChange>
          </w:pPr>
          <w:del w:id="60" w:author="Landis, Lawrence" w:date="2021-03-23T15:46:00Z">
            <w:r w:rsidDel="00960F76">
              <w:rPr>
                <w:noProof/>
              </w:rPr>
              <w:fldChar w:fldCharType="begin"/>
            </w:r>
            <w:r w:rsidDel="00960F76">
              <w:rPr>
                <w:noProof/>
              </w:rPr>
              <w:delInstrText xml:space="preserve"> HYPERLINK \l "_Toc66822115" </w:delInstrText>
            </w:r>
            <w:r w:rsidDel="00960F76">
              <w:rPr>
                <w:noProof/>
              </w:rPr>
              <w:fldChar w:fldCharType="separate"/>
            </w:r>
            <w:r w:rsidR="00F03659" w:rsidRPr="003E0098" w:rsidDel="00960F76">
              <w:rPr>
                <w:rStyle w:val="Hyperlink"/>
                <w:noProof/>
              </w:rPr>
              <w:delText>2.2</w:delText>
            </w:r>
            <w:r w:rsidR="00F03659" w:rsidDel="00960F76">
              <w:rPr>
                <w:rFonts w:asciiTheme="minorHAnsi" w:eastAsiaTheme="minorEastAsia" w:hAnsiTheme="minorHAnsi"/>
                <w:noProof/>
                <w:sz w:val="22"/>
              </w:rPr>
              <w:tab/>
            </w:r>
            <w:r w:rsidR="00F03659" w:rsidRPr="003E0098" w:rsidDel="00960F76">
              <w:rPr>
                <w:rStyle w:val="Hyperlink"/>
                <w:noProof/>
              </w:rPr>
              <w:delText>Understanding your Project Setup</w:delText>
            </w:r>
            <w:r w:rsidR="00F03659" w:rsidDel="00960F76">
              <w:rPr>
                <w:noProof/>
                <w:webHidden/>
              </w:rPr>
              <w:tab/>
            </w:r>
            <w:r w:rsidR="00F03659" w:rsidDel="00960F76">
              <w:rPr>
                <w:noProof/>
                <w:webHidden/>
              </w:rPr>
              <w:fldChar w:fldCharType="begin"/>
            </w:r>
            <w:r w:rsidR="00F03659" w:rsidDel="00960F76">
              <w:rPr>
                <w:noProof/>
                <w:webHidden/>
              </w:rPr>
              <w:delInstrText xml:space="preserve"> PAGEREF _Toc66822115 \h </w:delInstrText>
            </w:r>
            <w:r w:rsidR="00F03659" w:rsidDel="00960F76">
              <w:rPr>
                <w:noProof/>
                <w:webHidden/>
              </w:rPr>
            </w:r>
            <w:r w:rsidR="00F03659" w:rsidDel="00960F76">
              <w:rPr>
                <w:noProof/>
                <w:webHidden/>
              </w:rPr>
              <w:fldChar w:fldCharType="separate"/>
            </w:r>
          </w:del>
          <w:ins w:id="61" w:author="Sheaves, Tyler" w:date="2021-03-23T09:05:00Z">
            <w:del w:id="62" w:author="Landis, Lawrence" w:date="2021-03-23T15:46:00Z">
              <w:r w:rsidR="00560EC0" w:rsidDel="00960F76">
                <w:rPr>
                  <w:noProof/>
                  <w:webHidden/>
                </w:rPr>
                <w:delText>12</w:delText>
              </w:r>
            </w:del>
          </w:ins>
          <w:del w:id="63" w:author="Landis, Lawrence" w:date="2021-03-23T15:46:00Z">
            <w:r w:rsidR="003E0EBF" w:rsidDel="00960F76">
              <w:rPr>
                <w:noProof/>
                <w:webHidden/>
              </w:rPr>
              <w:delText>16</w:delText>
            </w:r>
            <w:r w:rsidR="00F03659" w:rsidDel="00960F76">
              <w:rPr>
                <w:noProof/>
                <w:webHidden/>
              </w:rPr>
              <w:fldChar w:fldCharType="end"/>
            </w:r>
            <w:r w:rsidDel="00960F76">
              <w:rPr>
                <w:noProof/>
              </w:rPr>
              <w:fldChar w:fldCharType="end"/>
            </w:r>
          </w:del>
        </w:p>
        <w:p w14:paraId="7454AAC3" w14:textId="6FA4C64D" w:rsidR="00F03659" w:rsidDel="00960F76" w:rsidRDefault="00A44E72" w:rsidP="0038371C">
          <w:pPr>
            <w:spacing w:after="0"/>
            <w:jc w:val="both"/>
            <w:rPr>
              <w:del w:id="64" w:author="Landis, Lawrence" w:date="2021-03-23T15:46:00Z"/>
              <w:rFonts w:asciiTheme="minorHAnsi" w:eastAsiaTheme="minorEastAsia" w:hAnsiTheme="minorHAnsi"/>
              <w:noProof/>
              <w:sz w:val="22"/>
            </w:rPr>
            <w:pPrChange w:id="65" w:author="Landis, Lawrence" w:date="2021-04-13T10:21:00Z">
              <w:pPr>
                <w:pStyle w:val="TOC1"/>
                <w:tabs>
                  <w:tab w:val="right" w:leader="dot" w:pos="9350"/>
                </w:tabs>
              </w:pPr>
            </w:pPrChange>
          </w:pPr>
          <w:del w:id="66" w:author="Landis, Lawrence" w:date="2021-03-23T15:46:00Z">
            <w:r w:rsidDel="00960F76">
              <w:rPr>
                <w:noProof/>
              </w:rPr>
              <w:fldChar w:fldCharType="begin"/>
            </w:r>
            <w:r w:rsidDel="00960F76">
              <w:rPr>
                <w:noProof/>
              </w:rPr>
              <w:delInstrText xml:space="preserve"> HYPERLINK \l "_Toc66822116" </w:delInstrText>
            </w:r>
            <w:r w:rsidDel="00960F76">
              <w:rPr>
                <w:noProof/>
              </w:rPr>
              <w:fldChar w:fldCharType="separate"/>
            </w:r>
            <w:r w:rsidR="00F03659" w:rsidRPr="003E0098" w:rsidDel="00960F76">
              <w:rPr>
                <w:rStyle w:val="Hyperlink"/>
                <w:rFonts w:ascii="Intel Clear Pro" w:hAnsi="Intel Clear Pro" w:cs="Intel Clear Pro"/>
                <w:noProof/>
              </w:rPr>
              <w:delText>LAB 3: Describing your FPGA function in Verilog</w:delText>
            </w:r>
            <w:r w:rsidR="00F03659" w:rsidDel="00960F76">
              <w:rPr>
                <w:noProof/>
                <w:webHidden/>
              </w:rPr>
              <w:tab/>
            </w:r>
            <w:r w:rsidR="00F03659" w:rsidDel="00960F76">
              <w:rPr>
                <w:noProof/>
                <w:webHidden/>
              </w:rPr>
              <w:fldChar w:fldCharType="begin"/>
            </w:r>
            <w:r w:rsidR="00F03659" w:rsidDel="00960F76">
              <w:rPr>
                <w:noProof/>
                <w:webHidden/>
              </w:rPr>
              <w:delInstrText xml:space="preserve"> PAGEREF _Toc66822116 \h </w:delInstrText>
            </w:r>
            <w:r w:rsidR="00F03659" w:rsidDel="00960F76">
              <w:rPr>
                <w:noProof/>
                <w:webHidden/>
              </w:rPr>
            </w:r>
            <w:r w:rsidR="00F03659" w:rsidDel="00960F76">
              <w:rPr>
                <w:noProof/>
                <w:webHidden/>
              </w:rPr>
              <w:fldChar w:fldCharType="separate"/>
            </w:r>
          </w:del>
          <w:ins w:id="67" w:author="Sheaves, Tyler" w:date="2021-03-23T09:05:00Z">
            <w:del w:id="68" w:author="Landis, Lawrence" w:date="2021-03-23T15:46:00Z">
              <w:r w:rsidR="00560EC0" w:rsidDel="00960F76">
                <w:rPr>
                  <w:noProof/>
                  <w:webHidden/>
                </w:rPr>
                <w:delText>15</w:delText>
              </w:r>
            </w:del>
          </w:ins>
          <w:del w:id="69" w:author="Landis, Lawrence" w:date="2021-03-23T15:46:00Z">
            <w:r w:rsidR="003E0EBF" w:rsidDel="00960F76">
              <w:rPr>
                <w:noProof/>
                <w:webHidden/>
              </w:rPr>
              <w:delText>22</w:delText>
            </w:r>
            <w:r w:rsidR="00F03659" w:rsidDel="00960F76">
              <w:rPr>
                <w:noProof/>
                <w:webHidden/>
              </w:rPr>
              <w:fldChar w:fldCharType="end"/>
            </w:r>
            <w:r w:rsidDel="00960F76">
              <w:rPr>
                <w:noProof/>
              </w:rPr>
              <w:fldChar w:fldCharType="end"/>
            </w:r>
          </w:del>
        </w:p>
        <w:p w14:paraId="6F27E383" w14:textId="1F9FACC1" w:rsidR="00F03659" w:rsidDel="00960F76" w:rsidRDefault="00A44E72" w:rsidP="0038371C">
          <w:pPr>
            <w:spacing w:after="0"/>
            <w:jc w:val="both"/>
            <w:rPr>
              <w:del w:id="70" w:author="Landis, Lawrence" w:date="2021-03-23T15:46:00Z"/>
              <w:rFonts w:asciiTheme="minorHAnsi" w:eastAsiaTheme="minorEastAsia" w:hAnsiTheme="minorHAnsi"/>
              <w:noProof/>
              <w:sz w:val="22"/>
            </w:rPr>
            <w:pPrChange w:id="71" w:author="Landis, Lawrence" w:date="2021-04-13T10:21:00Z">
              <w:pPr>
                <w:pStyle w:val="TOC2"/>
                <w:tabs>
                  <w:tab w:val="right" w:leader="dot" w:pos="9350"/>
                </w:tabs>
              </w:pPr>
            </w:pPrChange>
          </w:pPr>
          <w:del w:id="72" w:author="Landis, Lawrence" w:date="2021-03-23T15:46:00Z">
            <w:r w:rsidDel="00960F76">
              <w:rPr>
                <w:noProof/>
              </w:rPr>
              <w:fldChar w:fldCharType="begin"/>
            </w:r>
            <w:r w:rsidDel="00960F76">
              <w:rPr>
                <w:noProof/>
              </w:rPr>
              <w:delInstrText xml:space="preserve"> HYPERLINK \l "_Toc66822117" </w:delInstrText>
            </w:r>
            <w:r w:rsidDel="00960F76">
              <w:rPr>
                <w:noProof/>
              </w:rPr>
              <w:fldChar w:fldCharType="separate"/>
            </w:r>
            <w:r w:rsidR="00F03659" w:rsidRPr="003E0098" w:rsidDel="00960F76">
              <w:rPr>
                <w:rStyle w:val="Hyperlink"/>
                <w:noProof/>
              </w:rPr>
              <w:delText>Summary</w:delText>
            </w:r>
            <w:r w:rsidR="00F03659" w:rsidDel="00960F76">
              <w:rPr>
                <w:noProof/>
                <w:webHidden/>
              </w:rPr>
              <w:tab/>
            </w:r>
            <w:r w:rsidR="00F03659" w:rsidDel="00960F76">
              <w:rPr>
                <w:noProof/>
                <w:webHidden/>
              </w:rPr>
              <w:fldChar w:fldCharType="begin"/>
            </w:r>
            <w:r w:rsidR="00F03659" w:rsidDel="00960F76">
              <w:rPr>
                <w:noProof/>
                <w:webHidden/>
              </w:rPr>
              <w:delInstrText xml:space="preserve"> PAGEREF _Toc66822117 \h </w:delInstrText>
            </w:r>
            <w:r w:rsidR="00F03659" w:rsidDel="00960F76">
              <w:rPr>
                <w:noProof/>
                <w:webHidden/>
              </w:rPr>
            </w:r>
            <w:r w:rsidR="00F03659" w:rsidDel="00960F76">
              <w:rPr>
                <w:noProof/>
                <w:webHidden/>
              </w:rPr>
              <w:fldChar w:fldCharType="separate"/>
            </w:r>
          </w:del>
          <w:ins w:id="73" w:author="Sheaves, Tyler" w:date="2021-03-23T09:05:00Z">
            <w:del w:id="74" w:author="Landis, Lawrence" w:date="2021-03-23T15:46:00Z">
              <w:r w:rsidR="00560EC0" w:rsidDel="00960F76">
                <w:rPr>
                  <w:noProof/>
                  <w:webHidden/>
                </w:rPr>
                <w:delText>15</w:delText>
              </w:r>
            </w:del>
          </w:ins>
          <w:del w:id="75" w:author="Landis, Lawrence" w:date="2021-03-23T15:46:00Z">
            <w:r w:rsidR="003E0EBF" w:rsidDel="00960F76">
              <w:rPr>
                <w:noProof/>
                <w:webHidden/>
              </w:rPr>
              <w:delText>22</w:delText>
            </w:r>
            <w:r w:rsidR="00F03659" w:rsidDel="00960F76">
              <w:rPr>
                <w:noProof/>
                <w:webHidden/>
              </w:rPr>
              <w:fldChar w:fldCharType="end"/>
            </w:r>
            <w:r w:rsidDel="00960F76">
              <w:rPr>
                <w:noProof/>
              </w:rPr>
              <w:fldChar w:fldCharType="end"/>
            </w:r>
          </w:del>
        </w:p>
        <w:p w14:paraId="68500F59" w14:textId="316CDF12" w:rsidR="00F03659" w:rsidDel="00960F76" w:rsidRDefault="00A44E72" w:rsidP="0038371C">
          <w:pPr>
            <w:spacing w:after="0"/>
            <w:jc w:val="both"/>
            <w:rPr>
              <w:del w:id="76" w:author="Landis, Lawrence" w:date="2021-03-23T15:46:00Z"/>
              <w:rFonts w:asciiTheme="minorHAnsi" w:eastAsiaTheme="minorEastAsia" w:hAnsiTheme="minorHAnsi"/>
              <w:noProof/>
              <w:sz w:val="22"/>
            </w:rPr>
            <w:pPrChange w:id="77" w:author="Landis, Lawrence" w:date="2021-04-13T10:21:00Z">
              <w:pPr>
                <w:pStyle w:val="TOC2"/>
                <w:tabs>
                  <w:tab w:val="right" w:leader="dot" w:pos="9350"/>
                </w:tabs>
              </w:pPr>
            </w:pPrChange>
          </w:pPr>
          <w:del w:id="78" w:author="Landis, Lawrence" w:date="2021-03-23T15:46:00Z">
            <w:r w:rsidDel="00960F76">
              <w:rPr>
                <w:noProof/>
              </w:rPr>
              <w:fldChar w:fldCharType="begin"/>
            </w:r>
            <w:r w:rsidDel="00960F76">
              <w:rPr>
                <w:noProof/>
              </w:rPr>
              <w:delInstrText xml:space="preserve"> HYPERLINK \l "_Toc66822118" </w:delInstrText>
            </w:r>
            <w:r w:rsidDel="00960F76">
              <w:rPr>
                <w:noProof/>
              </w:rPr>
              <w:fldChar w:fldCharType="separate"/>
            </w:r>
            <w:r w:rsidR="00F03659" w:rsidRPr="003E0098" w:rsidDel="00960F76">
              <w:rPr>
                <w:rStyle w:val="Hyperlink"/>
                <w:noProof/>
              </w:rPr>
              <w:delText>Lab Instruction</w:delText>
            </w:r>
            <w:r w:rsidR="00F03659" w:rsidDel="00960F76">
              <w:rPr>
                <w:noProof/>
                <w:webHidden/>
              </w:rPr>
              <w:tab/>
            </w:r>
            <w:r w:rsidR="00F03659" w:rsidDel="00960F76">
              <w:rPr>
                <w:noProof/>
                <w:webHidden/>
              </w:rPr>
              <w:fldChar w:fldCharType="begin"/>
            </w:r>
            <w:r w:rsidR="00F03659" w:rsidDel="00960F76">
              <w:rPr>
                <w:noProof/>
                <w:webHidden/>
              </w:rPr>
              <w:delInstrText xml:space="preserve"> PAGEREF _Toc66822118 \h </w:delInstrText>
            </w:r>
            <w:r w:rsidR="00F03659" w:rsidDel="00960F76">
              <w:rPr>
                <w:noProof/>
                <w:webHidden/>
              </w:rPr>
            </w:r>
            <w:r w:rsidR="00F03659" w:rsidDel="00960F76">
              <w:rPr>
                <w:noProof/>
                <w:webHidden/>
              </w:rPr>
              <w:fldChar w:fldCharType="separate"/>
            </w:r>
          </w:del>
          <w:ins w:id="79" w:author="Sheaves, Tyler" w:date="2021-03-23T09:05:00Z">
            <w:del w:id="80" w:author="Landis, Lawrence" w:date="2021-03-23T15:46:00Z">
              <w:r w:rsidR="00560EC0" w:rsidDel="00960F76">
                <w:rPr>
                  <w:noProof/>
                  <w:webHidden/>
                </w:rPr>
                <w:delText>15</w:delText>
              </w:r>
            </w:del>
          </w:ins>
          <w:del w:id="81" w:author="Landis, Lawrence" w:date="2021-03-23T15:46:00Z">
            <w:r w:rsidR="003E0EBF" w:rsidDel="00960F76">
              <w:rPr>
                <w:noProof/>
                <w:webHidden/>
              </w:rPr>
              <w:delText>22</w:delText>
            </w:r>
            <w:r w:rsidR="00F03659" w:rsidDel="00960F76">
              <w:rPr>
                <w:noProof/>
                <w:webHidden/>
              </w:rPr>
              <w:fldChar w:fldCharType="end"/>
            </w:r>
            <w:r w:rsidDel="00960F76">
              <w:rPr>
                <w:noProof/>
              </w:rPr>
              <w:fldChar w:fldCharType="end"/>
            </w:r>
          </w:del>
        </w:p>
        <w:p w14:paraId="6269C5C9" w14:textId="4E59B167" w:rsidR="00F03659" w:rsidDel="00960F76" w:rsidRDefault="00A44E72" w:rsidP="0038371C">
          <w:pPr>
            <w:spacing w:after="0"/>
            <w:jc w:val="both"/>
            <w:rPr>
              <w:del w:id="82" w:author="Landis, Lawrence" w:date="2021-03-23T15:46:00Z"/>
              <w:rFonts w:asciiTheme="minorHAnsi" w:eastAsiaTheme="minorEastAsia" w:hAnsiTheme="minorHAnsi"/>
              <w:noProof/>
              <w:sz w:val="22"/>
            </w:rPr>
            <w:pPrChange w:id="83" w:author="Landis, Lawrence" w:date="2021-04-13T10:21:00Z">
              <w:pPr>
                <w:pStyle w:val="TOC2"/>
                <w:tabs>
                  <w:tab w:val="left" w:pos="880"/>
                  <w:tab w:val="right" w:leader="dot" w:pos="9350"/>
                </w:tabs>
              </w:pPr>
            </w:pPrChange>
          </w:pPr>
          <w:del w:id="84" w:author="Landis, Lawrence" w:date="2021-03-23T15:46:00Z">
            <w:r w:rsidDel="00960F76">
              <w:rPr>
                <w:noProof/>
              </w:rPr>
              <w:fldChar w:fldCharType="begin"/>
            </w:r>
            <w:r w:rsidDel="00960F76">
              <w:rPr>
                <w:noProof/>
              </w:rPr>
              <w:delInstrText xml:space="preserve"> HYPERLINK \l "_Toc66822122" </w:delInstrText>
            </w:r>
            <w:r w:rsidDel="00960F76">
              <w:rPr>
                <w:noProof/>
              </w:rPr>
              <w:fldChar w:fldCharType="separate"/>
            </w:r>
            <w:r w:rsidR="00F03659" w:rsidRPr="003E0098" w:rsidDel="00960F76">
              <w:rPr>
                <w:rStyle w:val="Hyperlink"/>
                <w:noProof/>
              </w:rPr>
              <w:delText>3.1</w:delText>
            </w:r>
            <w:r w:rsidR="00F03659" w:rsidDel="00960F76">
              <w:rPr>
                <w:rFonts w:asciiTheme="minorHAnsi" w:eastAsiaTheme="minorEastAsia" w:hAnsiTheme="minorHAnsi"/>
                <w:noProof/>
                <w:sz w:val="22"/>
              </w:rPr>
              <w:tab/>
            </w:r>
            <w:r w:rsidR="00F03659" w:rsidRPr="003E0098" w:rsidDel="00960F76">
              <w:rPr>
                <w:rStyle w:val="Hyperlink"/>
                <w:noProof/>
              </w:rPr>
              <w:delText>Creating a New File</w:delText>
            </w:r>
            <w:r w:rsidR="00F03659" w:rsidDel="00960F76">
              <w:rPr>
                <w:noProof/>
                <w:webHidden/>
              </w:rPr>
              <w:tab/>
            </w:r>
            <w:r w:rsidR="00F03659" w:rsidDel="00960F76">
              <w:rPr>
                <w:noProof/>
                <w:webHidden/>
              </w:rPr>
              <w:fldChar w:fldCharType="begin"/>
            </w:r>
            <w:r w:rsidR="00F03659" w:rsidDel="00960F76">
              <w:rPr>
                <w:noProof/>
                <w:webHidden/>
              </w:rPr>
              <w:delInstrText xml:space="preserve"> PAGEREF _Toc66822122 \h </w:delInstrText>
            </w:r>
            <w:r w:rsidR="00F03659" w:rsidDel="00960F76">
              <w:rPr>
                <w:noProof/>
                <w:webHidden/>
              </w:rPr>
            </w:r>
            <w:r w:rsidR="00F03659" w:rsidDel="00960F76">
              <w:rPr>
                <w:noProof/>
                <w:webHidden/>
              </w:rPr>
              <w:fldChar w:fldCharType="separate"/>
            </w:r>
          </w:del>
          <w:ins w:id="85" w:author="Sheaves, Tyler" w:date="2021-03-23T09:05:00Z">
            <w:del w:id="86" w:author="Landis, Lawrence" w:date="2021-03-23T15:46:00Z">
              <w:r w:rsidR="00560EC0" w:rsidDel="00960F76">
                <w:rPr>
                  <w:noProof/>
                  <w:webHidden/>
                </w:rPr>
                <w:delText>15</w:delText>
              </w:r>
            </w:del>
          </w:ins>
          <w:del w:id="87" w:author="Landis, Lawrence" w:date="2021-03-23T15:46:00Z">
            <w:r w:rsidR="003E0EBF" w:rsidDel="00960F76">
              <w:rPr>
                <w:noProof/>
                <w:webHidden/>
              </w:rPr>
              <w:delText>22</w:delText>
            </w:r>
            <w:r w:rsidR="00F03659" w:rsidDel="00960F76">
              <w:rPr>
                <w:noProof/>
                <w:webHidden/>
              </w:rPr>
              <w:fldChar w:fldCharType="end"/>
            </w:r>
            <w:r w:rsidDel="00960F76">
              <w:rPr>
                <w:noProof/>
              </w:rPr>
              <w:fldChar w:fldCharType="end"/>
            </w:r>
          </w:del>
        </w:p>
        <w:p w14:paraId="0ED5A4E9" w14:textId="71A85B04" w:rsidR="00F03659" w:rsidDel="00960F76" w:rsidRDefault="00A44E72" w:rsidP="0038371C">
          <w:pPr>
            <w:spacing w:after="0"/>
            <w:jc w:val="both"/>
            <w:rPr>
              <w:del w:id="88" w:author="Landis, Lawrence" w:date="2021-03-23T15:46:00Z"/>
              <w:rFonts w:asciiTheme="minorHAnsi" w:eastAsiaTheme="minorEastAsia" w:hAnsiTheme="minorHAnsi"/>
              <w:noProof/>
              <w:sz w:val="22"/>
            </w:rPr>
            <w:pPrChange w:id="89" w:author="Landis, Lawrence" w:date="2021-04-13T10:21:00Z">
              <w:pPr>
                <w:pStyle w:val="TOC2"/>
                <w:tabs>
                  <w:tab w:val="left" w:pos="880"/>
                  <w:tab w:val="right" w:leader="dot" w:pos="9350"/>
                </w:tabs>
              </w:pPr>
            </w:pPrChange>
          </w:pPr>
          <w:del w:id="90" w:author="Landis, Lawrence" w:date="2021-03-23T15:46:00Z">
            <w:r w:rsidDel="00960F76">
              <w:rPr>
                <w:noProof/>
              </w:rPr>
              <w:fldChar w:fldCharType="begin"/>
            </w:r>
            <w:r w:rsidDel="00960F76">
              <w:rPr>
                <w:noProof/>
              </w:rPr>
              <w:delInstrText xml:space="preserve"> HYPERLINK \l "_Toc66822125" </w:delInstrText>
            </w:r>
            <w:r w:rsidDel="00960F76">
              <w:rPr>
                <w:noProof/>
              </w:rPr>
              <w:fldChar w:fldCharType="separate"/>
            </w:r>
            <w:r w:rsidR="00F03659" w:rsidRPr="003E0098" w:rsidDel="00960F76">
              <w:rPr>
                <w:rStyle w:val="Hyperlink"/>
                <w:noProof/>
              </w:rPr>
              <w:delText>3.2</w:delText>
            </w:r>
            <w:r w:rsidR="00F03659" w:rsidDel="00960F76">
              <w:rPr>
                <w:rFonts w:asciiTheme="minorHAnsi" w:eastAsiaTheme="minorEastAsia" w:hAnsiTheme="minorHAnsi"/>
                <w:noProof/>
                <w:sz w:val="22"/>
              </w:rPr>
              <w:tab/>
            </w:r>
            <w:r w:rsidR="00F03659" w:rsidRPr="003E0098" w:rsidDel="00960F76">
              <w:rPr>
                <w:rStyle w:val="Hyperlink"/>
                <w:noProof/>
              </w:rPr>
              <w:delText>Adding Verilog Code</w:delText>
            </w:r>
            <w:r w:rsidR="00F03659" w:rsidDel="00960F76">
              <w:rPr>
                <w:noProof/>
                <w:webHidden/>
              </w:rPr>
              <w:tab/>
            </w:r>
            <w:r w:rsidR="00F03659" w:rsidDel="00960F76">
              <w:rPr>
                <w:noProof/>
                <w:webHidden/>
              </w:rPr>
              <w:fldChar w:fldCharType="begin"/>
            </w:r>
            <w:r w:rsidR="00F03659" w:rsidDel="00960F76">
              <w:rPr>
                <w:noProof/>
                <w:webHidden/>
              </w:rPr>
              <w:delInstrText xml:space="preserve"> PAGEREF _Toc66822125 \h </w:delInstrText>
            </w:r>
            <w:r w:rsidR="00F03659" w:rsidDel="00960F76">
              <w:rPr>
                <w:noProof/>
                <w:webHidden/>
              </w:rPr>
            </w:r>
            <w:r w:rsidR="00F03659" w:rsidDel="00960F76">
              <w:rPr>
                <w:noProof/>
                <w:webHidden/>
              </w:rPr>
              <w:fldChar w:fldCharType="separate"/>
            </w:r>
          </w:del>
          <w:ins w:id="91" w:author="Sheaves, Tyler" w:date="2021-03-23T09:05:00Z">
            <w:del w:id="92" w:author="Landis, Lawrence" w:date="2021-03-23T15:46:00Z">
              <w:r w:rsidR="00560EC0" w:rsidDel="00960F76">
                <w:rPr>
                  <w:noProof/>
                  <w:webHidden/>
                </w:rPr>
                <w:delText>16</w:delText>
              </w:r>
            </w:del>
          </w:ins>
          <w:del w:id="93" w:author="Landis, Lawrence" w:date="2021-03-23T15:46:00Z">
            <w:r w:rsidR="003E0EBF" w:rsidDel="00960F76">
              <w:rPr>
                <w:noProof/>
                <w:webHidden/>
              </w:rPr>
              <w:delText>23</w:delText>
            </w:r>
            <w:r w:rsidR="00F03659" w:rsidDel="00960F76">
              <w:rPr>
                <w:noProof/>
                <w:webHidden/>
              </w:rPr>
              <w:fldChar w:fldCharType="end"/>
            </w:r>
            <w:r w:rsidDel="00960F76">
              <w:rPr>
                <w:noProof/>
              </w:rPr>
              <w:fldChar w:fldCharType="end"/>
            </w:r>
          </w:del>
        </w:p>
        <w:p w14:paraId="35243FE8" w14:textId="61CEDF54" w:rsidR="00F03659" w:rsidDel="00960F76" w:rsidRDefault="00A44E72" w:rsidP="0038371C">
          <w:pPr>
            <w:spacing w:after="0"/>
            <w:jc w:val="both"/>
            <w:rPr>
              <w:del w:id="94" w:author="Landis, Lawrence" w:date="2021-03-23T15:46:00Z"/>
              <w:rFonts w:asciiTheme="minorHAnsi" w:eastAsiaTheme="minorEastAsia" w:hAnsiTheme="minorHAnsi"/>
              <w:noProof/>
              <w:sz w:val="22"/>
            </w:rPr>
            <w:pPrChange w:id="95" w:author="Landis, Lawrence" w:date="2021-04-13T10:21:00Z">
              <w:pPr>
                <w:pStyle w:val="TOC2"/>
                <w:tabs>
                  <w:tab w:val="left" w:pos="880"/>
                  <w:tab w:val="right" w:leader="dot" w:pos="9350"/>
                </w:tabs>
              </w:pPr>
            </w:pPrChange>
          </w:pPr>
          <w:del w:id="96" w:author="Landis, Lawrence" w:date="2021-03-23T15:46:00Z">
            <w:r w:rsidDel="00960F76">
              <w:rPr>
                <w:noProof/>
              </w:rPr>
              <w:fldChar w:fldCharType="begin"/>
            </w:r>
            <w:r w:rsidDel="00960F76">
              <w:rPr>
                <w:noProof/>
              </w:rPr>
              <w:delInstrText xml:space="preserve"> HYPERLINK \l "_Toc66822131" </w:delInstrText>
            </w:r>
            <w:r w:rsidDel="00960F76">
              <w:rPr>
                <w:noProof/>
              </w:rPr>
              <w:fldChar w:fldCharType="separate"/>
            </w:r>
            <w:r w:rsidR="00F03659" w:rsidRPr="003E0098" w:rsidDel="00960F76">
              <w:rPr>
                <w:rStyle w:val="Hyperlink"/>
                <w:noProof/>
              </w:rPr>
              <w:delText>3.3</w:delText>
            </w:r>
            <w:r w:rsidR="00F03659" w:rsidDel="00960F76">
              <w:rPr>
                <w:rFonts w:asciiTheme="minorHAnsi" w:eastAsiaTheme="minorEastAsia" w:hAnsiTheme="minorHAnsi"/>
                <w:noProof/>
                <w:sz w:val="22"/>
              </w:rPr>
              <w:tab/>
            </w:r>
            <w:r w:rsidR="00F03659" w:rsidRPr="003E0098" w:rsidDel="00960F76">
              <w:rPr>
                <w:rStyle w:val="Hyperlink"/>
                <w:noProof/>
              </w:rPr>
              <w:delText>Understanding the design hierarchy</w:delText>
            </w:r>
            <w:r w:rsidR="00F03659" w:rsidDel="00960F76">
              <w:rPr>
                <w:noProof/>
                <w:webHidden/>
              </w:rPr>
              <w:tab/>
            </w:r>
            <w:r w:rsidR="00F03659" w:rsidDel="00960F76">
              <w:rPr>
                <w:noProof/>
                <w:webHidden/>
              </w:rPr>
              <w:fldChar w:fldCharType="begin"/>
            </w:r>
            <w:r w:rsidR="00F03659" w:rsidDel="00960F76">
              <w:rPr>
                <w:noProof/>
                <w:webHidden/>
              </w:rPr>
              <w:delInstrText xml:space="preserve"> PAGEREF _Toc66822131 \h </w:delInstrText>
            </w:r>
            <w:r w:rsidR="00F03659" w:rsidDel="00960F76">
              <w:rPr>
                <w:noProof/>
                <w:webHidden/>
              </w:rPr>
            </w:r>
            <w:r w:rsidR="00F03659" w:rsidDel="00960F76">
              <w:rPr>
                <w:noProof/>
                <w:webHidden/>
              </w:rPr>
              <w:fldChar w:fldCharType="separate"/>
            </w:r>
          </w:del>
          <w:ins w:id="97" w:author="Sheaves, Tyler" w:date="2021-03-23T09:05:00Z">
            <w:del w:id="98" w:author="Landis, Lawrence" w:date="2021-03-23T15:46:00Z">
              <w:r w:rsidR="00560EC0" w:rsidDel="00960F76">
                <w:rPr>
                  <w:noProof/>
                  <w:webHidden/>
                </w:rPr>
                <w:delText>17</w:delText>
              </w:r>
            </w:del>
          </w:ins>
          <w:del w:id="99" w:author="Landis, Lawrence" w:date="2021-03-23T15:46:00Z">
            <w:r w:rsidR="003E0EBF" w:rsidDel="00960F76">
              <w:rPr>
                <w:noProof/>
                <w:webHidden/>
              </w:rPr>
              <w:delText>26</w:delText>
            </w:r>
            <w:r w:rsidR="00F03659" w:rsidDel="00960F76">
              <w:rPr>
                <w:noProof/>
                <w:webHidden/>
              </w:rPr>
              <w:fldChar w:fldCharType="end"/>
            </w:r>
            <w:r w:rsidDel="00960F76">
              <w:rPr>
                <w:noProof/>
              </w:rPr>
              <w:fldChar w:fldCharType="end"/>
            </w:r>
          </w:del>
        </w:p>
        <w:p w14:paraId="4AB48923" w14:textId="2601A271" w:rsidR="00F03659" w:rsidDel="00960F76" w:rsidRDefault="00A44E72" w:rsidP="0038371C">
          <w:pPr>
            <w:spacing w:after="0"/>
            <w:jc w:val="both"/>
            <w:rPr>
              <w:del w:id="100" w:author="Landis, Lawrence" w:date="2021-03-23T15:46:00Z"/>
              <w:rFonts w:asciiTheme="minorHAnsi" w:eastAsiaTheme="minorEastAsia" w:hAnsiTheme="minorHAnsi"/>
              <w:noProof/>
              <w:sz w:val="22"/>
            </w:rPr>
            <w:pPrChange w:id="101" w:author="Landis, Lawrence" w:date="2021-04-13T10:21:00Z">
              <w:pPr>
                <w:pStyle w:val="TOC2"/>
                <w:tabs>
                  <w:tab w:val="left" w:pos="880"/>
                  <w:tab w:val="right" w:leader="dot" w:pos="9350"/>
                </w:tabs>
              </w:pPr>
            </w:pPrChange>
          </w:pPr>
          <w:del w:id="102" w:author="Landis, Lawrence" w:date="2021-03-23T15:46:00Z">
            <w:r w:rsidDel="00960F76">
              <w:rPr>
                <w:noProof/>
              </w:rPr>
              <w:lastRenderedPageBreak/>
              <w:fldChar w:fldCharType="begin"/>
            </w:r>
            <w:r w:rsidDel="00960F76">
              <w:rPr>
                <w:noProof/>
              </w:rPr>
              <w:delInstrText xml:space="preserve"> HYPERLINK \l "_Toc66822133" </w:delInstrText>
            </w:r>
            <w:r w:rsidDel="00960F76">
              <w:rPr>
                <w:noProof/>
              </w:rPr>
              <w:fldChar w:fldCharType="separate"/>
            </w:r>
            <w:r w:rsidR="00F03659" w:rsidRPr="003E0098" w:rsidDel="00960F76">
              <w:rPr>
                <w:rStyle w:val="Hyperlink"/>
                <w:noProof/>
              </w:rPr>
              <w:delText>3.4</w:delText>
            </w:r>
            <w:r w:rsidR="00F03659" w:rsidDel="00960F76">
              <w:rPr>
                <w:rFonts w:asciiTheme="minorHAnsi" w:eastAsiaTheme="minorEastAsia" w:hAnsiTheme="minorHAnsi"/>
                <w:noProof/>
                <w:sz w:val="22"/>
              </w:rPr>
              <w:tab/>
            </w:r>
            <w:r w:rsidR="00F03659" w:rsidRPr="003E0098" w:rsidDel="00960F76">
              <w:rPr>
                <w:rStyle w:val="Hyperlink"/>
                <w:noProof/>
              </w:rPr>
              <w:delText>Instantiating User Design in Top</w:delText>
            </w:r>
            <w:r w:rsidR="00F03659" w:rsidDel="00960F76">
              <w:rPr>
                <w:noProof/>
                <w:webHidden/>
              </w:rPr>
              <w:tab/>
            </w:r>
            <w:r w:rsidR="00F03659" w:rsidDel="00960F76">
              <w:rPr>
                <w:noProof/>
                <w:webHidden/>
              </w:rPr>
              <w:fldChar w:fldCharType="begin"/>
            </w:r>
            <w:r w:rsidR="00F03659" w:rsidDel="00960F76">
              <w:rPr>
                <w:noProof/>
                <w:webHidden/>
              </w:rPr>
              <w:delInstrText xml:space="preserve"> PAGEREF _Toc66822133 \h </w:delInstrText>
            </w:r>
            <w:r w:rsidR="00F03659" w:rsidDel="00960F76">
              <w:rPr>
                <w:noProof/>
                <w:webHidden/>
              </w:rPr>
            </w:r>
            <w:r w:rsidR="00F03659" w:rsidDel="00960F76">
              <w:rPr>
                <w:noProof/>
                <w:webHidden/>
              </w:rPr>
              <w:fldChar w:fldCharType="separate"/>
            </w:r>
          </w:del>
          <w:ins w:id="103" w:author="Sheaves, Tyler" w:date="2021-03-23T09:05:00Z">
            <w:del w:id="104" w:author="Landis, Lawrence" w:date="2021-03-23T15:46:00Z">
              <w:r w:rsidR="00560EC0" w:rsidDel="00960F76">
                <w:rPr>
                  <w:noProof/>
                  <w:webHidden/>
                </w:rPr>
                <w:delText>18</w:delText>
              </w:r>
            </w:del>
          </w:ins>
          <w:del w:id="105" w:author="Landis, Lawrence" w:date="2021-03-23T15:46:00Z">
            <w:r w:rsidR="003E0EBF" w:rsidDel="00960F76">
              <w:rPr>
                <w:noProof/>
                <w:webHidden/>
              </w:rPr>
              <w:delText>29</w:delText>
            </w:r>
            <w:r w:rsidR="00F03659" w:rsidDel="00960F76">
              <w:rPr>
                <w:noProof/>
                <w:webHidden/>
              </w:rPr>
              <w:fldChar w:fldCharType="end"/>
            </w:r>
            <w:r w:rsidDel="00960F76">
              <w:rPr>
                <w:noProof/>
              </w:rPr>
              <w:fldChar w:fldCharType="end"/>
            </w:r>
          </w:del>
        </w:p>
        <w:p w14:paraId="0AFDE619" w14:textId="47205E34" w:rsidR="00F03659" w:rsidDel="00960F76" w:rsidRDefault="00A44E72" w:rsidP="0038371C">
          <w:pPr>
            <w:spacing w:after="0"/>
            <w:jc w:val="both"/>
            <w:rPr>
              <w:del w:id="106" w:author="Landis, Lawrence" w:date="2021-03-23T15:46:00Z"/>
              <w:rFonts w:asciiTheme="minorHAnsi" w:eastAsiaTheme="minorEastAsia" w:hAnsiTheme="minorHAnsi"/>
              <w:noProof/>
              <w:sz w:val="22"/>
            </w:rPr>
            <w:pPrChange w:id="107" w:author="Landis, Lawrence" w:date="2021-04-13T10:21:00Z">
              <w:pPr>
                <w:pStyle w:val="TOC2"/>
                <w:tabs>
                  <w:tab w:val="left" w:pos="880"/>
                  <w:tab w:val="right" w:leader="dot" w:pos="9350"/>
                </w:tabs>
              </w:pPr>
            </w:pPrChange>
          </w:pPr>
          <w:del w:id="108" w:author="Landis, Lawrence" w:date="2021-03-23T15:46:00Z">
            <w:r w:rsidDel="00960F76">
              <w:rPr>
                <w:noProof/>
              </w:rPr>
              <w:fldChar w:fldCharType="begin"/>
            </w:r>
            <w:r w:rsidDel="00960F76">
              <w:rPr>
                <w:noProof/>
              </w:rPr>
              <w:delInstrText xml:space="preserve"> HYPERLINK \l "_Toc66822134" </w:delInstrText>
            </w:r>
            <w:r w:rsidDel="00960F76">
              <w:rPr>
                <w:noProof/>
              </w:rPr>
              <w:fldChar w:fldCharType="separate"/>
            </w:r>
            <w:r w:rsidR="00F03659" w:rsidRPr="003E0098" w:rsidDel="00960F76">
              <w:rPr>
                <w:rStyle w:val="Hyperlink"/>
                <w:noProof/>
              </w:rPr>
              <w:delText>3.5</w:delText>
            </w:r>
            <w:r w:rsidR="00F03659" w:rsidDel="00960F76">
              <w:rPr>
                <w:rFonts w:asciiTheme="minorHAnsi" w:eastAsiaTheme="minorEastAsia" w:hAnsiTheme="minorHAnsi"/>
                <w:noProof/>
                <w:sz w:val="22"/>
              </w:rPr>
              <w:tab/>
            </w:r>
            <w:r w:rsidR="00F03659" w:rsidRPr="003E0098" w:rsidDel="00960F76">
              <w:rPr>
                <w:rStyle w:val="Hyperlink"/>
                <w:noProof/>
              </w:rPr>
              <w:delText>Setting up your pin assignments</w:delText>
            </w:r>
            <w:r w:rsidR="00F03659" w:rsidDel="00960F76">
              <w:rPr>
                <w:noProof/>
                <w:webHidden/>
              </w:rPr>
              <w:tab/>
            </w:r>
            <w:r w:rsidR="00F03659" w:rsidDel="00960F76">
              <w:rPr>
                <w:noProof/>
                <w:webHidden/>
              </w:rPr>
              <w:fldChar w:fldCharType="begin"/>
            </w:r>
            <w:r w:rsidR="00F03659" w:rsidDel="00960F76">
              <w:rPr>
                <w:noProof/>
                <w:webHidden/>
              </w:rPr>
              <w:delInstrText xml:space="preserve"> PAGEREF _Toc66822134 \h </w:delInstrText>
            </w:r>
            <w:r w:rsidR="00F03659" w:rsidDel="00960F76">
              <w:rPr>
                <w:noProof/>
                <w:webHidden/>
              </w:rPr>
            </w:r>
            <w:r w:rsidR="00F03659" w:rsidDel="00960F76">
              <w:rPr>
                <w:noProof/>
                <w:webHidden/>
              </w:rPr>
              <w:fldChar w:fldCharType="separate"/>
            </w:r>
          </w:del>
          <w:ins w:id="109" w:author="Sheaves, Tyler" w:date="2021-03-23T09:05:00Z">
            <w:del w:id="110" w:author="Landis, Lawrence" w:date="2021-03-23T15:46:00Z">
              <w:r w:rsidR="00560EC0" w:rsidDel="00960F76">
                <w:rPr>
                  <w:noProof/>
                  <w:webHidden/>
                </w:rPr>
                <w:delText>19</w:delText>
              </w:r>
            </w:del>
          </w:ins>
          <w:del w:id="111" w:author="Landis, Lawrence" w:date="2021-03-23T15:46:00Z">
            <w:r w:rsidR="003E0EBF" w:rsidDel="00960F76">
              <w:rPr>
                <w:noProof/>
                <w:webHidden/>
              </w:rPr>
              <w:delText>31</w:delText>
            </w:r>
            <w:r w:rsidR="00F03659" w:rsidDel="00960F76">
              <w:rPr>
                <w:noProof/>
                <w:webHidden/>
              </w:rPr>
              <w:fldChar w:fldCharType="end"/>
            </w:r>
            <w:r w:rsidDel="00960F76">
              <w:rPr>
                <w:noProof/>
              </w:rPr>
              <w:fldChar w:fldCharType="end"/>
            </w:r>
          </w:del>
        </w:p>
        <w:p w14:paraId="49711384" w14:textId="619F5BCD" w:rsidR="00F03659" w:rsidDel="00960F76" w:rsidRDefault="00A44E72" w:rsidP="0038371C">
          <w:pPr>
            <w:spacing w:after="0"/>
            <w:jc w:val="both"/>
            <w:rPr>
              <w:del w:id="112" w:author="Landis, Lawrence" w:date="2021-03-23T15:46:00Z"/>
              <w:rFonts w:asciiTheme="minorHAnsi" w:eastAsiaTheme="minorEastAsia" w:hAnsiTheme="minorHAnsi"/>
              <w:noProof/>
              <w:sz w:val="22"/>
            </w:rPr>
            <w:pPrChange w:id="113" w:author="Landis, Lawrence" w:date="2021-04-13T10:21:00Z">
              <w:pPr>
                <w:pStyle w:val="TOC2"/>
                <w:tabs>
                  <w:tab w:val="left" w:pos="660"/>
                  <w:tab w:val="right" w:leader="dot" w:pos="9350"/>
                </w:tabs>
              </w:pPr>
            </w:pPrChange>
          </w:pPr>
          <w:del w:id="114" w:author="Landis, Lawrence" w:date="2021-03-23T15:46:00Z">
            <w:r w:rsidDel="00960F76">
              <w:rPr>
                <w:noProof/>
              </w:rPr>
              <w:fldChar w:fldCharType="begin"/>
            </w:r>
            <w:r w:rsidDel="00960F76">
              <w:rPr>
                <w:noProof/>
              </w:rPr>
              <w:delInstrText xml:space="preserve"> HYPERLINK \l "_Toc66822135" </w:delInstrText>
            </w:r>
            <w:r w:rsidDel="00960F76">
              <w:rPr>
                <w:noProof/>
              </w:rPr>
              <w:fldChar w:fldCharType="separate"/>
            </w:r>
            <w:r w:rsidR="00F03659" w:rsidDel="00960F76">
              <w:rPr>
                <w:rFonts w:asciiTheme="minorHAnsi" w:eastAsiaTheme="minorEastAsia" w:hAnsiTheme="minorHAnsi"/>
                <w:noProof/>
                <w:sz w:val="22"/>
              </w:rPr>
              <w:tab/>
            </w:r>
            <w:r w:rsidR="00F03659" w:rsidRPr="003E0098" w:rsidDel="00960F76">
              <w:rPr>
                <w:rStyle w:val="Hyperlink"/>
                <w:noProof/>
              </w:rPr>
              <w:delText>Compiling Your Code</w:delText>
            </w:r>
            <w:r w:rsidR="00F03659" w:rsidDel="00960F76">
              <w:rPr>
                <w:noProof/>
                <w:webHidden/>
              </w:rPr>
              <w:tab/>
            </w:r>
            <w:r w:rsidR="00F03659" w:rsidDel="00960F76">
              <w:rPr>
                <w:noProof/>
                <w:webHidden/>
              </w:rPr>
              <w:fldChar w:fldCharType="begin"/>
            </w:r>
            <w:r w:rsidR="00F03659" w:rsidDel="00960F76">
              <w:rPr>
                <w:noProof/>
                <w:webHidden/>
              </w:rPr>
              <w:delInstrText xml:space="preserve"> PAGEREF _Toc66822135 \h </w:delInstrText>
            </w:r>
            <w:r w:rsidR="00F03659" w:rsidDel="00960F76">
              <w:rPr>
                <w:noProof/>
                <w:webHidden/>
              </w:rPr>
            </w:r>
            <w:r w:rsidR="00F03659" w:rsidDel="00960F76">
              <w:rPr>
                <w:noProof/>
                <w:webHidden/>
              </w:rPr>
              <w:fldChar w:fldCharType="separate"/>
            </w:r>
          </w:del>
          <w:ins w:id="115" w:author="Sheaves, Tyler" w:date="2021-03-23T09:05:00Z">
            <w:del w:id="116" w:author="Landis, Lawrence" w:date="2021-03-23T15:46:00Z">
              <w:r w:rsidR="00560EC0" w:rsidDel="00960F76">
                <w:rPr>
                  <w:noProof/>
                  <w:webHidden/>
                </w:rPr>
                <w:delText>21</w:delText>
              </w:r>
            </w:del>
          </w:ins>
          <w:del w:id="117" w:author="Landis, Lawrence" w:date="2021-03-23T15:46:00Z">
            <w:r w:rsidR="003E0EBF" w:rsidDel="00960F76">
              <w:rPr>
                <w:noProof/>
                <w:webHidden/>
              </w:rPr>
              <w:delText>32</w:delText>
            </w:r>
            <w:r w:rsidR="00F03659" w:rsidDel="00960F76">
              <w:rPr>
                <w:noProof/>
                <w:webHidden/>
              </w:rPr>
              <w:fldChar w:fldCharType="end"/>
            </w:r>
            <w:r w:rsidDel="00960F76">
              <w:rPr>
                <w:noProof/>
              </w:rPr>
              <w:fldChar w:fldCharType="end"/>
            </w:r>
          </w:del>
        </w:p>
        <w:p w14:paraId="12067EE8" w14:textId="2794F5CF" w:rsidR="00F03659" w:rsidDel="00960F76" w:rsidRDefault="00A44E72" w:rsidP="0038371C">
          <w:pPr>
            <w:spacing w:after="0"/>
            <w:jc w:val="both"/>
            <w:rPr>
              <w:del w:id="118" w:author="Landis, Lawrence" w:date="2021-03-23T15:46:00Z"/>
              <w:rFonts w:asciiTheme="minorHAnsi" w:eastAsiaTheme="minorEastAsia" w:hAnsiTheme="minorHAnsi"/>
              <w:noProof/>
              <w:sz w:val="22"/>
            </w:rPr>
            <w:pPrChange w:id="119" w:author="Landis, Lawrence" w:date="2021-04-13T10:21:00Z">
              <w:pPr>
                <w:pStyle w:val="TOC2"/>
                <w:tabs>
                  <w:tab w:val="right" w:leader="dot" w:pos="9350"/>
                </w:tabs>
              </w:pPr>
            </w:pPrChange>
          </w:pPr>
          <w:del w:id="120" w:author="Landis, Lawrence" w:date="2021-03-23T15:46:00Z">
            <w:r w:rsidDel="00960F76">
              <w:rPr>
                <w:noProof/>
              </w:rPr>
              <w:fldChar w:fldCharType="begin"/>
            </w:r>
            <w:r w:rsidDel="00960F76">
              <w:rPr>
                <w:noProof/>
              </w:rPr>
              <w:delInstrText xml:space="preserve"> HYPERLINK \l "_Toc66822136" </w:delInstrText>
            </w:r>
            <w:r w:rsidDel="00960F76">
              <w:rPr>
                <w:noProof/>
              </w:rPr>
              <w:fldChar w:fldCharType="separate"/>
            </w:r>
            <w:r w:rsidR="00F03659" w:rsidRPr="003E0098" w:rsidDel="00960F76">
              <w:rPr>
                <w:rStyle w:val="Hyperlink"/>
                <w:noProof/>
              </w:rPr>
              <w:delText>3.6</w:delText>
            </w:r>
            <w:r w:rsidR="00F03659" w:rsidDel="00960F76">
              <w:rPr>
                <w:noProof/>
                <w:webHidden/>
              </w:rPr>
              <w:tab/>
            </w:r>
            <w:r w:rsidR="00F03659" w:rsidDel="00960F76">
              <w:rPr>
                <w:noProof/>
                <w:webHidden/>
              </w:rPr>
              <w:fldChar w:fldCharType="begin"/>
            </w:r>
            <w:r w:rsidR="00F03659" w:rsidDel="00960F76">
              <w:rPr>
                <w:noProof/>
                <w:webHidden/>
              </w:rPr>
              <w:delInstrText xml:space="preserve"> PAGEREF _Toc66822136 \h </w:delInstrText>
            </w:r>
            <w:r w:rsidR="00F03659" w:rsidDel="00960F76">
              <w:rPr>
                <w:noProof/>
                <w:webHidden/>
              </w:rPr>
            </w:r>
            <w:r w:rsidR="00F03659" w:rsidDel="00960F76">
              <w:rPr>
                <w:noProof/>
                <w:webHidden/>
              </w:rPr>
              <w:fldChar w:fldCharType="separate"/>
            </w:r>
          </w:del>
          <w:ins w:id="121" w:author="Sheaves, Tyler" w:date="2021-03-23T09:05:00Z">
            <w:del w:id="122" w:author="Landis, Lawrence" w:date="2021-03-23T15:46:00Z">
              <w:r w:rsidR="00560EC0" w:rsidDel="00960F76">
                <w:rPr>
                  <w:noProof/>
                  <w:webHidden/>
                </w:rPr>
                <w:delText>21</w:delText>
              </w:r>
            </w:del>
          </w:ins>
          <w:del w:id="123" w:author="Landis, Lawrence" w:date="2021-03-23T15:46:00Z">
            <w:r w:rsidR="003E0EBF" w:rsidDel="00960F76">
              <w:rPr>
                <w:noProof/>
                <w:webHidden/>
              </w:rPr>
              <w:delText>32</w:delText>
            </w:r>
            <w:r w:rsidR="00F03659" w:rsidDel="00960F76">
              <w:rPr>
                <w:noProof/>
                <w:webHidden/>
              </w:rPr>
              <w:fldChar w:fldCharType="end"/>
            </w:r>
            <w:r w:rsidDel="00960F76">
              <w:rPr>
                <w:noProof/>
              </w:rPr>
              <w:fldChar w:fldCharType="end"/>
            </w:r>
          </w:del>
        </w:p>
        <w:p w14:paraId="1E3F367E" w14:textId="504A86B7" w:rsidR="00F03659" w:rsidDel="00960F76" w:rsidRDefault="00A44E72" w:rsidP="0038371C">
          <w:pPr>
            <w:spacing w:after="0"/>
            <w:jc w:val="both"/>
            <w:rPr>
              <w:del w:id="124" w:author="Landis, Lawrence" w:date="2021-03-23T15:46:00Z"/>
              <w:rFonts w:asciiTheme="minorHAnsi" w:eastAsiaTheme="minorEastAsia" w:hAnsiTheme="minorHAnsi"/>
              <w:noProof/>
              <w:sz w:val="22"/>
            </w:rPr>
            <w:pPrChange w:id="125" w:author="Landis, Lawrence" w:date="2021-04-13T10:21:00Z">
              <w:pPr>
                <w:pStyle w:val="TOC2"/>
                <w:tabs>
                  <w:tab w:val="left" w:pos="660"/>
                  <w:tab w:val="right" w:leader="dot" w:pos="9350"/>
                </w:tabs>
              </w:pPr>
            </w:pPrChange>
          </w:pPr>
          <w:del w:id="126" w:author="Landis, Lawrence" w:date="2021-03-23T15:46:00Z">
            <w:r w:rsidDel="00960F76">
              <w:rPr>
                <w:noProof/>
              </w:rPr>
              <w:fldChar w:fldCharType="begin"/>
            </w:r>
            <w:r w:rsidDel="00960F76">
              <w:rPr>
                <w:noProof/>
              </w:rPr>
              <w:delInstrText xml:space="preserve"> HYPERLINK \l "_Toc66822139" </w:delInstrText>
            </w:r>
            <w:r w:rsidDel="00960F76">
              <w:rPr>
                <w:noProof/>
              </w:rPr>
              <w:fldChar w:fldCharType="separate"/>
            </w:r>
            <w:r w:rsidR="00F03659" w:rsidDel="00960F76">
              <w:rPr>
                <w:rFonts w:asciiTheme="minorHAnsi" w:eastAsiaTheme="minorEastAsia" w:hAnsiTheme="minorHAnsi"/>
                <w:noProof/>
                <w:sz w:val="22"/>
              </w:rPr>
              <w:tab/>
            </w:r>
            <w:r w:rsidR="00F03659" w:rsidRPr="003E0098" w:rsidDel="00960F76">
              <w:rPr>
                <w:rStyle w:val="Hyperlink"/>
                <w:noProof/>
              </w:rPr>
              <w:delText>Setting up the remote board programming environment</w:delText>
            </w:r>
            <w:r w:rsidR="00F03659" w:rsidDel="00960F76">
              <w:rPr>
                <w:noProof/>
                <w:webHidden/>
              </w:rPr>
              <w:tab/>
            </w:r>
            <w:r w:rsidR="00F03659" w:rsidDel="00960F76">
              <w:rPr>
                <w:noProof/>
                <w:webHidden/>
              </w:rPr>
              <w:fldChar w:fldCharType="begin"/>
            </w:r>
            <w:r w:rsidR="00F03659" w:rsidDel="00960F76">
              <w:rPr>
                <w:noProof/>
                <w:webHidden/>
              </w:rPr>
              <w:delInstrText xml:space="preserve"> PAGEREF _Toc66822139 \h </w:delInstrText>
            </w:r>
            <w:r w:rsidR="00F03659" w:rsidDel="00960F76">
              <w:rPr>
                <w:noProof/>
                <w:webHidden/>
              </w:rPr>
            </w:r>
            <w:r w:rsidR="00F03659" w:rsidDel="00960F76">
              <w:rPr>
                <w:noProof/>
                <w:webHidden/>
              </w:rPr>
              <w:fldChar w:fldCharType="separate"/>
            </w:r>
          </w:del>
          <w:ins w:id="127" w:author="Sheaves, Tyler" w:date="2021-03-23T09:05:00Z">
            <w:del w:id="128" w:author="Landis, Lawrence" w:date="2021-03-23T15:46:00Z">
              <w:r w:rsidR="00560EC0" w:rsidDel="00960F76">
                <w:rPr>
                  <w:noProof/>
                  <w:webHidden/>
                </w:rPr>
                <w:delText>22</w:delText>
              </w:r>
            </w:del>
          </w:ins>
          <w:del w:id="129" w:author="Landis, Lawrence" w:date="2021-03-23T15:46:00Z">
            <w:r w:rsidR="003E0EBF" w:rsidDel="00960F76">
              <w:rPr>
                <w:noProof/>
                <w:webHidden/>
              </w:rPr>
              <w:delText>33</w:delText>
            </w:r>
            <w:r w:rsidR="00F03659" w:rsidDel="00960F76">
              <w:rPr>
                <w:noProof/>
                <w:webHidden/>
              </w:rPr>
              <w:fldChar w:fldCharType="end"/>
            </w:r>
            <w:r w:rsidDel="00960F76">
              <w:rPr>
                <w:noProof/>
              </w:rPr>
              <w:fldChar w:fldCharType="end"/>
            </w:r>
          </w:del>
        </w:p>
        <w:p w14:paraId="7A1A39B1" w14:textId="7E98080D" w:rsidR="00F03659" w:rsidDel="00960F76" w:rsidRDefault="00A44E72" w:rsidP="0038371C">
          <w:pPr>
            <w:spacing w:after="0"/>
            <w:jc w:val="both"/>
            <w:rPr>
              <w:del w:id="130" w:author="Landis, Lawrence" w:date="2021-03-23T15:46:00Z"/>
              <w:rFonts w:asciiTheme="minorHAnsi" w:eastAsiaTheme="minorEastAsia" w:hAnsiTheme="minorHAnsi"/>
              <w:noProof/>
              <w:sz w:val="22"/>
            </w:rPr>
            <w:pPrChange w:id="131" w:author="Landis, Lawrence" w:date="2021-04-13T10:21:00Z">
              <w:pPr>
                <w:pStyle w:val="TOC2"/>
                <w:tabs>
                  <w:tab w:val="right" w:leader="dot" w:pos="9350"/>
                </w:tabs>
              </w:pPr>
            </w:pPrChange>
          </w:pPr>
          <w:del w:id="132" w:author="Landis, Lawrence" w:date="2021-03-23T15:46:00Z">
            <w:r w:rsidDel="00960F76">
              <w:rPr>
                <w:noProof/>
              </w:rPr>
              <w:fldChar w:fldCharType="begin"/>
            </w:r>
            <w:r w:rsidDel="00960F76">
              <w:rPr>
                <w:noProof/>
              </w:rPr>
              <w:delInstrText xml:space="preserve"> HYPERLINK \l "_Toc66822140" </w:delInstrText>
            </w:r>
            <w:r w:rsidDel="00960F76">
              <w:rPr>
                <w:noProof/>
              </w:rPr>
              <w:fldChar w:fldCharType="separate"/>
            </w:r>
            <w:r w:rsidR="00F03659" w:rsidRPr="003E0098" w:rsidDel="00960F76">
              <w:rPr>
                <w:rStyle w:val="Hyperlink"/>
                <w:noProof/>
              </w:rPr>
              <w:delText>3.7</w:delText>
            </w:r>
            <w:r w:rsidR="00F03659" w:rsidDel="00960F76">
              <w:rPr>
                <w:noProof/>
                <w:webHidden/>
              </w:rPr>
              <w:tab/>
            </w:r>
            <w:r w:rsidR="00F03659" w:rsidDel="00960F76">
              <w:rPr>
                <w:noProof/>
                <w:webHidden/>
              </w:rPr>
              <w:fldChar w:fldCharType="begin"/>
            </w:r>
            <w:r w:rsidR="00F03659" w:rsidDel="00960F76">
              <w:rPr>
                <w:noProof/>
                <w:webHidden/>
              </w:rPr>
              <w:delInstrText xml:space="preserve"> PAGEREF _Toc66822140 \h </w:delInstrText>
            </w:r>
            <w:r w:rsidR="00F03659" w:rsidDel="00960F76">
              <w:rPr>
                <w:noProof/>
                <w:webHidden/>
              </w:rPr>
            </w:r>
            <w:r w:rsidR="00F03659" w:rsidDel="00960F76">
              <w:rPr>
                <w:noProof/>
                <w:webHidden/>
              </w:rPr>
              <w:fldChar w:fldCharType="separate"/>
            </w:r>
          </w:del>
          <w:ins w:id="133" w:author="Sheaves, Tyler" w:date="2021-03-23T09:05:00Z">
            <w:del w:id="134" w:author="Landis, Lawrence" w:date="2021-03-23T15:46:00Z">
              <w:r w:rsidR="00560EC0" w:rsidDel="00960F76">
                <w:rPr>
                  <w:noProof/>
                  <w:webHidden/>
                </w:rPr>
                <w:delText>22</w:delText>
              </w:r>
            </w:del>
          </w:ins>
          <w:del w:id="135" w:author="Landis, Lawrence" w:date="2021-03-23T15:46:00Z">
            <w:r w:rsidR="003E0EBF" w:rsidDel="00960F76">
              <w:rPr>
                <w:noProof/>
                <w:webHidden/>
              </w:rPr>
              <w:delText>33</w:delText>
            </w:r>
            <w:r w:rsidR="00F03659" w:rsidDel="00960F76">
              <w:rPr>
                <w:noProof/>
                <w:webHidden/>
              </w:rPr>
              <w:fldChar w:fldCharType="end"/>
            </w:r>
            <w:r w:rsidDel="00960F76">
              <w:rPr>
                <w:noProof/>
              </w:rPr>
              <w:fldChar w:fldCharType="end"/>
            </w:r>
          </w:del>
        </w:p>
        <w:p w14:paraId="5B2424CC" w14:textId="4032C60D" w:rsidR="00F03659" w:rsidDel="00960F76" w:rsidRDefault="00A44E72" w:rsidP="0038371C">
          <w:pPr>
            <w:spacing w:after="0"/>
            <w:jc w:val="both"/>
            <w:rPr>
              <w:del w:id="136" w:author="Landis, Lawrence" w:date="2021-03-23T15:46:00Z"/>
              <w:rFonts w:asciiTheme="minorHAnsi" w:eastAsiaTheme="minorEastAsia" w:hAnsiTheme="minorHAnsi"/>
              <w:noProof/>
              <w:sz w:val="22"/>
            </w:rPr>
            <w:pPrChange w:id="137" w:author="Landis, Lawrence" w:date="2021-04-13T10:21:00Z">
              <w:pPr>
                <w:pStyle w:val="TOC2"/>
                <w:tabs>
                  <w:tab w:val="left" w:pos="880"/>
                  <w:tab w:val="right" w:leader="dot" w:pos="9350"/>
                </w:tabs>
              </w:pPr>
            </w:pPrChange>
          </w:pPr>
          <w:del w:id="138" w:author="Landis, Lawrence" w:date="2021-03-23T15:46:00Z">
            <w:r w:rsidDel="00960F76">
              <w:rPr>
                <w:noProof/>
              </w:rPr>
              <w:fldChar w:fldCharType="begin"/>
            </w:r>
            <w:r w:rsidDel="00960F76">
              <w:rPr>
                <w:noProof/>
              </w:rPr>
              <w:delInstrText xml:space="preserve"> HYPERLINK \l "_Toc66822146" </w:delInstrText>
            </w:r>
            <w:r w:rsidDel="00960F76">
              <w:rPr>
                <w:noProof/>
              </w:rPr>
              <w:fldChar w:fldCharType="separate"/>
            </w:r>
            <w:r w:rsidR="00F03659" w:rsidRPr="003E0098" w:rsidDel="00960F76">
              <w:rPr>
                <w:rStyle w:val="Hyperlink"/>
                <w:noProof/>
              </w:rPr>
              <w:delText>3.8</w:delText>
            </w:r>
            <w:r w:rsidR="00F03659" w:rsidDel="00960F76">
              <w:rPr>
                <w:rFonts w:asciiTheme="minorHAnsi" w:eastAsiaTheme="minorEastAsia" w:hAnsiTheme="minorHAnsi"/>
                <w:noProof/>
                <w:sz w:val="22"/>
              </w:rPr>
              <w:tab/>
            </w:r>
            <w:r w:rsidR="00F03659" w:rsidRPr="003E0098" w:rsidDel="00960F76">
              <w:rPr>
                <w:rStyle w:val="Hyperlink"/>
                <w:noProof/>
              </w:rPr>
              <w:delText>Programming Remote Board</w:delText>
            </w:r>
            <w:r w:rsidR="00F03659" w:rsidDel="00960F76">
              <w:rPr>
                <w:noProof/>
                <w:webHidden/>
              </w:rPr>
              <w:tab/>
            </w:r>
            <w:r w:rsidR="00F03659" w:rsidDel="00960F76">
              <w:rPr>
                <w:noProof/>
                <w:webHidden/>
              </w:rPr>
              <w:fldChar w:fldCharType="begin"/>
            </w:r>
            <w:r w:rsidR="00F03659" w:rsidDel="00960F76">
              <w:rPr>
                <w:noProof/>
                <w:webHidden/>
              </w:rPr>
              <w:delInstrText xml:space="preserve"> PAGEREF _Toc66822146 \h </w:delInstrText>
            </w:r>
            <w:r w:rsidR="00F03659" w:rsidDel="00960F76">
              <w:rPr>
                <w:noProof/>
                <w:webHidden/>
              </w:rPr>
            </w:r>
            <w:r w:rsidR="00F03659" w:rsidDel="00960F76">
              <w:rPr>
                <w:noProof/>
                <w:webHidden/>
              </w:rPr>
              <w:fldChar w:fldCharType="separate"/>
            </w:r>
          </w:del>
          <w:ins w:id="139" w:author="Sheaves, Tyler" w:date="2021-03-23T09:05:00Z">
            <w:del w:id="140" w:author="Landis, Lawrence" w:date="2021-03-23T15:46:00Z">
              <w:r w:rsidR="00560EC0" w:rsidDel="00960F76">
                <w:rPr>
                  <w:noProof/>
                  <w:webHidden/>
                </w:rPr>
                <w:delText>25</w:delText>
              </w:r>
            </w:del>
          </w:ins>
          <w:del w:id="141" w:author="Landis, Lawrence" w:date="2021-03-23T15:46:00Z">
            <w:r w:rsidR="003E0EBF" w:rsidDel="00960F76">
              <w:rPr>
                <w:noProof/>
                <w:webHidden/>
              </w:rPr>
              <w:delText>36</w:delText>
            </w:r>
            <w:r w:rsidR="00F03659" w:rsidDel="00960F76">
              <w:rPr>
                <w:noProof/>
                <w:webHidden/>
              </w:rPr>
              <w:fldChar w:fldCharType="end"/>
            </w:r>
            <w:r w:rsidDel="00960F76">
              <w:rPr>
                <w:noProof/>
              </w:rPr>
              <w:fldChar w:fldCharType="end"/>
            </w:r>
          </w:del>
        </w:p>
        <w:p w14:paraId="14A49CB9" w14:textId="42067EC4" w:rsidR="00F03659" w:rsidDel="00960F76" w:rsidRDefault="00A44E72" w:rsidP="0038371C">
          <w:pPr>
            <w:spacing w:after="0"/>
            <w:jc w:val="both"/>
            <w:rPr>
              <w:del w:id="142" w:author="Landis, Lawrence" w:date="2021-03-23T15:46:00Z"/>
              <w:rFonts w:asciiTheme="minorHAnsi" w:eastAsiaTheme="minorEastAsia" w:hAnsiTheme="minorHAnsi"/>
              <w:noProof/>
              <w:sz w:val="22"/>
            </w:rPr>
            <w:pPrChange w:id="143" w:author="Landis, Lawrence" w:date="2021-04-13T10:21:00Z">
              <w:pPr>
                <w:pStyle w:val="TOC2"/>
                <w:tabs>
                  <w:tab w:val="left" w:pos="880"/>
                  <w:tab w:val="right" w:leader="dot" w:pos="9350"/>
                </w:tabs>
              </w:pPr>
            </w:pPrChange>
          </w:pPr>
          <w:del w:id="144" w:author="Landis, Lawrence" w:date="2021-03-23T15:46:00Z">
            <w:r w:rsidDel="00960F76">
              <w:rPr>
                <w:noProof/>
              </w:rPr>
              <w:fldChar w:fldCharType="begin"/>
            </w:r>
            <w:r w:rsidDel="00960F76">
              <w:rPr>
                <w:noProof/>
              </w:rPr>
              <w:delInstrText xml:space="preserve"> HYPERLINK \l "_Toc66822148" </w:delInstrText>
            </w:r>
            <w:r w:rsidDel="00960F76">
              <w:rPr>
                <w:noProof/>
              </w:rPr>
              <w:fldChar w:fldCharType="separate"/>
            </w:r>
            <w:r w:rsidR="00F03659" w:rsidRPr="003E0098" w:rsidDel="00960F76">
              <w:rPr>
                <w:rStyle w:val="Hyperlink"/>
                <w:noProof/>
              </w:rPr>
              <w:delText>3.9</w:delText>
            </w:r>
            <w:r w:rsidR="00F03659" w:rsidDel="00960F76">
              <w:rPr>
                <w:rFonts w:asciiTheme="minorHAnsi" w:eastAsiaTheme="minorEastAsia" w:hAnsiTheme="minorHAnsi"/>
                <w:noProof/>
                <w:sz w:val="22"/>
              </w:rPr>
              <w:tab/>
            </w:r>
            <w:r w:rsidR="00F03659" w:rsidRPr="003E0098" w:rsidDel="00960F76">
              <w:rPr>
                <w:rStyle w:val="Hyperlink"/>
                <w:noProof/>
              </w:rPr>
              <w:delText>Testing Your Design</w:delText>
            </w:r>
            <w:r w:rsidR="00F03659" w:rsidDel="00960F76">
              <w:rPr>
                <w:noProof/>
                <w:webHidden/>
              </w:rPr>
              <w:tab/>
            </w:r>
            <w:r w:rsidR="00F03659" w:rsidDel="00960F76">
              <w:rPr>
                <w:noProof/>
                <w:webHidden/>
              </w:rPr>
              <w:fldChar w:fldCharType="begin"/>
            </w:r>
            <w:r w:rsidR="00F03659" w:rsidDel="00960F76">
              <w:rPr>
                <w:noProof/>
                <w:webHidden/>
              </w:rPr>
              <w:delInstrText xml:space="preserve"> PAGEREF _Toc66822148 \h </w:delInstrText>
            </w:r>
            <w:r w:rsidR="00F03659" w:rsidDel="00960F76">
              <w:rPr>
                <w:noProof/>
                <w:webHidden/>
              </w:rPr>
            </w:r>
            <w:r w:rsidR="00F03659" w:rsidDel="00960F76">
              <w:rPr>
                <w:noProof/>
                <w:webHidden/>
              </w:rPr>
              <w:fldChar w:fldCharType="separate"/>
            </w:r>
          </w:del>
          <w:ins w:id="145" w:author="Sheaves, Tyler" w:date="2021-03-23T09:05:00Z">
            <w:del w:id="146" w:author="Landis, Lawrence" w:date="2021-03-23T15:46:00Z">
              <w:r w:rsidR="00560EC0" w:rsidDel="00960F76">
                <w:rPr>
                  <w:noProof/>
                  <w:webHidden/>
                </w:rPr>
                <w:delText>26</w:delText>
              </w:r>
            </w:del>
          </w:ins>
          <w:del w:id="147" w:author="Landis, Lawrence" w:date="2021-03-23T15:46:00Z">
            <w:r w:rsidR="003E0EBF" w:rsidDel="00960F76">
              <w:rPr>
                <w:noProof/>
                <w:webHidden/>
              </w:rPr>
              <w:delText>38</w:delText>
            </w:r>
            <w:r w:rsidR="00F03659" w:rsidDel="00960F76">
              <w:rPr>
                <w:noProof/>
                <w:webHidden/>
              </w:rPr>
              <w:fldChar w:fldCharType="end"/>
            </w:r>
            <w:r w:rsidDel="00960F76">
              <w:rPr>
                <w:noProof/>
              </w:rPr>
              <w:fldChar w:fldCharType="end"/>
            </w:r>
          </w:del>
        </w:p>
        <w:p w14:paraId="0A1D2D4B" w14:textId="623957D2" w:rsidR="00F03659" w:rsidDel="00960F76" w:rsidRDefault="00A44E72" w:rsidP="0038371C">
          <w:pPr>
            <w:spacing w:after="0"/>
            <w:jc w:val="both"/>
            <w:rPr>
              <w:del w:id="148" w:author="Landis, Lawrence" w:date="2021-03-23T15:46:00Z"/>
              <w:rFonts w:asciiTheme="minorHAnsi" w:eastAsiaTheme="minorEastAsia" w:hAnsiTheme="minorHAnsi"/>
              <w:noProof/>
              <w:sz w:val="22"/>
            </w:rPr>
            <w:pPrChange w:id="149" w:author="Landis, Lawrence" w:date="2021-04-13T10:21:00Z">
              <w:pPr>
                <w:pStyle w:val="TOC1"/>
                <w:tabs>
                  <w:tab w:val="right" w:leader="dot" w:pos="9350"/>
                </w:tabs>
              </w:pPr>
            </w:pPrChange>
          </w:pPr>
          <w:del w:id="150" w:author="Landis, Lawrence" w:date="2021-03-23T15:46:00Z">
            <w:r w:rsidDel="00960F76">
              <w:rPr>
                <w:noProof/>
              </w:rPr>
              <w:fldChar w:fldCharType="begin"/>
            </w:r>
            <w:r w:rsidDel="00960F76">
              <w:rPr>
                <w:noProof/>
              </w:rPr>
              <w:delInstrText xml:space="preserve"> HYPERLINK \l "_Toc66822149" </w:delInstrText>
            </w:r>
            <w:r w:rsidDel="00960F76">
              <w:rPr>
                <w:noProof/>
              </w:rPr>
              <w:fldChar w:fldCharType="separate"/>
            </w:r>
            <w:r w:rsidR="00F03659" w:rsidRPr="003E0098" w:rsidDel="00960F76">
              <w:rPr>
                <w:rStyle w:val="Hyperlink"/>
                <w:rFonts w:ascii="Intel Clear Pro" w:hAnsi="Intel Clear Pro" w:cs="Intel Clear Pro"/>
                <w:noProof/>
              </w:rPr>
              <w:delText>LAB 4: 2 to 1 multiplexer</w:delText>
            </w:r>
            <w:r w:rsidR="00F03659" w:rsidDel="00960F76">
              <w:rPr>
                <w:noProof/>
                <w:webHidden/>
              </w:rPr>
              <w:tab/>
            </w:r>
            <w:r w:rsidR="00F03659" w:rsidDel="00960F76">
              <w:rPr>
                <w:noProof/>
                <w:webHidden/>
              </w:rPr>
              <w:fldChar w:fldCharType="begin"/>
            </w:r>
            <w:r w:rsidR="00F03659" w:rsidDel="00960F76">
              <w:rPr>
                <w:noProof/>
                <w:webHidden/>
              </w:rPr>
              <w:delInstrText xml:space="preserve"> PAGEREF _Toc66822149 \h </w:delInstrText>
            </w:r>
            <w:r w:rsidR="00F03659" w:rsidDel="00960F76">
              <w:rPr>
                <w:noProof/>
                <w:webHidden/>
              </w:rPr>
            </w:r>
            <w:r w:rsidR="00F03659" w:rsidDel="00960F76">
              <w:rPr>
                <w:noProof/>
                <w:webHidden/>
              </w:rPr>
              <w:fldChar w:fldCharType="separate"/>
            </w:r>
          </w:del>
          <w:ins w:id="151" w:author="Sheaves, Tyler" w:date="2021-03-23T09:05:00Z">
            <w:del w:id="152" w:author="Landis, Lawrence" w:date="2021-03-23T15:46:00Z">
              <w:r w:rsidR="00560EC0" w:rsidDel="00960F76">
                <w:rPr>
                  <w:noProof/>
                  <w:webHidden/>
                </w:rPr>
                <w:delText>27</w:delText>
              </w:r>
            </w:del>
          </w:ins>
          <w:del w:id="153" w:author="Landis, Lawrence" w:date="2021-03-23T15:46:00Z">
            <w:r w:rsidR="003E0EBF" w:rsidDel="00960F76">
              <w:rPr>
                <w:noProof/>
                <w:webHidden/>
              </w:rPr>
              <w:delText>39</w:delText>
            </w:r>
            <w:r w:rsidR="00F03659" w:rsidDel="00960F76">
              <w:rPr>
                <w:noProof/>
                <w:webHidden/>
              </w:rPr>
              <w:fldChar w:fldCharType="end"/>
            </w:r>
            <w:r w:rsidDel="00960F76">
              <w:rPr>
                <w:noProof/>
              </w:rPr>
              <w:fldChar w:fldCharType="end"/>
            </w:r>
          </w:del>
        </w:p>
        <w:p w14:paraId="1C5F3FAF" w14:textId="6F2FB346" w:rsidR="00F03659" w:rsidDel="00960F76" w:rsidRDefault="00A44E72" w:rsidP="0038371C">
          <w:pPr>
            <w:spacing w:after="0"/>
            <w:jc w:val="both"/>
            <w:rPr>
              <w:del w:id="154" w:author="Landis, Lawrence" w:date="2021-03-23T15:46:00Z"/>
              <w:rFonts w:asciiTheme="minorHAnsi" w:eastAsiaTheme="minorEastAsia" w:hAnsiTheme="minorHAnsi"/>
              <w:noProof/>
              <w:sz w:val="22"/>
            </w:rPr>
            <w:pPrChange w:id="155" w:author="Landis, Lawrence" w:date="2021-04-13T10:21:00Z">
              <w:pPr>
                <w:pStyle w:val="TOC2"/>
                <w:tabs>
                  <w:tab w:val="right" w:leader="dot" w:pos="9350"/>
                </w:tabs>
              </w:pPr>
            </w:pPrChange>
          </w:pPr>
          <w:del w:id="156" w:author="Landis, Lawrence" w:date="2021-03-23T15:46:00Z">
            <w:r w:rsidDel="00960F76">
              <w:rPr>
                <w:noProof/>
              </w:rPr>
              <w:fldChar w:fldCharType="begin"/>
            </w:r>
            <w:r w:rsidDel="00960F76">
              <w:rPr>
                <w:noProof/>
              </w:rPr>
              <w:delInstrText xml:space="preserve"> HYPERLINK \l "_Toc66822150" </w:delInstrText>
            </w:r>
            <w:r w:rsidDel="00960F76">
              <w:rPr>
                <w:noProof/>
              </w:rPr>
              <w:fldChar w:fldCharType="separate"/>
            </w:r>
            <w:r w:rsidR="00F03659" w:rsidRPr="003E0098" w:rsidDel="00960F76">
              <w:rPr>
                <w:rStyle w:val="Hyperlink"/>
                <w:noProof/>
              </w:rPr>
              <w:delText>Summary</w:delText>
            </w:r>
            <w:r w:rsidR="00F03659" w:rsidDel="00960F76">
              <w:rPr>
                <w:noProof/>
                <w:webHidden/>
              </w:rPr>
              <w:tab/>
            </w:r>
            <w:r w:rsidR="00F03659" w:rsidDel="00960F76">
              <w:rPr>
                <w:noProof/>
                <w:webHidden/>
              </w:rPr>
              <w:fldChar w:fldCharType="begin"/>
            </w:r>
            <w:r w:rsidR="00F03659" w:rsidDel="00960F76">
              <w:rPr>
                <w:noProof/>
                <w:webHidden/>
              </w:rPr>
              <w:delInstrText xml:space="preserve"> PAGEREF _Toc66822150 \h </w:delInstrText>
            </w:r>
            <w:r w:rsidR="00F03659" w:rsidDel="00960F76">
              <w:rPr>
                <w:noProof/>
                <w:webHidden/>
              </w:rPr>
            </w:r>
            <w:r w:rsidR="00F03659" w:rsidDel="00960F76">
              <w:rPr>
                <w:noProof/>
                <w:webHidden/>
              </w:rPr>
              <w:fldChar w:fldCharType="separate"/>
            </w:r>
          </w:del>
          <w:ins w:id="157" w:author="Sheaves, Tyler" w:date="2021-03-23T09:05:00Z">
            <w:del w:id="158" w:author="Landis, Lawrence" w:date="2021-03-23T15:46:00Z">
              <w:r w:rsidR="00560EC0" w:rsidDel="00960F76">
                <w:rPr>
                  <w:noProof/>
                  <w:webHidden/>
                </w:rPr>
                <w:delText>27</w:delText>
              </w:r>
            </w:del>
          </w:ins>
          <w:del w:id="159" w:author="Landis, Lawrence" w:date="2021-03-23T15:46:00Z">
            <w:r w:rsidR="003E0EBF" w:rsidDel="00960F76">
              <w:rPr>
                <w:noProof/>
                <w:webHidden/>
              </w:rPr>
              <w:delText>39</w:delText>
            </w:r>
            <w:r w:rsidR="00F03659" w:rsidDel="00960F76">
              <w:rPr>
                <w:noProof/>
                <w:webHidden/>
              </w:rPr>
              <w:fldChar w:fldCharType="end"/>
            </w:r>
            <w:r w:rsidDel="00960F76">
              <w:rPr>
                <w:noProof/>
              </w:rPr>
              <w:fldChar w:fldCharType="end"/>
            </w:r>
          </w:del>
        </w:p>
        <w:p w14:paraId="0D1AE136" w14:textId="7D9CE634" w:rsidR="00F03659" w:rsidDel="00960F76" w:rsidRDefault="00A44E72" w:rsidP="0038371C">
          <w:pPr>
            <w:spacing w:after="0"/>
            <w:jc w:val="both"/>
            <w:rPr>
              <w:del w:id="160" w:author="Landis, Lawrence" w:date="2021-03-23T15:46:00Z"/>
              <w:rFonts w:asciiTheme="minorHAnsi" w:eastAsiaTheme="minorEastAsia" w:hAnsiTheme="minorHAnsi"/>
              <w:noProof/>
              <w:sz w:val="22"/>
            </w:rPr>
            <w:pPrChange w:id="161" w:author="Landis, Lawrence" w:date="2021-04-13T10:21:00Z">
              <w:pPr>
                <w:pStyle w:val="TOC2"/>
                <w:tabs>
                  <w:tab w:val="right" w:leader="dot" w:pos="9350"/>
                </w:tabs>
              </w:pPr>
            </w:pPrChange>
          </w:pPr>
          <w:del w:id="162" w:author="Landis, Lawrence" w:date="2021-03-23T15:46:00Z">
            <w:r w:rsidDel="00960F76">
              <w:rPr>
                <w:noProof/>
              </w:rPr>
              <w:fldChar w:fldCharType="begin"/>
            </w:r>
            <w:r w:rsidDel="00960F76">
              <w:rPr>
                <w:noProof/>
              </w:rPr>
              <w:delInstrText xml:space="preserve"> HYPERLINK \l "_Toc66822151" </w:delInstrText>
            </w:r>
            <w:r w:rsidDel="00960F76">
              <w:rPr>
                <w:noProof/>
              </w:rPr>
              <w:fldChar w:fldCharType="separate"/>
            </w:r>
            <w:r w:rsidR="00F03659" w:rsidRPr="003E0098" w:rsidDel="00960F76">
              <w:rPr>
                <w:rStyle w:val="Hyperlink"/>
                <w:noProof/>
              </w:rPr>
              <w:delText>Lab Instruction</w:delText>
            </w:r>
            <w:r w:rsidR="00F03659" w:rsidDel="00960F76">
              <w:rPr>
                <w:noProof/>
                <w:webHidden/>
              </w:rPr>
              <w:tab/>
            </w:r>
            <w:r w:rsidR="00F03659" w:rsidDel="00960F76">
              <w:rPr>
                <w:noProof/>
                <w:webHidden/>
              </w:rPr>
              <w:fldChar w:fldCharType="begin"/>
            </w:r>
            <w:r w:rsidR="00F03659" w:rsidDel="00960F76">
              <w:rPr>
                <w:noProof/>
                <w:webHidden/>
              </w:rPr>
              <w:delInstrText xml:space="preserve"> PAGEREF _Toc66822151 \h </w:delInstrText>
            </w:r>
            <w:r w:rsidR="00F03659" w:rsidDel="00960F76">
              <w:rPr>
                <w:noProof/>
                <w:webHidden/>
              </w:rPr>
            </w:r>
            <w:r w:rsidR="00F03659" w:rsidDel="00960F76">
              <w:rPr>
                <w:noProof/>
                <w:webHidden/>
              </w:rPr>
              <w:fldChar w:fldCharType="separate"/>
            </w:r>
          </w:del>
          <w:ins w:id="163" w:author="Sheaves, Tyler" w:date="2021-03-23T09:05:00Z">
            <w:del w:id="164" w:author="Landis, Lawrence" w:date="2021-03-23T15:46:00Z">
              <w:r w:rsidR="00560EC0" w:rsidDel="00960F76">
                <w:rPr>
                  <w:noProof/>
                  <w:webHidden/>
                </w:rPr>
                <w:delText>27</w:delText>
              </w:r>
            </w:del>
          </w:ins>
          <w:del w:id="165" w:author="Landis, Lawrence" w:date="2021-03-23T15:46:00Z">
            <w:r w:rsidR="003E0EBF" w:rsidDel="00960F76">
              <w:rPr>
                <w:noProof/>
                <w:webHidden/>
              </w:rPr>
              <w:delText>39</w:delText>
            </w:r>
            <w:r w:rsidR="00F03659" w:rsidDel="00960F76">
              <w:rPr>
                <w:noProof/>
                <w:webHidden/>
              </w:rPr>
              <w:fldChar w:fldCharType="end"/>
            </w:r>
            <w:r w:rsidDel="00960F76">
              <w:rPr>
                <w:noProof/>
              </w:rPr>
              <w:fldChar w:fldCharType="end"/>
            </w:r>
          </w:del>
        </w:p>
        <w:p w14:paraId="5B3E96C7" w14:textId="1485C483" w:rsidR="00F03659" w:rsidDel="00960F76" w:rsidRDefault="00A44E72" w:rsidP="0038371C">
          <w:pPr>
            <w:spacing w:after="0"/>
            <w:jc w:val="both"/>
            <w:rPr>
              <w:del w:id="166" w:author="Landis, Lawrence" w:date="2021-03-23T15:46:00Z"/>
              <w:rFonts w:asciiTheme="minorHAnsi" w:eastAsiaTheme="minorEastAsia" w:hAnsiTheme="minorHAnsi"/>
              <w:noProof/>
              <w:sz w:val="22"/>
            </w:rPr>
            <w:pPrChange w:id="167" w:author="Landis, Lawrence" w:date="2021-04-13T10:21:00Z">
              <w:pPr>
                <w:pStyle w:val="TOC2"/>
                <w:tabs>
                  <w:tab w:val="left" w:pos="880"/>
                  <w:tab w:val="right" w:leader="dot" w:pos="9350"/>
                </w:tabs>
              </w:pPr>
            </w:pPrChange>
          </w:pPr>
          <w:del w:id="168" w:author="Landis, Lawrence" w:date="2021-03-23T15:46:00Z">
            <w:r w:rsidDel="00960F76">
              <w:rPr>
                <w:noProof/>
              </w:rPr>
              <w:fldChar w:fldCharType="begin"/>
            </w:r>
            <w:r w:rsidDel="00960F76">
              <w:rPr>
                <w:noProof/>
              </w:rPr>
              <w:delInstrText xml:space="preserve"> HYPERLINK \l "_Toc66822153" </w:delInstrText>
            </w:r>
            <w:r w:rsidDel="00960F76">
              <w:rPr>
                <w:noProof/>
              </w:rPr>
              <w:fldChar w:fldCharType="separate"/>
            </w:r>
            <w:r w:rsidR="00F03659" w:rsidRPr="003E0098" w:rsidDel="00960F76">
              <w:rPr>
                <w:rStyle w:val="Hyperlink"/>
                <w:noProof/>
              </w:rPr>
              <w:delText>4.1</w:delText>
            </w:r>
            <w:r w:rsidR="00F03659" w:rsidDel="00960F76">
              <w:rPr>
                <w:rFonts w:asciiTheme="minorHAnsi" w:eastAsiaTheme="minorEastAsia" w:hAnsiTheme="minorHAnsi"/>
                <w:noProof/>
                <w:sz w:val="22"/>
              </w:rPr>
              <w:tab/>
            </w:r>
            <w:r w:rsidR="00F03659" w:rsidRPr="003E0098" w:rsidDel="00960F76">
              <w:rPr>
                <w:rStyle w:val="Hyperlink"/>
                <w:noProof/>
              </w:rPr>
              <w:delText>2-1 Mux Verilog Code</w:delText>
            </w:r>
            <w:r w:rsidR="00F03659" w:rsidDel="00960F76">
              <w:rPr>
                <w:noProof/>
                <w:webHidden/>
              </w:rPr>
              <w:tab/>
            </w:r>
            <w:r w:rsidR="00F03659" w:rsidDel="00960F76">
              <w:rPr>
                <w:noProof/>
                <w:webHidden/>
              </w:rPr>
              <w:fldChar w:fldCharType="begin"/>
            </w:r>
            <w:r w:rsidR="00F03659" w:rsidDel="00960F76">
              <w:rPr>
                <w:noProof/>
                <w:webHidden/>
              </w:rPr>
              <w:delInstrText xml:space="preserve"> PAGEREF _Toc66822153 \h </w:delInstrText>
            </w:r>
            <w:r w:rsidR="00F03659" w:rsidDel="00960F76">
              <w:rPr>
                <w:noProof/>
                <w:webHidden/>
              </w:rPr>
            </w:r>
            <w:r w:rsidR="00F03659" w:rsidDel="00960F76">
              <w:rPr>
                <w:noProof/>
                <w:webHidden/>
              </w:rPr>
              <w:fldChar w:fldCharType="separate"/>
            </w:r>
          </w:del>
          <w:ins w:id="169" w:author="Sheaves, Tyler" w:date="2021-03-23T09:05:00Z">
            <w:del w:id="170" w:author="Landis, Lawrence" w:date="2021-03-23T15:46:00Z">
              <w:r w:rsidR="00560EC0" w:rsidDel="00960F76">
                <w:rPr>
                  <w:noProof/>
                  <w:webHidden/>
                </w:rPr>
                <w:delText>27</w:delText>
              </w:r>
            </w:del>
          </w:ins>
          <w:del w:id="171" w:author="Landis, Lawrence" w:date="2021-03-23T15:46:00Z">
            <w:r w:rsidR="003E0EBF" w:rsidDel="00960F76">
              <w:rPr>
                <w:noProof/>
                <w:webHidden/>
              </w:rPr>
              <w:delText>39</w:delText>
            </w:r>
            <w:r w:rsidR="00F03659" w:rsidDel="00960F76">
              <w:rPr>
                <w:noProof/>
                <w:webHidden/>
              </w:rPr>
              <w:fldChar w:fldCharType="end"/>
            </w:r>
            <w:r w:rsidDel="00960F76">
              <w:rPr>
                <w:noProof/>
              </w:rPr>
              <w:fldChar w:fldCharType="end"/>
            </w:r>
          </w:del>
        </w:p>
        <w:p w14:paraId="0B2B390C" w14:textId="5C1BCEE0" w:rsidR="00F03659" w:rsidDel="00960F76" w:rsidRDefault="00A44E72" w:rsidP="0038371C">
          <w:pPr>
            <w:spacing w:after="0"/>
            <w:jc w:val="both"/>
            <w:rPr>
              <w:del w:id="172" w:author="Landis, Lawrence" w:date="2021-03-23T15:46:00Z"/>
              <w:rFonts w:asciiTheme="minorHAnsi" w:eastAsiaTheme="minorEastAsia" w:hAnsiTheme="minorHAnsi"/>
              <w:noProof/>
              <w:sz w:val="22"/>
            </w:rPr>
            <w:pPrChange w:id="173" w:author="Landis, Lawrence" w:date="2021-04-13T10:21:00Z">
              <w:pPr>
                <w:pStyle w:val="TOC2"/>
                <w:tabs>
                  <w:tab w:val="left" w:pos="880"/>
                  <w:tab w:val="right" w:leader="dot" w:pos="9350"/>
                </w:tabs>
              </w:pPr>
            </w:pPrChange>
          </w:pPr>
          <w:del w:id="174" w:author="Landis, Lawrence" w:date="2021-03-23T15:46:00Z">
            <w:r w:rsidDel="00960F76">
              <w:rPr>
                <w:noProof/>
              </w:rPr>
              <w:fldChar w:fldCharType="begin"/>
            </w:r>
            <w:r w:rsidDel="00960F76">
              <w:rPr>
                <w:noProof/>
              </w:rPr>
              <w:delInstrText xml:space="preserve"> HYPERLINK \l "_Toc66822154" </w:delInstrText>
            </w:r>
            <w:r w:rsidDel="00960F76">
              <w:rPr>
                <w:noProof/>
              </w:rPr>
              <w:fldChar w:fldCharType="separate"/>
            </w:r>
            <w:r w:rsidR="00F03659" w:rsidRPr="003E0098" w:rsidDel="00960F76">
              <w:rPr>
                <w:rStyle w:val="Hyperlink"/>
                <w:noProof/>
              </w:rPr>
              <w:delText>4.2</w:delText>
            </w:r>
            <w:r w:rsidR="00F03659" w:rsidDel="00960F76">
              <w:rPr>
                <w:rFonts w:asciiTheme="minorHAnsi" w:eastAsiaTheme="minorEastAsia" w:hAnsiTheme="minorHAnsi"/>
                <w:noProof/>
                <w:sz w:val="22"/>
              </w:rPr>
              <w:tab/>
            </w:r>
            <w:r w:rsidR="00F03659" w:rsidRPr="003E0098" w:rsidDel="00960F76">
              <w:rPr>
                <w:rStyle w:val="Hyperlink"/>
                <w:noProof/>
              </w:rPr>
              <w:delText>Working 2 to 1 MUX Verilog Code</w:delText>
            </w:r>
            <w:r w:rsidR="00F03659" w:rsidDel="00960F76">
              <w:rPr>
                <w:noProof/>
                <w:webHidden/>
              </w:rPr>
              <w:tab/>
            </w:r>
            <w:r w:rsidR="00F03659" w:rsidDel="00960F76">
              <w:rPr>
                <w:noProof/>
                <w:webHidden/>
              </w:rPr>
              <w:fldChar w:fldCharType="begin"/>
            </w:r>
            <w:r w:rsidR="00F03659" w:rsidDel="00960F76">
              <w:rPr>
                <w:noProof/>
                <w:webHidden/>
              </w:rPr>
              <w:delInstrText xml:space="preserve"> PAGEREF _Toc66822154 \h </w:delInstrText>
            </w:r>
            <w:r w:rsidR="00F03659" w:rsidDel="00960F76">
              <w:rPr>
                <w:noProof/>
                <w:webHidden/>
              </w:rPr>
            </w:r>
            <w:r w:rsidR="00F03659" w:rsidDel="00960F76">
              <w:rPr>
                <w:noProof/>
                <w:webHidden/>
              </w:rPr>
              <w:fldChar w:fldCharType="separate"/>
            </w:r>
          </w:del>
          <w:ins w:id="175" w:author="Sheaves, Tyler" w:date="2021-03-23T09:05:00Z">
            <w:del w:id="176" w:author="Landis, Lawrence" w:date="2021-03-23T15:46:00Z">
              <w:r w:rsidR="00560EC0" w:rsidDel="00960F76">
                <w:rPr>
                  <w:noProof/>
                  <w:webHidden/>
                </w:rPr>
                <w:delText>29</w:delText>
              </w:r>
            </w:del>
          </w:ins>
          <w:del w:id="177" w:author="Landis, Lawrence" w:date="2021-03-23T15:46:00Z">
            <w:r w:rsidR="003E0EBF" w:rsidDel="00960F76">
              <w:rPr>
                <w:noProof/>
                <w:webHidden/>
              </w:rPr>
              <w:delText>43</w:delText>
            </w:r>
            <w:r w:rsidR="00F03659" w:rsidDel="00960F76">
              <w:rPr>
                <w:noProof/>
                <w:webHidden/>
              </w:rPr>
              <w:fldChar w:fldCharType="end"/>
            </w:r>
            <w:r w:rsidDel="00960F76">
              <w:rPr>
                <w:noProof/>
              </w:rPr>
              <w:fldChar w:fldCharType="end"/>
            </w:r>
          </w:del>
        </w:p>
        <w:p w14:paraId="1438324A" w14:textId="69A1EDF1" w:rsidR="00F03659" w:rsidDel="00960F76" w:rsidRDefault="00A44E72" w:rsidP="0038371C">
          <w:pPr>
            <w:spacing w:after="0"/>
            <w:jc w:val="both"/>
            <w:rPr>
              <w:del w:id="178" w:author="Landis, Lawrence" w:date="2021-03-23T15:46:00Z"/>
              <w:rFonts w:asciiTheme="minorHAnsi" w:eastAsiaTheme="minorEastAsia" w:hAnsiTheme="minorHAnsi"/>
              <w:noProof/>
              <w:sz w:val="22"/>
            </w:rPr>
            <w:pPrChange w:id="179" w:author="Landis, Lawrence" w:date="2021-04-13T10:21:00Z">
              <w:pPr>
                <w:pStyle w:val="TOC2"/>
                <w:tabs>
                  <w:tab w:val="left" w:pos="880"/>
                  <w:tab w:val="right" w:leader="dot" w:pos="9350"/>
                </w:tabs>
              </w:pPr>
            </w:pPrChange>
          </w:pPr>
          <w:del w:id="180" w:author="Landis, Lawrence" w:date="2021-03-23T15:46:00Z">
            <w:r w:rsidDel="00960F76">
              <w:rPr>
                <w:noProof/>
              </w:rPr>
              <w:fldChar w:fldCharType="begin"/>
            </w:r>
            <w:r w:rsidDel="00960F76">
              <w:rPr>
                <w:noProof/>
              </w:rPr>
              <w:delInstrText xml:space="preserve"> HYPERLINK \l "_Toc66822156" </w:delInstrText>
            </w:r>
            <w:r w:rsidDel="00960F76">
              <w:rPr>
                <w:noProof/>
              </w:rPr>
              <w:fldChar w:fldCharType="separate"/>
            </w:r>
            <w:r w:rsidR="00F03659" w:rsidRPr="003E0098" w:rsidDel="00960F76">
              <w:rPr>
                <w:rStyle w:val="Hyperlink"/>
                <w:noProof/>
              </w:rPr>
              <w:delText>4.3</w:delText>
            </w:r>
            <w:r w:rsidR="00F03659" w:rsidDel="00960F76">
              <w:rPr>
                <w:rFonts w:asciiTheme="minorHAnsi" w:eastAsiaTheme="minorEastAsia" w:hAnsiTheme="minorHAnsi"/>
                <w:noProof/>
                <w:sz w:val="22"/>
              </w:rPr>
              <w:tab/>
            </w:r>
            <w:r w:rsidR="00F03659" w:rsidRPr="003E0098" w:rsidDel="00960F76">
              <w:rPr>
                <w:rStyle w:val="Hyperlink"/>
                <w:noProof/>
              </w:rPr>
              <w:delText>Instantiating mux_2_to_1 into top module</w:delText>
            </w:r>
            <w:r w:rsidR="00F03659" w:rsidDel="00960F76">
              <w:rPr>
                <w:noProof/>
                <w:webHidden/>
              </w:rPr>
              <w:tab/>
            </w:r>
            <w:r w:rsidR="00F03659" w:rsidDel="00960F76">
              <w:rPr>
                <w:noProof/>
                <w:webHidden/>
              </w:rPr>
              <w:fldChar w:fldCharType="begin"/>
            </w:r>
            <w:r w:rsidR="00F03659" w:rsidDel="00960F76">
              <w:rPr>
                <w:noProof/>
                <w:webHidden/>
              </w:rPr>
              <w:delInstrText xml:space="preserve"> PAGEREF _Toc66822156 \h </w:delInstrText>
            </w:r>
            <w:r w:rsidR="00F03659" w:rsidDel="00960F76">
              <w:rPr>
                <w:noProof/>
                <w:webHidden/>
              </w:rPr>
            </w:r>
            <w:r w:rsidR="00F03659" w:rsidDel="00960F76">
              <w:rPr>
                <w:noProof/>
                <w:webHidden/>
              </w:rPr>
              <w:fldChar w:fldCharType="separate"/>
            </w:r>
          </w:del>
          <w:ins w:id="181" w:author="Sheaves, Tyler" w:date="2021-03-23T09:05:00Z">
            <w:del w:id="182" w:author="Landis, Lawrence" w:date="2021-03-23T15:46:00Z">
              <w:r w:rsidR="00560EC0" w:rsidDel="00960F76">
                <w:rPr>
                  <w:noProof/>
                  <w:webHidden/>
                </w:rPr>
                <w:delText>30</w:delText>
              </w:r>
            </w:del>
          </w:ins>
          <w:del w:id="183" w:author="Landis, Lawrence" w:date="2021-03-23T15:46:00Z">
            <w:r w:rsidR="003E0EBF" w:rsidDel="00960F76">
              <w:rPr>
                <w:noProof/>
                <w:webHidden/>
              </w:rPr>
              <w:delText>45</w:delText>
            </w:r>
            <w:r w:rsidR="00F03659" w:rsidDel="00960F76">
              <w:rPr>
                <w:noProof/>
                <w:webHidden/>
              </w:rPr>
              <w:fldChar w:fldCharType="end"/>
            </w:r>
            <w:r w:rsidDel="00960F76">
              <w:rPr>
                <w:noProof/>
              </w:rPr>
              <w:fldChar w:fldCharType="end"/>
            </w:r>
          </w:del>
        </w:p>
        <w:p w14:paraId="4AEE0BD0" w14:textId="15C757A6" w:rsidR="00F03659" w:rsidDel="00960F76" w:rsidRDefault="00A44E72" w:rsidP="0038371C">
          <w:pPr>
            <w:spacing w:after="0"/>
            <w:jc w:val="both"/>
            <w:rPr>
              <w:del w:id="184" w:author="Landis, Lawrence" w:date="2021-03-23T15:46:00Z"/>
              <w:rFonts w:asciiTheme="minorHAnsi" w:eastAsiaTheme="minorEastAsia" w:hAnsiTheme="minorHAnsi"/>
              <w:noProof/>
              <w:sz w:val="22"/>
            </w:rPr>
            <w:pPrChange w:id="185" w:author="Landis, Lawrence" w:date="2021-04-13T10:21:00Z">
              <w:pPr>
                <w:pStyle w:val="TOC2"/>
                <w:tabs>
                  <w:tab w:val="left" w:pos="880"/>
                  <w:tab w:val="right" w:leader="dot" w:pos="9350"/>
                </w:tabs>
              </w:pPr>
            </w:pPrChange>
          </w:pPr>
          <w:del w:id="186" w:author="Landis, Lawrence" w:date="2021-03-23T15:46:00Z">
            <w:r w:rsidDel="00960F76">
              <w:rPr>
                <w:noProof/>
              </w:rPr>
              <w:fldChar w:fldCharType="begin"/>
            </w:r>
            <w:r w:rsidDel="00960F76">
              <w:rPr>
                <w:noProof/>
              </w:rPr>
              <w:delInstrText xml:space="preserve"> HYPERLINK \l "_Toc66822157" </w:delInstrText>
            </w:r>
            <w:r w:rsidDel="00960F76">
              <w:rPr>
                <w:noProof/>
              </w:rPr>
              <w:fldChar w:fldCharType="separate"/>
            </w:r>
            <w:r w:rsidR="00F03659" w:rsidRPr="003E0098" w:rsidDel="00960F76">
              <w:rPr>
                <w:rStyle w:val="Hyperlink"/>
                <w:noProof/>
              </w:rPr>
              <w:delText>4.4</w:delText>
            </w:r>
            <w:r w:rsidR="00F03659" w:rsidDel="00960F76">
              <w:rPr>
                <w:rFonts w:asciiTheme="minorHAnsi" w:eastAsiaTheme="minorEastAsia" w:hAnsiTheme="minorHAnsi"/>
                <w:noProof/>
                <w:sz w:val="22"/>
              </w:rPr>
              <w:tab/>
            </w:r>
            <w:r w:rsidR="00F03659" w:rsidRPr="003E0098" w:rsidDel="00960F76">
              <w:rPr>
                <w:rStyle w:val="Hyperlink"/>
                <w:noProof/>
              </w:rPr>
              <w:delText>Viewing the Design Schematic</w:delText>
            </w:r>
            <w:r w:rsidR="00F03659" w:rsidDel="00960F76">
              <w:rPr>
                <w:noProof/>
                <w:webHidden/>
              </w:rPr>
              <w:tab/>
            </w:r>
            <w:r w:rsidR="00F03659" w:rsidDel="00960F76">
              <w:rPr>
                <w:noProof/>
                <w:webHidden/>
              </w:rPr>
              <w:fldChar w:fldCharType="begin"/>
            </w:r>
            <w:r w:rsidR="00F03659" w:rsidDel="00960F76">
              <w:rPr>
                <w:noProof/>
                <w:webHidden/>
              </w:rPr>
              <w:delInstrText xml:space="preserve"> PAGEREF _Toc66822157 \h </w:delInstrText>
            </w:r>
            <w:r w:rsidR="00F03659" w:rsidDel="00960F76">
              <w:rPr>
                <w:noProof/>
                <w:webHidden/>
              </w:rPr>
            </w:r>
            <w:r w:rsidR="00F03659" w:rsidDel="00960F76">
              <w:rPr>
                <w:noProof/>
                <w:webHidden/>
              </w:rPr>
              <w:fldChar w:fldCharType="separate"/>
            </w:r>
          </w:del>
          <w:ins w:id="187" w:author="Sheaves, Tyler" w:date="2021-03-23T09:05:00Z">
            <w:del w:id="188" w:author="Landis, Lawrence" w:date="2021-03-23T15:46:00Z">
              <w:r w:rsidR="00560EC0" w:rsidDel="00960F76">
                <w:rPr>
                  <w:noProof/>
                  <w:webHidden/>
                </w:rPr>
                <w:delText>31</w:delText>
              </w:r>
            </w:del>
          </w:ins>
          <w:del w:id="189" w:author="Landis, Lawrence" w:date="2021-03-23T15:46:00Z">
            <w:r w:rsidR="003E0EBF" w:rsidDel="00960F76">
              <w:rPr>
                <w:noProof/>
                <w:webHidden/>
              </w:rPr>
              <w:delText>48</w:delText>
            </w:r>
            <w:r w:rsidR="00F03659" w:rsidDel="00960F76">
              <w:rPr>
                <w:noProof/>
                <w:webHidden/>
              </w:rPr>
              <w:fldChar w:fldCharType="end"/>
            </w:r>
            <w:r w:rsidDel="00960F76">
              <w:rPr>
                <w:noProof/>
              </w:rPr>
              <w:fldChar w:fldCharType="end"/>
            </w:r>
          </w:del>
        </w:p>
        <w:p w14:paraId="2947F69E" w14:textId="3C8C1BDC" w:rsidR="00F03659" w:rsidDel="00960F76" w:rsidRDefault="00A44E72" w:rsidP="0038371C">
          <w:pPr>
            <w:spacing w:after="0"/>
            <w:jc w:val="both"/>
            <w:rPr>
              <w:del w:id="190" w:author="Landis, Lawrence" w:date="2021-03-23T15:46:00Z"/>
              <w:rFonts w:asciiTheme="minorHAnsi" w:eastAsiaTheme="minorEastAsia" w:hAnsiTheme="minorHAnsi"/>
              <w:noProof/>
              <w:sz w:val="22"/>
            </w:rPr>
            <w:pPrChange w:id="191" w:author="Landis, Lawrence" w:date="2021-04-13T10:21:00Z">
              <w:pPr>
                <w:pStyle w:val="TOC2"/>
                <w:tabs>
                  <w:tab w:val="left" w:pos="880"/>
                  <w:tab w:val="right" w:leader="dot" w:pos="9350"/>
                </w:tabs>
              </w:pPr>
            </w:pPrChange>
          </w:pPr>
          <w:del w:id="192" w:author="Landis, Lawrence" w:date="2021-03-23T15:46:00Z">
            <w:r w:rsidDel="00960F76">
              <w:rPr>
                <w:noProof/>
              </w:rPr>
              <w:fldChar w:fldCharType="begin"/>
            </w:r>
            <w:r w:rsidDel="00960F76">
              <w:rPr>
                <w:noProof/>
              </w:rPr>
              <w:delInstrText xml:space="preserve"> HYPERLINK \l "_Toc66822159" </w:delInstrText>
            </w:r>
            <w:r w:rsidDel="00960F76">
              <w:rPr>
                <w:noProof/>
              </w:rPr>
              <w:fldChar w:fldCharType="separate"/>
            </w:r>
            <w:r w:rsidR="00F03659" w:rsidRPr="003E0098" w:rsidDel="00960F76">
              <w:rPr>
                <w:rStyle w:val="Hyperlink"/>
                <w:noProof/>
              </w:rPr>
              <w:delText>4.5</w:delText>
            </w:r>
            <w:r w:rsidR="00F03659" w:rsidDel="00960F76">
              <w:rPr>
                <w:rFonts w:asciiTheme="minorHAnsi" w:eastAsiaTheme="minorEastAsia" w:hAnsiTheme="minorHAnsi"/>
                <w:noProof/>
                <w:sz w:val="22"/>
              </w:rPr>
              <w:tab/>
            </w:r>
            <w:r w:rsidR="00F03659" w:rsidRPr="003E0098" w:rsidDel="00960F76">
              <w:rPr>
                <w:rStyle w:val="Hyperlink"/>
                <w:noProof/>
              </w:rPr>
              <w:delText>Viewing the chip planner</w:delText>
            </w:r>
            <w:r w:rsidR="00F03659" w:rsidDel="00960F76">
              <w:rPr>
                <w:noProof/>
                <w:webHidden/>
              </w:rPr>
              <w:tab/>
            </w:r>
            <w:r w:rsidR="00F03659" w:rsidDel="00960F76">
              <w:rPr>
                <w:noProof/>
                <w:webHidden/>
              </w:rPr>
              <w:fldChar w:fldCharType="begin"/>
            </w:r>
            <w:r w:rsidR="00F03659" w:rsidDel="00960F76">
              <w:rPr>
                <w:noProof/>
                <w:webHidden/>
              </w:rPr>
              <w:delInstrText xml:space="preserve"> PAGEREF _Toc66822159 \h </w:delInstrText>
            </w:r>
            <w:r w:rsidR="00F03659" w:rsidDel="00960F76">
              <w:rPr>
                <w:noProof/>
                <w:webHidden/>
              </w:rPr>
            </w:r>
            <w:r w:rsidR="00F03659" w:rsidDel="00960F76">
              <w:rPr>
                <w:noProof/>
                <w:webHidden/>
              </w:rPr>
              <w:fldChar w:fldCharType="separate"/>
            </w:r>
          </w:del>
          <w:ins w:id="193" w:author="Sheaves, Tyler" w:date="2021-03-23T09:05:00Z">
            <w:del w:id="194" w:author="Landis, Lawrence" w:date="2021-03-23T15:46:00Z">
              <w:r w:rsidR="00560EC0" w:rsidDel="00960F76">
                <w:rPr>
                  <w:noProof/>
                  <w:webHidden/>
                </w:rPr>
                <w:delText>32</w:delText>
              </w:r>
            </w:del>
          </w:ins>
          <w:del w:id="195" w:author="Landis, Lawrence" w:date="2021-03-23T15:46:00Z">
            <w:r w:rsidR="003E0EBF" w:rsidDel="00960F76">
              <w:rPr>
                <w:noProof/>
                <w:webHidden/>
              </w:rPr>
              <w:delText>50</w:delText>
            </w:r>
            <w:r w:rsidR="00F03659" w:rsidDel="00960F76">
              <w:rPr>
                <w:noProof/>
                <w:webHidden/>
              </w:rPr>
              <w:fldChar w:fldCharType="end"/>
            </w:r>
            <w:r w:rsidDel="00960F76">
              <w:rPr>
                <w:noProof/>
              </w:rPr>
              <w:fldChar w:fldCharType="end"/>
            </w:r>
          </w:del>
        </w:p>
        <w:p w14:paraId="48CCCCE3" w14:textId="6504BEAF" w:rsidR="00F03659" w:rsidDel="00960F76" w:rsidRDefault="00A44E72" w:rsidP="0038371C">
          <w:pPr>
            <w:spacing w:after="0"/>
            <w:jc w:val="both"/>
            <w:rPr>
              <w:del w:id="196" w:author="Landis, Lawrence" w:date="2021-03-23T15:46:00Z"/>
              <w:rFonts w:asciiTheme="minorHAnsi" w:eastAsiaTheme="minorEastAsia" w:hAnsiTheme="minorHAnsi"/>
              <w:noProof/>
              <w:sz w:val="22"/>
            </w:rPr>
            <w:pPrChange w:id="197" w:author="Landis, Lawrence" w:date="2021-04-13T10:21:00Z">
              <w:pPr>
                <w:pStyle w:val="TOC1"/>
                <w:tabs>
                  <w:tab w:val="right" w:leader="dot" w:pos="9350"/>
                </w:tabs>
              </w:pPr>
            </w:pPrChange>
          </w:pPr>
          <w:del w:id="198" w:author="Landis, Lawrence" w:date="2021-03-23T15:46:00Z">
            <w:r w:rsidDel="00960F76">
              <w:rPr>
                <w:noProof/>
              </w:rPr>
              <w:fldChar w:fldCharType="begin"/>
            </w:r>
            <w:r w:rsidDel="00960F76">
              <w:rPr>
                <w:noProof/>
              </w:rPr>
              <w:delInstrText xml:space="preserve"> HYPERLINK \l "_Toc66822160" </w:delInstrText>
            </w:r>
            <w:r w:rsidDel="00960F76">
              <w:rPr>
                <w:noProof/>
              </w:rPr>
              <w:fldChar w:fldCharType="separate"/>
            </w:r>
            <w:r w:rsidR="00F03659" w:rsidRPr="003E0098" w:rsidDel="00960F76">
              <w:rPr>
                <w:rStyle w:val="Hyperlink"/>
                <w:rFonts w:ascii="Intel Clear Pro" w:hAnsi="Intel Clear Pro" w:cs="Intel Clear Pro"/>
                <w:noProof/>
              </w:rPr>
              <w:delText>LAB 5: Knight Rider</w:delText>
            </w:r>
            <w:r w:rsidR="00F03659" w:rsidDel="00960F76">
              <w:rPr>
                <w:noProof/>
                <w:webHidden/>
              </w:rPr>
              <w:tab/>
            </w:r>
            <w:r w:rsidR="00F03659" w:rsidDel="00960F76">
              <w:rPr>
                <w:noProof/>
                <w:webHidden/>
              </w:rPr>
              <w:fldChar w:fldCharType="begin"/>
            </w:r>
            <w:r w:rsidR="00F03659" w:rsidDel="00960F76">
              <w:rPr>
                <w:noProof/>
                <w:webHidden/>
              </w:rPr>
              <w:delInstrText xml:space="preserve"> PAGEREF _Toc66822160 \h </w:delInstrText>
            </w:r>
            <w:r w:rsidR="00F03659" w:rsidDel="00960F76">
              <w:rPr>
                <w:noProof/>
                <w:webHidden/>
              </w:rPr>
            </w:r>
            <w:r w:rsidR="00F03659" w:rsidDel="00960F76">
              <w:rPr>
                <w:noProof/>
                <w:webHidden/>
              </w:rPr>
              <w:fldChar w:fldCharType="separate"/>
            </w:r>
          </w:del>
          <w:ins w:id="199" w:author="Sheaves, Tyler" w:date="2021-03-23T09:05:00Z">
            <w:del w:id="200" w:author="Landis, Lawrence" w:date="2021-03-23T15:46:00Z">
              <w:r w:rsidR="00560EC0" w:rsidDel="00960F76">
                <w:rPr>
                  <w:noProof/>
                  <w:webHidden/>
                </w:rPr>
                <w:delText>33</w:delText>
              </w:r>
            </w:del>
          </w:ins>
          <w:del w:id="201" w:author="Landis, Lawrence" w:date="2021-03-23T15:46:00Z">
            <w:r w:rsidR="003E0EBF" w:rsidDel="00960F76">
              <w:rPr>
                <w:noProof/>
                <w:webHidden/>
              </w:rPr>
              <w:delText>53</w:delText>
            </w:r>
            <w:r w:rsidR="00F03659" w:rsidDel="00960F76">
              <w:rPr>
                <w:noProof/>
                <w:webHidden/>
              </w:rPr>
              <w:fldChar w:fldCharType="end"/>
            </w:r>
            <w:r w:rsidDel="00960F76">
              <w:rPr>
                <w:noProof/>
              </w:rPr>
              <w:fldChar w:fldCharType="end"/>
            </w:r>
          </w:del>
        </w:p>
        <w:p w14:paraId="73DCF0DC" w14:textId="5C69D7C7" w:rsidR="00F03659" w:rsidDel="00960F76" w:rsidRDefault="00A44E72" w:rsidP="0038371C">
          <w:pPr>
            <w:spacing w:after="0"/>
            <w:jc w:val="both"/>
            <w:rPr>
              <w:del w:id="202" w:author="Landis, Lawrence" w:date="2021-03-23T15:46:00Z"/>
              <w:rFonts w:asciiTheme="minorHAnsi" w:eastAsiaTheme="minorEastAsia" w:hAnsiTheme="minorHAnsi"/>
              <w:noProof/>
              <w:sz w:val="22"/>
            </w:rPr>
            <w:pPrChange w:id="203" w:author="Landis, Lawrence" w:date="2021-04-13T10:21:00Z">
              <w:pPr>
                <w:pStyle w:val="TOC2"/>
                <w:tabs>
                  <w:tab w:val="right" w:leader="dot" w:pos="9350"/>
                </w:tabs>
              </w:pPr>
            </w:pPrChange>
          </w:pPr>
          <w:del w:id="204" w:author="Landis, Lawrence" w:date="2021-03-23T15:46:00Z">
            <w:r w:rsidDel="00960F76">
              <w:rPr>
                <w:noProof/>
              </w:rPr>
              <w:lastRenderedPageBreak/>
              <w:fldChar w:fldCharType="begin"/>
            </w:r>
            <w:r w:rsidDel="00960F76">
              <w:rPr>
                <w:noProof/>
              </w:rPr>
              <w:delInstrText xml:space="preserve"> HYPERLINK \l "_Toc66822161" </w:delInstrText>
            </w:r>
            <w:r w:rsidDel="00960F76">
              <w:rPr>
                <w:noProof/>
              </w:rPr>
              <w:fldChar w:fldCharType="separate"/>
            </w:r>
            <w:r w:rsidR="00F03659" w:rsidRPr="003E0098" w:rsidDel="00960F76">
              <w:rPr>
                <w:rStyle w:val="Hyperlink"/>
                <w:noProof/>
              </w:rPr>
              <w:delText>Lab Instruction</w:delText>
            </w:r>
            <w:r w:rsidR="00F03659" w:rsidDel="00960F76">
              <w:rPr>
                <w:noProof/>
                <w:webHidden/>
              </w:rPr>
              <w:tab/>
            </w:r>
            <w:r w:rsidR="00F03659" w:rsidDel="00960F76">
              <w:rPr>
                <w:noProof/>
                <w:webHidden/>
              </w:rPr>
              <w:fldChar w:fldCharType="begin"/>
            </w:r>
            <w:r w:rsidR="00F03659" w:rsidDel="00960F76">
              <w:rPr>
                <w:noProof/>
                <w:webHidden/>
              </w:rPr>
              <w:delInstrText xml:space="preserve"> PAGEREF _Toc66822161 \h </w:delInstrText>
            </w:r>
            <w:r w:rsidR="00F03659" w:rsidDel="00960F76">
              <w:rPr>
                <w:noProof/>
                <w:webHidden/>
              </w:rPr>
            </w:r>
            <w:r w:rsidR="00F03659" w:rsidDel="00960F76">
              <w:rPr>
                <w:noProof/>
                <w:webHidden/>
              </w:rPr>
              <w:fldChar w:fldCharType="separate"/>
            </w:r>
          </w:del>
          <w:ins w:id="205" w:author="Sheaves, Tyler" w:date="2021-03-23T09:05:00Z">
            <w:del w:id="206" w:author="Landis, Lawrence" w:date="2021-03-23T15:46:00Z">
              <w:r w:rsidR="00560EC0" w:rsidDel="00960F76">
                <w:rPr>
                  <w:noProof/>
                  <w:webHidden/>
                </w:rPr>
                <w:delText>34</w:delText>
              </w:r>
            </w:del>
          </w:ins>
          <w:del w:id="207" w:author="Landis, Lawrence" w:date="2021-03-23T15:46:00Z">
            <w:r w:rsidR="003E0EBF" w:rsidDel="00960F76">
              <w:rPr>
                <w:noProof/>
                <w:webHidden/>
              </w:rPr>
              <w:delText>54</w:delText>
            </w:r>
            <w:r w:rsidR="00F03659" w:rsidDel="00960F76">
              <w:rPr>
                <w:noProof/>
                <w:webHidden/>
              </w:rPr>
              <w:fldChar w:fldCharType="end"/>
            </w:r>
            <w:r w:rsidDel="00960F76">
              <w:rPr>
                <w:noProof/>
              </w:rPr>
              <w:fldChar w:fldCharType="end"/>
            </w:r>
          </w:del>
        </w:p>
        <w:p w14:paraId="7E11244D" w14:textId="6AAA4F21" w:rsidR="00F03659" w:rsidDel="00960F76" w:rsidRDefault="00A44E72" w:rsidP="0038371C">
          <w:pPr>
            <w:spacing w:after="0"/>
            <w:jc w:val="both"/>
            <w:rPr>
              <w:del w:id="208" w:author="Landis, Lawrence" w:date="2021-03-23T15:46:00Z"/>
              <w:rFonts w:asciiTheme="minorHAnsi" w:eastAsiaTheme="minorEastAsia" w:hAnsiTheme="minorHAnsi"/>
              <w:noProof/>
              <w:sz w:val="22"/>
            </w:rPr>
            <w:pPrChange w:id="209" w:author="Landis, Lawrence" w:date="2021-04-13T10:21:00Z">
              <w:pPr>
                <w:pStyle w:val="TOC2"/>
                <w:tabs>
                  <w:tab w:val="left" w:pos="880"/>
                  <w:tab w:val="right" w:leader="dot" w:pos="9350"/>
                </w:tabs>
              </w:pPr>
            </w:pPrChange>
          </w:pPr>
          <w:del w:id="210" w:author="Landis, Lawrence" w:date="2021-03-23T15:46:00Z">
            <w:r w:rsidDel="00960F76">
              <w:rPr>
                <w:noProof/>
              </w:rPr>
              <w:fldChar w:fldCharType="begin"/>
            </w:r>
            <w:r w:rsidDel="00960F76">
              <w:rPr>
                <w:noProof/>
              </w:rPr>
              <w:delInstrText xml:space="preserve"> HYPERLINK \l "_Toc66822163" </w:delInstrText>
            </w:r>
            <w:r w:rsidDel="00960F76">
              <w:rPr>
                <w:noProof/>
              </w:rPr>
              <w:fldChar w:fldCharType="separate"/>
            </w:r>
            <w:r w:rsidR="00F03659" w:rsidRPr="003E0098" w:rsidDel="00960F76">
              <w:rPr>
                <w:rStyle w:val="Hyperlink"/>
                <w:noProof/>
              </w:rPr>
              <w:delText>5.1</w:delText>
            </w:r>
            <w:r w:rsidR="00F03659" w:rsidDel="00960F76">
              <w:rPr>
                <w:rFonts w:asciiTheme="minorHAnsi" w:eastAsiaTheme="minorEastAsia" w:hAnsiTheme="minorHAnsi"/>
                <w:noProof/>
                <w:sz w:val="22"/>
              </w:rPr>
              <w:tab/>
            </w:r>
            <w:r w:rsidR="00F03659" w:rsidRPr="003E0098" w:rsidDel="00960F76">
              <w:rPr>
                <w:rStyle w:val="Hyperlink"/>
                <w:noProof/>
              </w:rPr>
              <w:delText>Knight Rider Verilog Code</w:delText>
            </w:r>
            <w:r w:rsidR="00F03659" w:rsidDel="00960F76">
              <w:rPr>
                <w:noProof/>
                <w:webHidden/>
              </w:rPr>
              <w:tab/>
            </w:r>
            <w:r w:rsidR="00F03659" w:rsidDel="00960F76">
              <w:rPr>
                <w:noProof/>
                <w:webHidden/>
              </w:rPr>
              <w:fldChar w:fldCharType="begin"/>
            </w:r>
            <w:r w:rsidR="00F03659" w:rsidDel="00960F76">
              <w:rPr>
                <w:noProof/>
                <w:webHidden/>
              </w:rPr>
              <w:delInstrText xml:space="preserve"> PAGEREF _Toc66822163 \h </w:delInstrText>
            </w:r>
            <w:r w:rsidR="00F03659" w:rsidDel="00960F76">
              <w:rPr>
                <w:noProof/>
                <w:webHidden/>
              </w:rPr>
            </w:r>
            <w:r w:rsidR="00F03659" w:rsidDel="00960F76">
              <w:rPr>
                <w:noProof/>
                <w:webHidden/>
              </w:rPr>
              <w:fldChar w:fldCharType="separate"/>
            </w:r>
          </w:del>
          <w:ins w:id="211" w:author="Sheaves, Tyler" w:date="2021-03-23T09:05:00Z">
            <w:del w:id="212" w:author="Landis, Lawrence" w:date="2021-03-23T15:46:00Z">
              <w:r w:rsidR="00560EC0" w:rsidDel="00960F76">
                <w:rPr>
                  <w:noProof/>
                  <w:webHidden/>
                </w:rPr>
                <w:delText>34</w:delText>
              </w:r>
            </w:del>
          </w:ins>
          <w:del w:id="213" w:author="Landis, Lawrence" w:date="2021-03-23T15:46:00Z">
            <w:r w:rsidR="003E0EBF" w:rsidDel="00960F76">
              <w:rPr>
                <w:noProof/>
                <w:webHidden/>
              </w:rPr>
              <w:delText>54</w:delText>
            </w:r>
            <w:r w:rsidR="00F03659" w:rsidDel="00960F76">
              <w:rPr>
                <w:noProof/>
                <w:webHidden/>
              </w:rPr>
              <w:fldChar w:fldCharType="end"/>
            </w:r>
            <w:r w:rsidDel="00960F76">
              <w:rPr>
                <w:noProof/>
              </w:rPr>
              <w:fldChar w:fldCharType="end"/>
            </w:r>
          </w:del>
        </w:p>
        <w:p w14:paraId="72AA8BE4" w14:textId="03B626D6" w:rsidR="00F03659" w:rsidDel="00960F76" w:rsidRDefault="00A44E72" w:rsidP="0038371C">
          <w:pPr>
            <w:spacing w:after="0"/>
            <w:jc w:val="both"/>
            <w:rPr>
              <w:del w:id="214" w:author="Landis, Lawrence" w:date="2021-03-23T15:46:00Z"/>
              <w:rFonts w:asciiTheme="minorHAnsi" w:eastAsiaTheme="minorEastAsia" w:hAnsiTheme="minorHAnsi"/>
              <w:noProof/>
              <w:sz w:val="22"/>
            </w:rPr>
            <w:pPrChange w:id="215" w:author="Landis, Lawrence" w:date="2021-04-13T10:21:00Z">
              <w:pPr>
                <w:pStyle w:val="TOC2"/>
                <w:tabs>
                  <w:tab w:val="left" w:pos="880"/>
                  <w:tab w:val="right" w:leader="dot" w:pos="9350"/>
                </w:tabs>
              </w:pPr>
            </w:pPrChange>
          </w:pPr>
          <w:del w:id="216" w:author="Landis, Lawrence" w:date="2021-03-23T15:46:00Z">
            <w:r w:rsidDel="00960F76">
              <w:rPr>
                <w:noProof/>
              </w:rPr>
              <w:fldChar w:fldCharType="begin"/>
            </w:r>
            <w:r w:rsidDel="00960F76">
              <w:rPr>
                <w:noProof/>
              </w:rPr>
              <w:delInstrText xml:space="preserve"> HYPERLINK \l "_Toc66822179" </w:delInstrText>
            </w:r>
            <w:r w:rsidDel="00960F76">
              <w:rPr>
                <w:noProof/>
              </w:rPr>
              <w:fldChar w:fldCharType="separate"/>
            </w:r>
            <w:r w:rsidR="00F03659" w:rsidRPr="003E0098" w:rsidDel="00960F76">
              <w:rPr>
                <w:rStyle w:val="Hyperlink"/>
                <w:noProof/>
              </w:rPr>
              <w:delText>5.2</w:delText>
            </w:r>
            <w:r w:rsidR="00F03659" w:rsidDel="00960F76">
              <w:rPr>
                <w:rFonts w:asciiTheme="minorHAnsi" w:eastAsiaTheme="minorEastAsia" w:hAnsiTheme="minorHAnsi"/>
                <w:noProof/>
                <w:sz w:val="22"/>
              </w:rPr>
              <w:tab/>
            </w:r>
            <w:r w:rsidR="00F03659" w:rsidRPr="003E0098" w:rsidDel="00960F76">
              <w:rPr>
                <w:rStyle w:val="Hyperlink"/>
                <w:noProof/>
              </w:rPr>
              <w:delText>Creating “knight_rider.v”</w:delText>
            </w:r>
            <w:r w:rsidR="00F03659" w:rsidDel="00960F76">
              <w:rPr>
                <w:noProof/>
                <w:webHidden/>
              </w:rPr>
              <w:tab/>
            </w:r>
            <w:r w:rsidR="00F03659" w:rsidDel="00960F76">
              <w:rPr>
                <w:noProof/>
                <w:webHidden/>
              </w:rPr>
              <w:fldChar w:fldCharType="begin"/>
            </w:r>
            <w:r w:rsidR="00F03659" w:rsidDel="00960F76">
              <w:rPr>
                <w:noProof/>
                <w:webHidden/>
              </w:rPr>
              <w:delInstrText xml:space="preserve"> PAGEREF _Toc66822179 \h </w:delInstrText>
            </w:r>
            <w:r w:rsidR="00F03659" w:rsidDel="00960F76">
              <w:rPr>
                <w:noProof/>
                <w:webHidden/>
              </w:rPr>
            </w:r>
            <w:r w:rsidR="00F03659" w:rsidDel="00960F76">
              <w:rPr>
                <w:noProof/>
                <w:webHidden/>
              </w:rPr>
              <w:fldChar w:fldCharType="separate"/>
            </w:r>
          </w:del>
          <w:ins w:id="217" w:author="Sheaves, Tyler" w:date="2021-03-23T09:05:00Z">
            <w:del w:id="218" w:author="Landis, Lawrence" w:date="2021-03-23T15:46:00Z">
              <w:r w:rsidR="00560EC0" w:rsidDel="00960F76">
                <w:rPr>
                  <w:noProof/>
                  <w:webHidden/>
                </w:rPr>
                <w:delText>36</w:delText>
              </w:r>
            </w:del>
          </w:ins>
          <w:del w:id="219" w:author="Landis, Lawrence" w:date="2021-03-23T15:46:00Z">
            <w:r w:rsidR="003E0EBF" w:rsidDel="00960F76">
              <w:rPr>
                <w:noProof/>
                <w:webHidden/>
              </w:rPr>
              <w:delText>60</w:delText>
            </w:r>
            <w:r w:rsidR="00F03659" w:rsidDel="00960F76">
              <w:rPr>
                <w:noProof/>
                <w:webHidden/>
              </w:rPr>
              <w:fldChar w:fldCharType="end"/>
            </w:r>
            <w:r w:rsidDel="00960F76">
              <w:rPr>
                <w:noProof/>
              </w:rPr>
              <w:fldChar w:fldCharType="end"/>
            </w:r>
          </w:del>
        </w:p>
        <w:p w14:paraId="13C595A7" w14:textId="5CB44802" w:rsidR="00F03659" w:rsidDel="00960F76" w:rsidRDefault="00A44E72" w:rsidP="0038371C">
          <w:pPr>
            <w:spacing w:after="0"/>
            <w:jc w:val="both"/>
            <w:rPr>
              <w:del w:id="220" w:author="Landis, Lawrence" w:date="2021-03-23T15:46:00Z"/>
              <w:rFonts w:asciiTheme="minorHAnsi" w:eastAsiaTheme="minorEastAsia" w:hAnsiTheme="minorHAnsi"/>
              <w:noProof/>
              <w:sz w:val="22"/>
            </w:rPr>
            <w:pPrChange w:id="221" w:author="Landis, Lawrence" w:date="2021-04-13T10:21:00Z">
              <w:pPr>
                <w:pStyle w:val="TOC2"/>
                <w:tabs>
                  <w:tab w:val="left" w:pos="880"/>
                  <w:tab w:val="right" w:leader="dot" w:pos="9350"/>
                </w:tabs>
              </w:pPr>
            </w:pPrChange>
          </w:pPr>
          <w:del w:id="222" w:author="Landis, Lawrence" w:date="2021-03-23T15:46:00Z">
            <w:r w:rsidDel="00960F76">
              <w:rPr>
                <w:noProof/>
              </w:rPr>
              <w:fldChar w:fldCharType="begin"/>
            </w:r>
            <w:r w:rsidDel="00960F76">
              <w:rPr>
                <w:noProof/>
              </w:rPr>
              <w:delInstrText xml:space="preserve"> HYPERLINK \l "_Toc66822180" </w:delInstrText>
            </w:r>
            <w:r w:rsidDel="00960F76">
              <w:rPr>
                <w:noProof/>
              </w:rPr>
              <w:fldChar w:fldCharType="separate"/>
            </w:r>
            <w:r w:rsidR="00F03659" w:rsidRPr="003E0098" w:rsidDel="00960F76">
              <w:rPr>
                <w:rStyle w:val="Hyperlink"/>
                <w:noProof/>
              </w:rPr>
              <w:delText>5.3</w:delText>
            </w:r>
            <w:r w:rsidR="00F03659" w:rsidDel="00960F76">
              <w:rPr>
                <w:rFonts w:asciiTheme="minorHAnsi" w:eastAsiaTheme="minorEastAsia" w:hAnsiTheme="minorHAnsi"/>
                <w:noProof/>
                <w:sz w:val="22"/>
              </w:rPr>
              <w:tab/>
            </w:r>
            <w:r w:rsidR="00F03659" w:rsidRPr="003E0098" w:rsidDel="00960F76">
              <w:rPr>
                <w:rStyle w:val="Hyperlink"/>
                <w:noProof/>
              </w:rPr>
              <w:delText>Debugging Code</w:delText>
            </w:r>
            <w:r w:rsidR="00F03659" w:rsidDel="00960F76">
              <w:rPr>
                <w:noProof/>
                <w:webHidden/>
              </w:rPr>
              <w:tab/>
            </w:r>
            <w:r w:rsidR="00F03659" w:rsidDel="00960F76">
              <w:rPr>
                <w:noProof/>
                <w:webHidden/>
              </w:rPr>
              <w:fldChar w:fldCharType="begin"/>
            </w:r>
            <w:r w:rsidR="00F03659" w:rsidDel="00960F76">
              <w:rPr>
                <w:noProof/>
                <w:webHidden/>
              </w:rPr>
              <w:delInstrText xml:space="preserve"> PAGEREF _Toc66822180 \h </w:delInstrText>
            </w:r>
            <w:r w:rsidR="00F03659" w:rsidDel="00960F76">
              <w:rPr>
                <w:noProof/>
                <w:webHidden/>
              </w:rPr>
            </w:r>
            <w:r w:rsidR="00F03659" w:rsidDel="00960F76">
              <w:rPr>
                <w:noProof/>
                <w:webHidden/>
              </w:rPr>
              <w:fldChar w:fldCharType="separate"/>
            </w:r>
          </w:del>
          <w:ins w:id="223" w:author="Sheaves, Tyler" w:date="2021-03-23T09:05:00Z">
            <w:del w:id="224" w:author="Landis, Lawrence" w:date="2021-03-23T15:46:00Z">
              <w:r w:rsidR="00560EC0" w:rsidDel="00960F76">
                <w:rPr>
                  <w:noProof/>
                  <w:webHidden/>
                </w:rPr>
                <w:delText>36</w:delText>
              </w:r>
            </w:del>
          </w:ins>
          <w:del w:id="225" w:author="Landis, Lawrence" w:date="2021-03-23T15:46:00Z">
            <w:r w:rsidR="003E0EBF" w:rsidDel="00960F76">
              <w:rPr>
                <w:noProof/>
                <w:webHidden/>
              </w:rPr>
              <w:delText>61</w:delText>
            </w:r>
            <w:r w:rsidR="00F03659" w:rsidDel="00960F76">
              <w:rPr>
                <w:noProof/>
                <w:webHidden/>
              </w:rPr>
              <w:fldChar w:fldCharType="end"/>
            </w:r>
            <w:r w:rsidDel="00960F76">
              <w:rPr>
                <w:noProof/>
              </w:rPr>
              <w:fldChar w:fldCharType="end"/>
            </w:r>
          </w:del>
        </w:p>
        <w:p w14:paraId="1E0AE9D5" w14:textId="7DF41A53" w:rsidR="00F03659" w:rsidDel="00960F76" w:rsidRDefault="00A44E72" w:rsidP="0038371C">
          <w:pPr>
            <w:spacing w:after="0"/>
            <w:jc w:val="both"/>
            <w:rPr>
              <w:del w:id="226" w:author="Landis, Lawrence" w:date="2021-03-23T15:46:00Z"/>
              <w:rFonts w:asciiTheme="minorHAnsi" w:eastAsiaTheme="minorEastAsia" w:hAnsiTheme="minorHAnsi"/>
              <w:noProof/>
              <w:sz w:val="22"/>
            </w:rPr>
            <w:pPrChange w:id="227" w:author="Landis, Lawrence" w:date="2021-04-13T10:21:00Z">
              <w:pPr>
                <w:pStyle w:val="TOC2"/>
                <w:tabs>
                  <w:tab w:val="left" w:pos="880"/>
                  <w:tab w:val="right" w:leader="dot" w:pos="9350"/>
                </w:tabs>
              </w:pPr>
            </w:pPrChange>
          </w:pPr>
          <w:del w:id="228" w:author="Landis, Lawrence" w:date="2021-03-23T15:46:00Z">
            <w:r w:rsidDel="00960F76">
              <w:rPr>
                <w:noProof/>
              </w:rPr>
              <w:fldChar w:fldCharType="begin"/>
            </w:r>
            <w:r w:rsidDel="00960F76">
              <w:rPr>
                <w:noProof/>
              </w:rPr>
              <w:delInstrText xml:space="preserve"> HYPERLINK \l "_Toc66822181" </w:delInstrText>
            </w:r>
            <w:r w:rsidDel="00960F76">
              <w:rPr>
                <w:noProof/>
              </w:rPr>
              <w:fldChar w:fldCharType="separate"/>
            </w:r>
            <w:r w:rsidR="00F03659" w:rsidRPr="003E0098" w:rsidDel="00960F76">
              <w:rPr>
                <w:rStyle w:val="Hyperlink"/>
                <w:noProof/>
              </w:rPr>
              <w:delText>5.4</w:delText>
            </w:r>
            <w:r w:rsidR="00F03659" w:rsidDel="00960F76">
              <w:rPr>
                <w:rFonts w:asciiTheme="minorHAnsi" w:eastAsiaTheme="minorEastAsia" w:hAnsiTheme="minorHAnsi"/>
                <w:noProof/>
                <w:sz w:val="22"/>
              </w:rPr>
              <w:tab/>
            </w:r>
            <w:r w:rsidR="00F03659" w:rsidRPr="003E0098" w:rsidDel="00960F76">
              <w:rPr>
                <w:rStyle w:val="Hyperlink"/>
                <w:noProof/>
              </w:rPr>
              <w:delText>Running knight_rider on your remote board</w:delText>
            </w:r>
            <w:r w:rsidR="00F03659" w:rsidDel="00960F76">
              <w:rPr>
                <w:noProof/>
                <w:webHidden/>
              </w:rPr>
              <w:tab/>
            </w:r>
            <w:r w:rsidR="00F03659" w:rsidDel="00960F76">
              <w:rPr>
                <w:noProof/>
                <w:webHidden/>
              </w:rPr>
              <w:fldChar w:fldCharType="begin"/>
            </w:r>
            <w:r w:rsidR="00F03659" w:rsidDel="00960F76">
              <w:rPr>
                <w:noProof/>
                <w:webHidden/>
              </w:rPr>
              <w:delInstrText xml:space="preserve"> PAGEREF _Toc66822181 \h </w:delInstrText>
            </w:r>
            <w:r w:rsidR="00F03659" w:rsidDel="00960F76">
              <w:rPr>
                <w:noProof/>
                <w:webHidden/>
              </w:rPr>
            </w:r>
            <w:r w:rsidR="00F03659" w:rsidDel="00960F76">
              <w:rPr>
                <w:noProof/>
                <w:webHidden/>
              </w:rPr>
              <w:fldChar w:fldCharType="separate"/>
            </w:r>
          </w:del>
          <w:ins w:id="229" w:author="Sheaves, Tyler" w:date="2021-03-23T09:05:00Z">
            <w:del w:id="230" w:author="Landis, Lawrence" w:date="2021-03-23T15:46:00Z">
              <w:r w:rsidR="00560EC0" w:rsidDel="00960F76">
                <w:rPr>
                  <w:noProof/>
                  <w:webHidden/>
                </w:rPr>
                <w:delText>36</w:delText>
              </w:r>
            </w:del>
          </w:ins>
          <w:del w:id="231" w:author="Landis, Lawrence" w:date="2021-03-23T15:46:00Z">
            <w:r w:rsidR="003E0EBF" w:rsidDel="00960F76">
              <w:rPr>
                <w:noProof/>
                <w:webHidden/>
              </w:rPr>
              <w:delText>61</w:delText>
            </w:r>
            <w:r w:rsidR="00F03659" w:rsidDel="00960F76">
              <w:rPr>
                <w:noProof/>
                <w:webHidden/>
              </w:rPr>
              <w:fldChar w:fldCharType="end"/>
            </w:r>
            <w:r w:rsidDel="00960F76">
              <w:rPr>
                <w:noProof/>
              </w:rPr>
              <w:fldChar w:fldCharType="end"/>
            </w:r>
          </w:del>
        </w:p>
        <w:p w14:paraId="23B952C4" w14:textId="3DB57914" w:rsidR="00F03659" w:rsidDel="00960F76" w:rsidRDefault="00A44E72" w:rsidP="0038371C">
          <w:pPr>
            <w:spacing w:after="0"/>
            <w:jc w:val="both"/>
            <w:rPr>
              <w:del w:id="232" w:author="Landis, Lawrence" w:date="2021-03-23T15:46:00Z"/>
              <w:rFonts w:asciiTheme="minorHAnsi" w:eastAsiaTheme="minorEastAsia" w:hAnsiTheme="minorHAnsi"/>
              <w:noProof/>
              <w:sz w:val="22"/>
            </w:rPr>
            <w:pPrChange w:id="233" w:author="Landis, Lawrence" w:date="2021-04-13T10:21:00Z">
              <w:pPr>
                <w:pStyle w:val="TOC2"/>
                <w:tabs>
                  <w:tab w:val="left" w:pos="880"/>
                  <w:tab w:val="right" w:leader="dot" w:pos="9350"/>
                </w:tabs>
              </w:pPr>
            </w:pPrChange>
          </w:pPr>
          <w:del w:id="234" w:author="Landis, Lawrence" w:date="2021-03-23T15:46:00Z">
            <w:r w:rsidDel="00960F76">
              <w:rPr>
                <w:noProof/>
              </w:rPr>
              <w:fldChar w:fldCharType="begin"/>
            </w:r>
            <w:r w:rsidDel="00960F76">
              <w:rPr>
                <w:noProof/>
              </w:rPr>
              <w:delInstrText xml:space="preserve"> HYPERLINK \l "_Toc66822182" </w:delInstrText>
            </w:r>
            <w:r w:rsidDel="00960F76">
              <w:rPr>
                <w:noProof/>
              </w:rPr>
              <w:fldChar w:fldCharType="separate"/>
            </w:r>
            <w:r w:rsidR="00F03659" w:rsidRPr="003E0098" w:rsidDel="00960F76">
              <w:rPr>
                <w:rStyle w:val="Hyperlink"/>
                <w:noProof/>
              </w:rPr>
              <w:delText>5.5</w:delText>
            </w:r>
            <w:r w:rsidR="00F03659" w:rsidDel="00960F76">
              <w:rPr>
                <w:rFonts w:asciiTheme="minorHAnsi" w:eastAsiaTheme="minorEastAsia" w:hAnsiTheme="minorHAnsi"/>
                <w:noProof/>
                <w:sz w:val="22"/>
              </w:rPr>
              <w:tab/>
            </w:r>
            <w:r w:rsidR="00F03659" w:rsidRPr="003E0098" w:rsidDel="00960F76">
              <w:rPr>
                <w:rStyle w:val="Hyperlink"/>
                <w:noProof/>
              </w:rPr>
              <w:delText>More Debugging</w:delText>
            </w:r>
            <w:r w:rsidR="00F03659" w:rsidDel="00960F76">
              <w:rPr>
                <w:noProof/>
                <w:webHidden/>
              </w:rPr>
              <w:tab/>
            </w:r>
            <w:r w:rsidR="00F03659" w:rsidDel="00960F76">
              <w:rPr>
                <w:noProof/>
                <w:webHidden/>
              </w:rPr>
              <w:fldChar w:fldCharType="begin"/>
            </w:r>
            <w:r w:rsidR="00F03659" w:rsidDel="00960F76">
              <w:rPr>
                <w:noProof/>
                <w:webHidden/>
              </w:rPr>
              <w:delInstrText xml:space="preserve"> PAGEREF _Toc66822182 \h </w:delInstrText>
            </w:r>
            <w:r w:rsidR="00F03659" w:rsidDel="00960F76">
              <w:rPr>
                <w:noProof/>
                <w:webHidden/>
              </w:rPr>
            </w:r>
            <w:r w:rsidR="00F03659" w:rsidDel="00960F76">
              <w:rPr>
                <w:noProof/>
                <w:webHidden/>
              </w:rPr>
              <w:fldChar w:fldCharType="separate"/>
            </w:r>
          </w:del>
          <w:ins w:id="235" w:author="Sheaves, Tyler" w:date="2021-03-23T09:05:00Z">
            <w:del w:id="236" w:author="Landis, Lawrence" w:date="2021-03-23T15:46:00Z">
              <w:r w:rsidR="00560EC0" w:rsidDel="00960F76">
                <w:rPr>
                  <w:noProof/>
                  <w:webHidden/>
                </w:rPr>
                <w:delText>38</w:delText>
              </w:r>
            </w:del>
          </w:ins>
          <w:del w:id="237" w:author="Landis, Lawrence" w:date="2021-03-23T15:46:00Z">
            <w:r w:rsidR="003E0EBF" w:rsidDel="00960F76">
              <w:rPr>
                <w:noProof/>
                <w:webHidden/>
              </w:rPr>
              <w:delText>63</w:delText>
            </w:r>
            <w:r w:rsidR="00F03659" w:rsidDel="00960F76">
              <w:rPr>
                <w:noProof/>
                <w:webHidden/>
              </w:rPr>
              <w:fldChar w:fldCharType="end"/>
            </w:r>
            <w:r w:rsidDel="00960F76">
              <w:rPr>
                <w:noProof/>
              </w:rPr>
              <w:fldChar w:fldCharType="end"/>
            </w:r>
          </w:del>
        </w:p>
        <w:p w14:paraId="17A9007F" w14:textId="7F8ECB54" w:rsidR="00F03659" w:rsidDel="00960F76" w:rsidRDefault="00A44E72" w:rsidP="0038371C">
          <w:pPr>
            <w:spacing w:after="0"/>
            <w:jc w:val="both"/>
            <w:rPr>
              <w:del w:id="238" w:author="Landis, Lawrence" w:date="2021-03-23T15:46:00Z"/>
              <w:rFonts w:asciiTheme="minorHAnsi" w:eastAsiaTheme="minorEastAsia" w:hAnsiTheme="minorHAnsi"/>
              <w:noProof/>
              <w:sz w:val="22"/>
            </w:rPr>
            <w:pPrChange w:id="239" w:author="Landis, Lawrence" w:date="2021-04-13T10:21:00Z">
              <w:pPr>
                <w:pStyle w:val="TOC2"/>
                <w:tabs>
                  <w:tab w:val="right" w:leader="dot" w:pos="9350"/>
                </w:tabs>
              </w:pPr>
            </w:pPrChange>
          </w:pPr>
          <w:del w:id="240" w:author="Landis, Lawrence" w:date="2021-03-23T15:46:00Z">
            <w:r w:rsidDel="00960F76">
              <w:rPr>
                <w:noProof/>
              </w:rPr>
              <w:fldChar w:fldCharType="begin"/>
            </w:r>
            <w:r w:rsidDel="00960F76">
              <w:rPr>
                <w:noProof/>
              </w:rPr>
              <w:delInstrText xml:space="preserve"> HYPERLINK \l "_Toc66822183" </w:delInstrText>
            </w:r>
            <w:r w:rsidDel="00960F76">
              <w:rPr>
                <w:noProof/>
              </w:rPr>
              <w:fldChar w:fldCharType="separate"/>
            </w:r>
            <w:r w:rsidR="00F03659" w:rsidRPr="003E0098" w:rsidDel="00960F76">
              <w:rPr>
                <w:rStyle w:val="Hyperlink"/>
                <w:noProof/>
              </w:rPr>
              <w:delText>5.5: Even More Debugging!</w:delText>
            </w:r>
            <w:r w:rsidR="00F03659" w:rsidDel="00960F76">
              <w:rPr>
                <w:noProof/>
                <w:webHidden/>
              </w:rPr>
              <w:tab/>
            </w:r>
            <w:r w:rsidR="00F03659" w:rsidDel="00960F76">
              <w:rPr>
                <w:noProof/>
                <w:webHidden/>
              </w:rPr>
              <w:fldChar w:fldCharType="begin"/>
            </w:r>
            <w:r w:rsidR="00F03659" w:rsidDel="00960F76">
              <w:rPr>
                <w:noProof/>
                <w:webHidden/>
              </w:rPr>
              <w:delInstrText xml:space="preserve"> PAGEREF _Toc66822183 \h </w:delInstrText>
            </w:r>
            <w:r w:rsidR="00F03659" w:rsidDel="00960F76">
              <w:rPr>
                <w:noProof/>
                <w:webHidden/>
              </w:rPr>
            </w:r>
            <w:r w:rsidR="00F03659" w:rsidDel="00960F76">
              <w:rPr>
                <w:noProof/>
                <w:webHidden/>
              </w:rPr>
              <w:fldChar w:fldCharType="separate"/>
            </w:r>
          </w:del>
          <w:ins w:id="241" w:author="Sheaves, Tyler" w:date="2021-03-23T09:05:00Z">
            <w:del w:id="242" w:author="Landis, Lawrence" w:date="2021-03-23T15:46:00Z">
              <w:r w:rsidR="00560EC0" w:rsidDel="00960F76">
                <w:rPr>
                  <w:noProof/>
                  <w:webHidden/>
                </w:rPr>
                <w:delText>39</w:delText>
              </w:r>
            </w:del>
          </w:ins>
          <w:del w:id="243" w:author="Landis, Lawrence" w:date="2021-03-23T15:46:00Z">
            <w:r w:rsidR="003E0EBF" w:rsidDel="00960F76">
              <w:rPr>
                <w:noProof/>
                <w:webHidden/>
              </w:rPr>
              <w:delText>64</w:delText>
            </w:r>
            <w:r w:rsidR="00F03659" w:rsidDel="00960F76">
              <w:rPr>
                <w:noProof/>
                <w:webHidden/>
              </w:rPr>
              <w:fldChar w:fldCharType="end"/>
            </w:r>
            <w:r w:rsidDel="00960F76">
              <w:rPr>
                <w:noProof/>
              </w:rPr>
              <w:fldChar w:fldCharType="end"/>
            </w:r>
          </w:del>
        </w:p>
        <w:p w14:paraId="4984D311" w14:textId="48FBF6D9" w:rsidR="00F03659" w:rsidDel="00960F76" w:rsidRDefault="00A44E72" w:rsidP="0038371C">
          <w:pPr>
            <w:spacing w:after="0"/>
            <w:jc w:val="both"/>
            <w:rPr>
              <w:del w:id="244" w:author="Landis, Lawrence" w:date="2021-03-23T15:46:00Z"/>
              <w:rFonts w:asciiTheme="minorHAnsi" w:eastAsiaTheme="minorEastAsia" w:hAnsiTheme="minorHAnsi"/>
              <w:noProof/>
              <w:sz w:val="22"/>
            </w:rPr>
            <w:pPrChange w:id="245" w:author="Landis, Lawrence" w:date="2021-04-13T10:21:00Z">
              <w:pPr>
                <w:pStyle w:val="TOC2"/>
                <w:tabs>
                  <w:tab w:val="left" w:pos="880"/>
                  <w:tab w:val="right" w:leader="dot" w:pos="9350"/>
                </w:tabs>
              </w:pPr>
            </w:pPrChange>
          </w:pPr>
          <w:del w:id="246" w:author="Landis, Lawrence" w:date="2021-03-23T15:46:00Z">
            <w:r w:rsidDel="00960F76">
              <w:rPr>
                <w:noProof/>
              </w:rPr>
              <w:fldChar w:fldCharType="begin"/>
            </w:r>
            <w:r w:rsidDel="00960F76">
              <w:rPr>
                <w:noProof/>
              </w:rPr>
              <w:delInstrText xml:space="preserve"> HYPERLINK \l "_Toc66822184" </w:delInstrText>
            </w:r>
            <w:r w:rsidDel="00960F76">
              <w:rPr>
                <w:noProof/>
              </w:rPr>
              <w:fldChar w:fldCharType="separate"/>
            </w:r>
            <w:r w:rsidR="00F03659" w:rsidRPr="003E0098" w:rsidDel="00960F76">
              <w:rPr>
                <w:rStyle w:val="Hyperlink"/>
                <w:noProof/>
              </w:rPr>
              <w:delText>5.6</w:delText>
            </w:r>
            <w:r w:rsidR="00F03659" w:rsidDel="00960F76">
              <w:rPr>
                <w:rFonts w:asciiTheme="minorHAnsi" w:eastAsiaTheme="minorEastAsia" w:hAnsiTheme="minorHAnsi"/>
                <w:noProof/>
                <w:sz w:val="22"/>
              </w:rPr>
              <w:tab/>
            </w:r>
            <w:r w:rsidR="00F03659" w:rsidRPr="003E0098" w:rsidDel="00960F76">
              <w:rPr>
                <w:rStyle w:val="Hyperlink"/>
                <w:noProof/>
              </w:rPr>
              <w:delText>Correcting the double blink problem</w:delText>
            </w:r>
            <w:r w:rsidR="00F03659" w:rsidDel="00960F76">
              <w:rPr>
                <w:noProof/>
                <w:webHidden/>
              </w:rPr>
              <w:tab/>
            </w:r>
            <w:r w:rsidR="00F03659" w:rsidDel="00960F76">
              <w:rPr>
                <w:noProof/>
                <w:webHidden/>
              </w:rPr>
              <w:fldChar w:fldCharType="begin"/>
            </w:r>
            <w:r w:rsidR="00F03659" w:rsidDel="00960F76">
              <w:rPr>
                <w:noProof/>
                <w:webHidden/>
              </w:rPr>
              <w:delInstrText xml:space="preserve"> PAGEREF _Toc66822184 \h </w:delInstrText>
            </w:r>
            <w:r w:rsidR="00F03659" w:rsidDel="00960F76">
              <w:rPr>
                <w:noProof/>
                <w:webHidden/>
              </w:rPr>
            </w:r>
            <w:r w:rsidR="00F03659" w:rsidDel="00960F76">
              <w:rPr>
                <w:noProof/>
                <w:webHidden/>
              </w:rPr>
              <w:fldChar w:fldCharType="separate"/>
            </w:r>
          </w:del>
          <w:ins w:id="247" w:author="Sheaves, Tyler" w:date="2021-03-23T09:05:00Z">
            <w:del w:id="248" w:author="Landis, Lawrence" w:date="2021-03-23T15:46:00Z">
              <w:r w:rsidR="00560EC0" w:rsidDel="00960F76">
                <w:rPr>
                  <w:noProof/>
                  <w:webHidden/>
                </w:rPr>
                <w:delText>39</w:delText>
              </w:r>
            </w:del>
          </w:ins>
          <w:del w:id="249" w:author="Landis, Lawrence" w:date="2021-03-23T15:46:00Z">
            <w:r w:rsidR="003E0EBF" w:rsidDel="00960F76">
              <w:rPr>
                <w:noProof/>
                <w:webHidden/>
              </w:rPr>
              <w:delText>65</w:delText>
            </w:r>
            <w:r w:rsidR="00F03659" w:rsidDel="00960F76">
              <w:rPr>
                <w:noProof/>
                <w:webHidden/>
              </w:rPr>
              <w:fldChar w:fldCharType="end"/>
            </w:r>
            <w:r w:rsidDel="00960F76">
              <w:rPr>
                <w:noProof/>
              </w:rPr>
              <w:fldChar w:fldCharType="end"/>
            </w:r>
          </w:del>
        </w:p>
        <w:p w14:paraId="07A1FF3B" w14:textId="1297C934" w:rsidR="00F03659" w:rsidDel="00960F76" w:rsidRDefault="00A44E72" w:rsidP="0038371C">
          <w:pPr>
            <w:spacing w:after="0"/>
            <w:jc w:val="both"/>
            <w:rPr>
              <w:del w:id="250" w:author="Landis, Lawrence" w:date="2021-03-23T15:46:00Z"/>
              <w:rFonts w:asciiTheme="minorHAnsi" w:eastAsiaTheme="minorEastAsia" w:hAnsiTheme="minorHAnsi"/>
              <w:noProof/>
              <w:sz w:val="22"/>
            </w:rPr>
            <w:pPrChange w:id="251" w:author="Landis, Lawrence" w:date="2021-04-13T10:21:00Z">
              <w:pPr>
                <w:pStyle w:val="TOC1"/>
                <w:tabs>
                  <w:tab w:val="left" w:pos="660"/>
                  <w:tab w:val="right" w:leader="dot" w:pos="9350"/>
                </w:tabs>
              </w:pPr>
            </w:pPrChange>
          </w:pPr>
          <w:del w:id="252" w:author="Landis, Lawrence" w:date="2021-03-23T15:46:00Z">
            <w:r w:rsidDel="00960F76">
              <w:rPr>
                <w:noProof/>
              </w:rPr>
              <w:fldChar w:fldCharType="begin"/>
            </w:r>
            <w:r w:rsidDel="00960F76">
              <w:rPr>
                <w:noProof/>
              </w:rPr>
              <w:delInstrText xml:space="preserve"> HYPERLINK \l "_Toc66822185" </w:delInstrText>
            </w:r>
            <w:r w:rsidDel="00960F76">
              <w:rPr>
                <w:noProof/>
              </w:rPr>
              <w:fldChar w:fldCharType="separate"/>
            </w:r>
            <w:r w:rsidR="00F03659" w:rsidRPr="003E0098" w:rsidDel="00960F76">
              <w:rPr>
                <w:rStyle w:val="Hyperlink"/>
                <w:rFonts w:cs="Intel Clear"/>
                <w:noProof/>
              </w:rPr>
              <w:delText>6</w:delText>
            </w:r>
            <w:r w:rsidR="00F03659" w:rsidDel="00960F76">
              <w:rPr>
                <w:rFonts w:asciiTheme="minorHAnsi" w:eastAsiaTheme="minorEastAsia" w:hAnsiTheme="minorHAnsi"/>
                <w:noProof/>
                <w:sz w:val="22"/>
              </w:rPr>
              <w:tab/>
            </w:r>
            <w:r w:rsidR="00F03659" w:rsidRPr="003E0098" w:rsidDel="00960F76">
              <w:rPr>
                <w:rStyle w:val="Hyperlink"/>
                <w:rFonts w:cs="Intel Clear"/>
                <w:noProof/>
              </w:rPr>
              <w:delText>Document Revision History</w:delText>
            </w:r>
            <w:r w:rsidR="00F03659" w:rsidDel="00960F76">
              <w:rPr>
                <w:noProof/>
                <w:webHidden/>
              </w:rPr>
              <w:tab/>
            </w:r>
            <w:r w:rsidR="00F03659" w:rsidDel="00960F76">
              <w:rPr>
                <w:noProof/>
                <w:webHidden/>
              </w:rPr>
              <w:fldChar w:fldCharType="begin"/>
            </w:r>
            <w:r w:rsidR="00F03659" w:rsidDel="00960F76">
              <w:rPr>
                <w:noProof/>
                <w:webHidden/>
              </w:rPr>
              <w:delInstrText xml:space="preserve"> PAGEREF _Toc66822185 \h </w:delInstrText>
            </w:r>
            <w:r w:rsidR="00F03659" w:rsidDel="00960F76">
              <w:rPr>
                <w:noProof/>
                <w:webHidden/>
              </w:rPr>
            </w:r>
            <w:r w:rsidR="00F03659" w:rsidDel="00960F76">
              <w:rPr>
                <w:noProof/>
                <w:webHidden/>
              </w:rPr>
              <w:fldChar w:fldCharType="separate"/>
            </w:r>
          </w:del>
          <w:ins w:id="253" w:author="Sheaves, Tyler" w:date="2021-03-23T09:05:00Z">
            <w:del w:id="254" w:author="Landis, Lawrence" w:date="2021-03-23T15:46:00Z">
              <w:r w:rsidR="00560EC0" w:rsidDel="00960F76">
                <w:rPr>
                  <w:noProof/>
                  <w:webHidden/>
                </w:rPr>
                <w:delText>40</w:delText>
              </w:r>
            </w:del>
          </w:ins>
          <w:del w:id="255" w:author="Landis, Lawrence" w:date="2021-03-23T15:46:00Z">
            <w:r w:rsidR="003E0EBF" w:rsidDel="00960F76">
              <w:rPr>
                <w:noProof/>
                <w:webHidden/>
              </w:rPr>
              <w:delText>68</w:delText>
            </w:r>
            <w:r w:rsidR="00F03659" w:rsidDel="00960F76">
              <w:rPr>
                <w:noProof/>
                <w:webHidden/>
              </w:rPr>
              <w:fldChar w:fldCharType="end"/>
            </w:r>
            <w:r w:rsidDel="00960F76">
              <w:rPr>
                <w:noProof/>
              </w:rPr>
              <w:fldChar w:fldCharType="end"/>
            </w:r>
          </w:del>
        </w:p>
        <w:p w14:paraId="70D54845" w14:textId="24364A4D" w:rsidR="00F03659" w:rsidDel="0038371C" w:rsidRDefault="00F03659" w:rsidP="0038371C">
          <w:pPr>
            <w:spacing w:after="0"/>
            <w:jc w:val="both"/>
            <w:rPr>
              <w:del w:id="256" w:author="Landis, Lawrence" w:date="2021-04-13T10:21:00Z"/>
            </w:rPr>
            <w:pPrChange w:id="257" w:author="Landis, Lawrence" w:date="2021-04-13T10:21:00Z">
              <w:pPr/>
            </w:pPrChange>
          </w:pPr>
          <w:del w:id="258" w:author="Landis, Lawrence" w:date="2021-04-13T10:21:00Z">
            <w:r w:rsidDel="0038371C">
              <w:rPr>
                <w:b/>
                <w:bCs/>
                <w:noProof/>
              </w:rPr>
              <w:fldChar w:fldCharType="end"/>
            </w:r>
          </w:del>
        </w:p>
        <w:customXmlDelRangeStart w:id="259" w:author="Landis, Lawrence" w:date="2021-04-13T10:21:00Z"/>
      </w:sdtContent>
    </w:sdt>
    <w:customXmlDelRangeEnd w:id="259"/>
    <w:p w14:paraId="6C10087B" w14:textId="45956C71" w:rsidR="00660F96" w:rsidDel="0038371C" w:rsidRDefault="00BA46DF" w:rsidP="0038371C">
      <w:pPr>
        <w:spacing w:after="0"/>
        <w:jc w:val="both"/>
        <w:rPr>
          <w:del w:id="260" w:author="Landis, Lawrence" w:date="2021-04-13T10:21:00Z"/>
          <w:rFonts w:cs="Intel Clear"/>
        </w:rPr>
        <w:pPrChange w:id="261" w:author="Landis, Lawrence" w:date="2021-04-13T10:21:00Z">
          <w:pPr/>
        </w:pPrChange>
      </w:pPr>
      <w:del w:id="262" w:author="Landis, Lawrence" w:date="2021-04-13T10:21:00Z">
        <w:r w:rsidDel="0038371C">
          <w:rPr>
            <w:rFonts w:cs="Intel Clear"/>
          </w:rPr>
          <w:br w:type="page"/>
        </w:r>
      </w:del>
    </w:p>
    <w:p w14:paraId="36B8A2CB" w14:textId="41CF677B" w:rsidR="00556302" w:rsidRPr="00831463" w:rsidDel="0038371C" w:rsidRDefault="00556302" w:rsidP="0038371C">
      <w:pPr>
        <w:spacing w:after="0"/>
        <w:jc w:val="both"/>
        <w:rPr>
          <w:del w:id="263" w:author="Landis, Lawrence" w:date="2021-04-13T10:21:00Z"/>
          <w:rFonts w:ascii="IntelOne Display Medium" w:hAnsi="IntelOne Display Medium" w:cs="Intel Clear Pro"/>
          <w:sz w:val="48"/>
          <w:szCs w:val="48"/>
        </w:rPr>
        <w:pPrChange w:id="264" w:author="Landis, Lawrence" w:date="2021-04-13T10:21:00Z">
          <w:pPr>
            <w:pStyle w:val="Heading1"/>
            <w:numPr>
              <w:numId w:val="0"/>
            </w:numPr>
          </w:pPr>
        </w:pPrChange>
      </w:pPr>
      <w:bookmarkStart w:id="265" w:name="_Toc67468480"/>
      <w:del w:id="266" w:author="Landis, Lawrence" w:date="2021-04-13T10:21:00Z">
        <w:r w:rsidDel="0038371C">
          <w:rPr>
            <w:rFonts w:ascii="Intel Clear Pro" w:hAnsi="Intel Clear Pro" w:cs="Intel Clear Pro"/>
            <w:noProof/>
            <w:sz w:val="48"/>
            <w:szCs w:val="48"/>
          </w:rPr>
          <w:lastRenderedPageBreak/>
          <mc:AlternateContent>
            <mc:Choice Requires="wps">
              <w:drawing>
                <wp:anchor distT="0" distB="0" distL="114300" distR="114300" simplePos="0" relativeHeight="251658240" behindDoc="0" locked="0" layoutInCell="1" allowOverlap="1" wp14:anchorId="3CF62BBB" wp14:editId="423838C2">
                  <wp:simplePos x="0" y="0"/>
                  <wp:positionH relativeFrom="column">
                    <wp:posOffset>-34925</wp:posOffset>
                  </wp:positionH>
                  <wp:positionV relativeFrom="paragraph">
                    <wp:posOffset>365174</wp:posOffset>
                  </wp:positionV>
                  <wp:extent cx="6386634" cy="7034"/>
                  <wp:effectExtent l="0" t="0" r="33655" b="31115"/>
                  <wp:wrapNone/>
                  <wp:docPr id="6" name="Straight Connector 6"/>
                  <wp:cNvGraphicFramePr/>
                  <a:graphic xmlns:a="http://schemas.openxmlformats.org/drawingml/2006/main">
                    <a:graphicData uri="http://schemas.microsoft.com/office/word/2010/wordprocessingShape">
                      <wps:wsp>
                        <wps:cNvCnPr/>
                        <wps:spPr>
                          <a:xfrm flipV="1">
                            <a:off x="0" y="0"/>
                            <a:ext cx="6386634" cy="7034"/>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1F4C4A" id="Straight Connector 6"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pt,28.75pt" to="500.15pt,2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" strokecolor="#4579b8 [3044]" strokeweight="1pt"/>
              </w:pict>
            </mc:Fallback>
          </mc:AlternateContent>
        </w:r>
        <w:r w:rsidRPr="00831463" w:rsidDel="0038371C">
          <w:rPr>
            <w:rFonts w:ascii="IntelOne Display Medium" w:hAnsi="IntelOne Display Medium" w:cs="Intel Clear Pro"/>
            <w:sz w:val="48"/>
            <w:szCs w:val="48"/>
          </w:rPr>
          <w:delText>HINTS AND TRICKS</w:delText>
        </w:r>
        <w:bookmarkEnd w:id="265"/>
      </w:del>
    </w:p>
    <w:p w14:paraId="0F9EEC92" w14:textId="284950CF" w:rsidR="0065297F" w:rsidRPr="00C77282" w:rsidDel="0038371C" w:rsidRDefault="00556302" w:rsidP="0038371C">
      <w:pPr>
        <w:spacing w:after="0"/>
        <w:jc w:val="both"/>
        <w:rPr>
          <w:del w:id="267" w:author="Landis, Lawrence" w:date="2021-04-13T10:21:00Z"/>
          <w:rFonts w:cs="Intel Clear"/>
          <w:i/>
          <w:iCs/>
          <w:szCs w:val="24"/>
        </w:rPr>
        <w:pPrChange w:id="268" w:author="Landis, Lawrence" w:date="2021-04-13T10:21:00Z">
          <w:pPr>
            <w:spacing w:line="26" w:lineRule="atLeast"/>
          </w:pPr>
        </w:pPrChange>
      </w:pPr>
      <w:del w:id="269" w:author="Landis, Lawrence" w:date="2021-04-13T10:21:00Z">
        <w:r w:rsidRPr="00CA7A3B" w:rsidDel="0038371C">
          <w:rPr>
            <w:rFonts w:cs="Intel Clear"/>
            <w:sz w:val="22"/>
          </w:rPr>
          <w:br/>
        </w:r>
        <w:r w:rsidRPr="00C77282" w:rsidDel="0038371C">
          <w:rPr>
            <w:rFonts w:cs="Intel Clear"/>
            <w:i/>
            <w:iCs/>
            <w:color w:val="00B0F0"/>
            <w:szCs w:val="24"/>
          </w:rPr>
          <w:delText>Some helpful things to keep in mind. Refer to these if you have problems!</w:delText>
        </w:r>
      </w:del>
    </w:p>
    <w:p w14:paraId="7DEB75D1" w14:textId="6C81DDC8" w:rsidR="00EA718A" w:rsidDel="0038371C" w:rsidRDefault="00EA718A" w:rsidP="0038371C">
      <w:pPr>
        <w:spacing w:after="0"/>
        <w:jc w:val="both"/>
        <w:rPr>
          <w:del w:id="270" w:author="Landis, Lawrence" w:date="2021-04-13T10:21:00Z"/>
          <w:rFonts w:cs="Intel Clear"/>
          <w:szCs w:val="24"/>
        </w:rPr>
        <w:pPrChange w:id="271" w:author="Landis, Lawrence" w:date="2021-04-13T10:21:00Z">
          <w:pPr>
            <w:pStyle w:val="ListParagraph"/>
            <w:numPr>
              <w:numId w:val="4"/>
            </w:numPr>
            <w:spacing w:line="26" w:lineRule="atLeast"/>
            <w:ind w:left="1080" w:hanging="360"/>
          </w:pPr>
        </w:pPrChange>
      </w:pPr>
      <w:del w:id="272" w:author="Landis, Lawrence" w:date="2021-04-13T10:21:00Z">
        <w:r w:rsidDel="0038371C">
          <w:rPr>
            <w:rFonts w:cs="Intel Clear"/>
            <w:szCs w:val="24"/>
          </w:rPr>
          <w:delText>Webex Best Practices:</w:delText>
        </w:r>
      </w:del>
    </w:p>
    <w:p w14:paraId="20F49C5B" w14:textId="4D262144" w:rsidR="00B862BF" w:rsidDel="0038371C" w:rsidRDefault="00B862BF" w:rsidP="0038371C">
      <w:pPr>
        <w:spacing w:after="0"/>
        <w:jc w:val="both"/>
        <w:rPr>
          <w:del w:id="273" w:author="Landis, Lawrence" w:date="2021-04-13T10:21:00Z"/>
          <w:rFonts w:cs="Intel Clear"/>
          <w:szCs w:val="24"/>
        </w:rPr>
        <w:pPrChange w:id="274" w:author="Landis, Lawrence" w:date="2021-04-13T10:21:00Z">
          <w:pPr>
            <w:pStyle w:val="ListParagraph"/>
            <w:spacing w:line="26" w:lineRule="atLeast"/>
          </w:pPr>
        </w:pPrChange>
      </w:pPr>
    </w:p>
    <w:p w14:paraId="438D5835" w14:textId="0741A1CC" w:rsidR="00EA718A" w:rsidRPr="00EA718A" w:rsidDel="0038371C" w:rsidRDefault="00EA718A" w:rsidP="0038371C">
      <w:pPr>
        <w:spacing w:after="0"/>
        <w:jc w:val="both"/>
        <w:rPr>
          <w:del w:id="275" w:author="Landis, Lawrence" w:date="2021-04-13T10:21:00Z"/>
          <w:rFonts w:cs="Intel Clear"/>
          <w:szCs w:val="24"/>
        </w:rPr>
        <w:pPrChange w:id="276" w:author="Landis, Lawrence" w:date="2021-04-13T10:21:00Z">
          <w:pPr>
            <w:pStyle w:val="ListParagraph"/>
            <w:numPr>
              <w:ilvl w:val="1"/>
              <w:numId w:val="4"/>
            </w:numPr>
            <w:spacing w:line="26" w:lineRule="atLeast"/>
            <w:ind w:left="1800" w:hanging="360"/>
          </w:pPr>
        </w:pPrChange>
      </w:pPr>
      <w:del w:id="277" w:author="Landis, Lawrence" w:date="2021-04-13T10:21:00Z">
        <w:r w:rsidRPr="00EA718A" w:rsidDel="0038371C">
          <w:rPr>
            <w:rFonts w:cs="Intel Clear"/>
            <w:szCs w:val="24"/>
          </w:rPr>
          <w:delText xml:space="preserve">When using Webex training center, select a PC (see lower right corner). Your name is placed </w:delText>
        </w:r>
        <w:r w:rsidRPr="00EA718A" w:rsidDel="0038371C">
          <w:rPr>
            <w:rFonts w:cs="Intel Clear"/>
            <w:szCs w:val="24"/>
            <w:u w:val="single"/>
          </w:rPr>
          <w:delText>below</w:delText>
        </w:r>
        <w:r w:rsidRPr="00EA718A" w:rsidDel="0038371C">
          <w:rPr>
            <w:rFonts w:cs="Intel Clear"/>
            <w:szCs w:val="24"/>
          </w:rPr>
          <w:delText xml:space="preserve"> the PC name. Select your own PC, not one that is already occupied.</w:delText>
        </w:r>
      </w:del>
    </w:p>
    <w:p w14:paraId="207DC711" w14:textId="1AC3A30E" w:rsidR="00EA718A" w:rsidRPr="00EA718A" w:rsidDel="0038371C" w:rsidRDefault="00EA718A" w:rsidP="0038371C">
      <w:pPr>
        <w:spacing w:after="0"/>
        <w:jc w:val="both"/>
        <w:rPr>
          <w:del w:id="278" w:author="Landis, Lawrence" w:date="2021-04-13T10:21:00Z"/>
          <w:rFonts w:cs="Intel Clear"/>
          <w:szCs w:val="24"/>
        </w:rPr>
        <w:pPrChange w:id="279" w:author="Landis, Lawrence" w:date="2021-04-13T10:21:00Z">
          <w:pPr>
            <w:pStyle w:val="ListParagraph"/>
            <w:numPr>
              <w:ilvl w:val="1"/>
              <w:numId w:val="4"/>
            </w:numPr>
            <w:spacing w:line="26" w:lineRule="atLeast"/>
            <w:ind w:left="1800" w:hanging="360"/>
          </w:pPr>
        </w:pPrChange>
      </w:pPr>
      <w:del w:id="280" w:author="Landis, Lawrence" w:date="2021-04-13T10:21:00Z">
        <w:r w:rsidRPr="00EA718A" w:rsidDel="0038371C">
          <w:rPr>
            <w:rFonts w:cs="Intel Clear"/>
            <w:szCs w:val="24"/>
          </w:rPr>
          <w:delText>If you select a PC that has a name below it, you can observe what others are doing, ok to do if agreed upon.</w:delText>
        </w:r>
      </w:del>
    </w:p>
    <w:p w14:paraId="144A9A8A" w14:textId="3A2C77F5" w:rsidR="00EA718A" w:rsidRPr="00EA718A" w:rsidDel="0038371C" w:rsidRDefault="00EA718A" w:rsidP="0038371C">
      <w:pPr>
        <w:spacing w:after="0"/>
        <w:jc w:val="both"/>
        <w:rPr>
          <w:del w:id="281" w:author="Landis, Lawrence" w:date="2021-04-13T10:21:00Z"/>
          <w:rFonts w:cs="Intel Clear"/>
          <w:szCs w:val="24"/>
        </w:rPr>
        <w:pPrChange w:id="282" w:author="Landis, Lawrence" w:date="2021-04-13T10:21:00Z">
          <w:pPr>
            <w:pStyle w:val="ListParagraph"/>
            <w:numPr>
              <w:ilvl w:val="1"/>
              <w:numId w:val="4"/>
            </w:numPr>
            <w:spacing w:line="26" w:lineRule="atLeast"/>
            <w:ind w:left="1800" w:hanging="360"/>
          </w:pPr>
        </w:pPrChange>
      </w:pPr>
      <w:del w:id="283" w:author="Landis, Lawrence" w:date="2021-04-13T10:21:00Z">
        <w:r w:rsidRPr="00EA718A" w:rsidDel="0038371C">
          <w:rPr>
            <w:rFonts w:cs="Intel Clear"/>
            <w:szCs w:val="24"/>
          </w:rPr>
          <w:delText>Audio connectivity has a mode where if you select “YES” when you connect to a machine, you have your own audio breakout room when you are working on your PC. Others can privately talk within your room but you lose audio connectivity to the main session. “NO” keeps your audio feed in the main session and you will hear background chatter</w:delText>
        </w:r>
        <w:r w:rsidR="002503ED" w:rsidDel="0038371C">
          <w:rPr>
            <w:rFonts w:cs="Intel Clear"/>
            <w:szCs w:val="24"/>
          </w:rPr>
          <w:delText xml:space="preserve"> from </w:delText>
        </w:r>
        <w:r w:rsidR="0028282A" w:rsidDel="0038371C">
          <w:rPr>
            <w:rFonts w:cs="Intel Clear"/>
            <w:szCs w:val="24"/>
          </w:rPr>
          <w:delText>others in the training</w:delText>
        </w:r>
        <w:r w:rsidRPr="00EA718A" w:rsidDel="0038371C">
          <w:rPr>
            <w:rFonts w:cs="Intel Clear"/>
            <w:szCs w:val="24"/>
          </w:rPr>
          <w:delText>.</w:delText>
        </w:r>
      </w:del>
    </w:p>
    <w:p w14:paraId="0D175EED" w14:textId="63F0E4E8" w:rsidR="00EA718A" w:rsidRPr="00EA718A" w:rsidDel="0038371C" w:rsidRDefault="00EA718A" w:rsidP="0038371C">
      <w:pPr>
        <w:spacing w:after="0"/>
        <w:jc w:val="both"/>
        <w:rPr>
          <w:del w:id="284" w:author="Landis, Lawrence" w:date="2021-04-13T10:21:00Z"/>
          <w:rFonts w:cs="Intel Clear"/>
          <w:szCs w:val="24"/>
        </w:rPr>
        <w:pPrChange w:id="285" w:author="Landis, Lawrence" w:date="2021-04-13T10:21:00Z">
          <w:pPr>
            <w:pStyle w:val="ListParagraph"/>
            <w:numPr>
              <w:ilvl w:val="1"/>
              <w:numId w:val="4"/>
            </w:numPr>
            <w:spacing w:line="26" w:lineRule="atLeast"/>
            <w:ind w:left="1800" w:hanging="360"/>
          </w:pPr>
        </w:pPrChange>
      </w:pPr>
      <w:del w:id="286" w:author="Landis, Lawrence" w:date="2021-04-13T10:21:00Z">
        <w:r w:rsidRPr="00EA718A" w:rsidDel="0038371C">
          <w:rPr>
            <w:rFonts w:cs="Intel Clear"/>
            <w:szCs w:val="24"/>
          </w:rPr>
          <w:delText xml:space="preserve">When you leave your PC session, you can return to your PC in it’s same state. Leave your PC session to </w:delText>
        </w:r>
        <w:r w:rsidR="0028282A" w:rsidDel="0038371C">
          <w:rPr>
            <w:rFonts w:cs="Intel Clear"/>
            <w:szCs w:val="24"/>
          </w:rPr>
          <w:delText>view the</w:delText>
        </w:r>
        <w:r w:rsidRPr="00EA718A" w:rsidDel="0038371C">
          <w:rPr>
            <w:rFonts w:cs="Intel Clear"/>
            <w:szCs w:val="24"/>
          </w:rPr>
          <w:delText xml:space="preserve"> chat</w:delText>
        </w:r>
        <w:r w:rsidR="0028282A" w:rsidDel="0038371C">
          <w:rPr>
            <w:rFonts w:cs="Intel Clear"/>
            <w:szCs w:val="24"/>
          </w:rPr>
          <w:delText xml:space="preserve"> window</w:delText>
        </w:r>
        <w:r w:rsidRPr="00EA718A" w:rsidDel="0038371C">
          <w:rPr>
            <w:rFonts w:cs="Intel Clear"/>
            <w:szCs w:val="24"/>
          </w:rPr>
          <w:delText xml:space="preserve"> within the main session or listen to the main audio feed.</w:delText>
        </w:r>
      </w:del>
    </w:p>
    <w:p w14:paraId="54A165D1" w14:textId="20896BDB" w:rsidR="00EA718A" w:rsidRPr="00EA718A" w:rsidDel="0038371C" w:rsidRDefault="00EA718A" w:rsidP="0038371C">
      <w:pPr>
        <w:spacing w:after="0"/>
        <w:jc w:val="both"/>
        <w:rPr>
          <w:del w:id="287" w:author="Landis, Lawrence" w:date="2021-04-13T10:21:00Z"/>
          <w:rFonts w:cs="Intel Clear"/>
          <w:szCs w:val="24"/>
        </w:rPr>
        <w:pPrChange w:id="288" w:author="Landis, Lawrence" w:date="2021-04-13T10:21:00Z">
          <w:pPr>
            <w:pStyle w:val="ListParagraph"/>
            <w:numPr>
              <w:ilvl w:val="1"/>
              <w:numId w:val="4"/>
            </w:numPr>
            <w:spacing w:line="26" w:lineRule="atLeast"/>
            <w:ind w:left="1800" w:hanging="360"/>
          </w:pPr>
        </w:pPrChange>
      </w:pPr>
      <w:del w:id="289" w:author="Landis, Lawrence" w:date="2021-04-13T10:21:00Z">
        <w:r w:rsidRPr="00EA718A" w:rsidDel="0038371C">
          <w:rPr>
            <w:rFonts w:cs="Intel Clear"/>
            <w:szCs w:val="24"/>
          </w:rPr>
          <w:delText>Send a chat message in the main session if you are having problems and someone will join your session within the breakout room audio feed. When you rejoin your PC session select YES so you have the audio feed in your breakout room.</w:delText>
        </w:r>
      </w:del>
    </w:p>
    <w:p w14:paraId="4ECBD3D9" w14:textId="04B74328" w:rsidR="00EA718A" w:rsidRPr="00EA718A" w:rsidDel="0038371C" w:rsidRDefault="00EA718A" w:rsidP="0038371C">
      <w:pPr>
        <w:spacing w:after="0"/>
        <w:jc w:val="both"/>
        <w:rPr>
          <w:del w:id="290" w:author="Landis, Lawrence" w:date="2021-04-13T10:21:00Z"/>
          <w:rFonts w:cs="Intel Clear"/>
          <w:szCs w:val="24"/>
        </w:rPr>
        <w:pPrChange w:id="291" w:author="Landis, Lawrence" w:date="2021-04-13T10:21:00Z">
          <w:pPr>
            <w:pStyle w:val="ListParagraph"/>
            <w:numPr>
              <w:ilvl w:val="1"/>
              <w:numId w:val="4"/>
            </w:numPr>
            <w:spacing w:line="26" w:lineRule="atLeast"/>
            <w:ind w:left="1800" w:hanging="360"/>
          </w:pPr>
        </w:pPrChange>
      </w:pPr>
      <w:del w:id="292" w:author="Landis, Lawrence" w:date="2021-04-13T10:21:00Z">
        <w:r w:rsidRPr="00EA718A" w:rsidDel="0038371C">
          <w:rPr>
            <w:rFonts w:cs="Intel Clear"/>
            <w:szCs w:val="24"/>
          </w:rPr>
          <w:delText xml:space="preserve">Open up chat within your breakout room, that way the host/TA can communicate that way with you. Look for broadcast messages to all students. Periodically check chat </w:delText>
        </w:r>
        <w:r w:rsidR="00FD020E" w:rsidDel="0038371C">
          <w:rPr>
            <w:rFonts w:cs="Intel Clear"/>
            <w:szCs w:val="24"/>
          </w:rPr>
          <w:delText>the</w:delText>
        </w:r>
        <w:r w:rsidRPr="00EA718A" w:rsidDel="0038371C">
          <w:rPr>
            <w:rFonts w:cs="Intel Clear"/>
            <w:szCs w:val="24"/>
          </w:rPr>
          <w:delText xml:space="preserve"> main session </w:delText>
        </w:r>
        <w:r w:rsidR="00FD020E" w:rsidDel="0038371C">
          <w:rPr>
            <w:rFonts w:cs="Intel Clear"/>
            <w:szCs w:val="24"/>
          </w:rPr>
          <w:delText xml:space="preserve">chat </w:delText>
        </w:r>
        <w:r w:rsidRPr="00EA718A" w:rsidDel="0038371C">
          <w:rPr>
            <w:rFonts w:cs="Intel Clear"/>
            <w:szCs w:val="24"/>
          </w:rPr>
          <w:delText>and your breakout session</w:delText>
        </w:r>
        <w:r w:rsidR="00FD020E" w:rsidDel="0038371C">
          <w:rPr>
            <w:rFonts w:cs="Intel Clear"/>
            <w:szCs w:val="24"/>
          </w:rPr>
          <w:delText xml:space="preserve"> for announcements</w:delText>
        </w:r>
        <w:r w:rsidRPr="00EA718A" w:rsidDel="0038371C">
          <w:rPr>
            <w:rFonts w:cs="Intel Clear"/>
            <w:szCs w:val="24"/>
          </w:rPr>
          <w:delText>.</w:delText>
        </w:r>
      </w:del>
    </w:p>
    <w:p w14:paraId="7C8B0C43" w14:textId="324B5E2C" w:rsidR="00EA718A" w:rsidRPr="00EA718A" w:rsidDel="0038371C" w:rsidRDefault="00EA718A" w:rsidP="0038371C">
      <w:pPr>
        <w:spacing w:after="0"/>
        <w:jc w:val="both"/>
        <w:rPr>
          <w:del w:id="293" w:author="Landis, Lawrence" w:date="2021-04-13T10:21:00Z"/>
          <w:rFonts w:cs="Intel Clear"/>
          <w:szCs w:val="24"/>
        </w:rPr>
        <w:pPrChange w:id="294" w:author="Landis, Lawrence" w:date="2021-04-13T10:21:00Z">
          <w:pPr>
            <w:pStyle w:val="ListParagraph"/>
            <w:numPr>
              <w:ilvl w:val="1"/>
              <w:numId w:val="4"/>
            </w:numPr>
            <w:spacing w:line="26" w:lineRule="atLeast"/>
            <w:ind w:left="1800" w:hanging="360"/>
          </w:pPr>
        </w:pPrChange>
      </w:pPr>
      <w:del w:id="295" w:author="Landis, Lawrence" w:date="2021-04-13T10:21:00Z">
        <w:r w:rsidRPr="00EA718A" w:rsidDel="0038371C">
          <w:rPr>
            <w:rFonts w:cs="Intel Clear"/>
            <w:szCs w:val="24"/>
          </w:rPr>
          <w:delText>If you are TA’ing, remind the host to make you a panelist so you can see the full chat feed.</w:delText>
        </w:r>
      </w:del>
    </w:p>
    <w:p w14:paraId="5705FA76" w14:textId="10687A15" w:rsidR="00EA718A" w:rsidDel="0038371C" w:rsidRDefault="00EA718A" w:rsidP="0038371C">
      <w:pPr>
        <w:spacing w:after="0"/>
        <w:jc w:val="both"/>
        <w:rPr>
          <w:del w:id="296" w:author="Landis, Lawrence" w:date="2021-04-13T10:21:00Z"/>
          <w:rFonts w:cs="Intel Clear"/>
          <w:szCs w:val="24"/>
        </w:rPr>
        <w:pPrChange w:id="297" w:author="Landis, Lawrence" w:date="2021-04-13T10:21:00Z">
          <w:pPr>
            <w:pStyle w:val="ListParagraph"/>
            <w:spacing w:line="26" w:lineRule="atLeast"/>
            <w:ind w:left="1440"/>
          </w:pPr>
        </w:pPrChange>
      </w:pPr>
    </w:p>
    <w:p w14:paraId="2FAEED6A" w14:textId="4865AA39" w:rsidR="00B52CC8" w:rsidDel="0038371C" w:rsidRDefault="00B52CC8" w:rsidP="0038371C">
      <w:pPr>
        <w:spacing w:after="0"/>
        <w:jc w:val="both"/>
        <w:rPr>
          <w:del w:id="298" w:author="Landis, Lawrence" w:date="2021-04-13T10:21:00Z"/>
          <w:rFonts w:cs="Intel Clear"/>
          <w:szCs w:val="24"/>
        </w:rPr>
        <w:pPrChange w:id="299" w:author="Landis, Lawrence" w:date="2021-04-13T10:21:00Z">
          <w:pPr>
            <w:pStyle w:val="ListParagraph"/>
            <w:numPr>
              <w:numId w:val="47"/>
            </w:numPr>
            <w:spacing w:line="26" w:lineRule="atLeast"/>
            <w:ind w:left="1080" w:hanging="360"/>
          </w:pPr>
        </w:pPrChange>
      </w:pPr>
      <w:del w:id="300" w:author="Landis, Lawrence" w:date="2021-04-13T10:21:00Z">
        <w:r w:rsidDel="0038371C">
          <w:rPr>
            <w:rFonts w:cs="Intel Clear"/>
            <w:szCs w:val="24"/>
          </w:rPr>
          <w:delText>Lab Best</w:delText>
        </w:r>
        <w:r w:rsidRPr="00B52CC8" w:rsidDel="0038371C">
          <w:rPr>
            <w:rFonts w:cs="Intel Clear"/>
            <w:szCs w:val="24"/>
          </w:rPr>
          <w:delText xml:space="preserve"> Practices:</w:delText>
        </w:r>
      </w:del>
    </w:p>
    <w:p w14:paraId="3CAAA01E" w14:textId="7F402977" w:rsidR="00B52CC8" w:rsidRPr="00B52CC8" w:rsidDel="0038371C" w:rsidRDefault="00B52CC8" w:rsidP="0038371C">
      <w:pPr>
        <w:spacing w:after="0"/>
        <w:jc w:val="both"/>
        <w:rPr>
          <w:del w:id="301" w:author="Landis, Lawrence" w:date="2021-04-13T10:21:00Z"/>
          <w:rFonts w:cs="Intel Clear"/>
          <w:szCs w:val="24"/>
        </w:rPr>
        <w:pPrChange w:id="302" w:author="Landis, Lawrence" w:date="2021-04-13T10:21:00Z">
          <w:pPr>
            <w:pStyle w:val="ListParagraph"/>
            <w:spacing w:line="26" w:lineRule="atLeast"/>
            <w:ind w:left="1080"/>
          </w:pPr>
        </w:pPrChange>
      </w:pPr>
    </w:p>
    <w:p w14:paraId="0C253FE5" w14:textId="6C7CBAFA" w:rsidR="00556302" w:rsidRPr="00C77282" w:rsidDel="0038371C" w:rsidRDefault="00556302" w:rsidP="0038371C">
      <w:pPr>
        <w:spacing w:after="0"/>
        <w:jc w:val="both"/>
        <w:rPr>
          <w:del w:id="303" w:author="Landis, Lawrence" w:date="2021-04-13T10:21:00Z"/>
          <w:rFonts w:cs="Intel Clear"/>
          <w:szCs w:val="24"/>
        </w:rPr>
        <w:pPrChange w:id="304" w:author="Landis, Lawrence" w:date="2021-04-13T10:21:00Z">
          <w:pPr>
            <w:pStyle w:val="ListParagraph"/>
            <w:numPr>
              <w:ilvl w:val="1"/>
              <w:numId w:val="4"/>
            </w:numPr>
            <w:spacing w:line="26" w:lineRule="atLeast"/>
            <w:ind w:left="1800" w:hanging="360"/>
          </w:pPr>
        </w:pPrChange>
      </w:pPr>
      <w:del w:id="305" w:author="Landis, Lawrence" w:date="2021-04-13T10:21:00Z">
        <w:r w:rsidRPr="00C77282" w:rsidDel="0038371C">
          <w:rPr>
            <w:rFonts w:cs="Intel Clear"/>
            <w:szCs w:val="24"/>
          </w:rPr>
          <w:delText xml:space="preserve">You should use the </w:delText>
        </w:r>
        <w:r w:rsidR="00732F9F" w:rsidDel="0038371C">
          <w:rPr>
            <w:rFonts w:cs="Intel Clear"/>
            <w:szCs w:val="24"/>
          </w:rPr>
          <w:delText>18.0 Standard</w:delText>
        </w:r>
        <w:r w:rsidR="00732F9F" w:rsidRPr="00C77282" w:rsidDel="0038371C">
          <w:rPr>
            <w:rFonts w:cs="Intel Clear"/>
            <w:szCs w:val="24"/>
          </w:rPr>
          <w:delText xml:space="preserve"> </w:delText>
        </w:r>
        <w:r w:rsidRPr="00C77282" w:rsidDel="0038371C">
          <w:rPr>
            <w:rFonts w:cs="Intel Clear"/>
            <w:szCs w:val="24"/>
          </w:rPr>
          <w:delText>version of the Intel Quartus Prime software. This version requires no license</w:delText>
        </w:r>
        <w:r w:rsidR="006358BB" w:rsidDel="0038371C">
          <w:rPr>
            <w:rFonts w:cs="Intel Clear"/>
            <w:szCs w:val="24"/>
          </w:rPr>
          <w:delText xml:space="preserve"> and is supported in the computer lab you are accessing</w:delText>
        </w:r>
        <w:r w:rsidRPr="00C77282" w:rsidDel="0038371C">
          <w:rPr>
            <w:rFonts w:cs="Intel Clear"/>
            <w:szCs w:val="24"/>
          </w:rPr>
          <w:delText>. The Intel® Quartus® Prime Pro Edition software will not work as it does not support the target hardware.</w:delText>
        </w:r>
        <w:r w:rsidR="00CA7A3B" w:rsidRPr="00C77282" w:rsidDel="0038371C">
          <w:rPr>
            <w:rFonts w:cs="Intel Clear"/>
            <w:szCs w:val="24"/>
          </w:rPr>
          <w:br/>
        </w:r>
      </w:del>
    </w:p>
    <w:p w14:paraId="170E09CD" w14:textId="41BD8FCB" w:rsidR="00D40AC6" w:rsidDel="0038371C" w:rsidRDefault="00556302" w:rsidP="0038371C">
      <w:pPr>
        <w:spacing w:after="0"/>
        <w:jc w:val="both"/>
        <w:rPr>
          <w:del w:id="306" w:author="Landis, Lawrence" w:date="2021-04-13T10:21:00Z"/>
          <w:rFonts w:cs="Intel Clear"/>
          <w:szCs w:val="24"/>
        </w:rPr>
        <w:pPrChange w:id="307" w:author="Landis, Lawrence" w:date="2021-04-13T10:21:00Z">
          <w:pPr>
            <w:pStyle w:val="ListParagraph"/>
            <w:numPr>
              <w:ilvl w:val="1"/>
              <w:numId w:val="4"/>
            </w:numPr>
            <w:spacing w:line="26" w:lineRule="atLeast"/>
            <w:ind w:left="1800" w:hanging="360"/>
          </w:pPr>
        </w:pPrChange>
      </w:pPr>
      <w:del w:id="308" w:author="Landis, Lawrence" w:date="2021-04-13T10:21:00Z">
        <w:r w:rsidRPr="00C77282" w:rsidDel="0038371C">
          <w:rPr>
            <w:rFonts w:cs="Intel Clear"/>
            <w:szCs w:val="24"/>
          </w:rPr>
          <w:delText xml:space="preserve">If something fails to compile, check </w:delText>
        </w:r>
        <w:r w:rsidRPr="00B52CC8" w:rsidDel="0038371C">
          <w:rPr>
            <w:rFonts w:cs="Intel Clear"/>
            <w:szCs w:val="24"/>
          </w:rPr>
          <w:delText>Top Level Entity Setting</w:delText>
        </w:r>
        <w:r w:rsidRPr="00C77282" w:rsidDel="0038371C">
          <w:rPr>
            <w:rFonts w:cs="Intel Clear"/>
            <w:szCs w:val="24"/>
          </w:rPr>
          <w:delText xml:space="preserve"> → </w:delText>
        </w:r>
        <w:r w:rsidRPr="00B52CC8" w:rsidDel="0038371C">
          <w:rPr>
            <w:rFonts w:cs="Intel Clear"/>
            <w:szCs w:val="24"/>
          </w:rPr>
          <w:delText>Setting</w:delText>
        </w:r>
        <w:r w:rsidRPr="00C77282" w:rsidDel="0038371C">
          <w:rPr>
            <w:rFonts w:cs="Intel Clear"/>
            <w:szCs w:val="24"/>
          </w:rPr>
          <w:delText xml:space="preserve"> → </w:delText>
        </w:r>
        <w:r w:rsidRPr="00B52CC8" w:rsidDel="0038371C">
          <w:rPr>
            <w:rFonts w:cs="Intel Clear"/>
            <w:szCs w:val="24"/>
          </w:rPr>
          <w:delText>Top Level Entity</w:delText>
        </w:r>
        <w:r w:rsidRPr="00C77282" w:rsidDel="0038371C">
          <w:rPr>
            <w:rFonts w:cs="Intel Clear"/>
            <w:szCs w:val="24"/>
          </w:rPr>
          <w:delText xml:space="preserve"> and make sure that the module </w:delText>
        </w:r>
        <w:r w:rsidRPr="00B52CC8" w:rsidDel="0038371C">
          <w:rPr>
            <w:rFonts w:cs="Intel Clear"/>
            <w:szCs w:val="24"/>
          </w:rPr>
          <w:delText>&lt;design&gt;</w:delText>
        </w:r>
        <w:r w:rsidRPr="00C77282" w:rsidDel="0038371C">
          <w:rPr>
            <w:rFonts w:cs="Intel Clear"/>
            <w:szCs w:val="24"/>
          </w:rPr>
          <w:delText xml:space="preserve"> matches </w:delText>
        </w:r>
        <w:r w:rsidRPr="00C77282" w:rsidDel="0038371C">
          <w:rPr>
            <w:rFonts w:cs="Intel Clear"/>
            <w:szCs w:val="24"/>
          </w:rPr>
          <w:lastRenderedPageBreak/>
          <w:delText>your top level entity. This includes Verilog file names that don’t match module names with case-sensitivity</w:delText>
        </w:r>
        <w:r w:rsidR="00CA7A3B" w:rsidRPr="00C77282" w:rsidDel="0038371C">
          <w:rPr>
            <w:rFonts w:cs="Intel Clear"/>
            <w:szCs w:val="24"/>
          </w:rPr>
          <w:delText>.</w:delText>
        </w:r>
      </w:del>
    </w:p>
    <w:p w14:paraId="5B834107" w14:textId="20423DD5" w:rsidR="001336F2" w:rsidDel="0038371C" w:rsidRDefault="001336F2" w:rsidP="0038371C">
      <w:pPr>
        <w:spacing w:after="0"/>
        <w:jc w:val="both"/>
        <w:rPr>
          <w:del w:id="309" w:author="Landis, Lawrence" w:date="2021-04-13T10:21:00Z"/>
          <w:rFonts w:cs="Intel Clear"/>
          <w:szCs w:val="24"/>
        </w:rPr>
        <w:pPrChange w:id="310" w:author="Landis, Lawrence" w:date="2021-04-13T10:21:00Z">
          <w:pPr>
            <w:pStyle w:val="ListParagraph"/>
            <w:spacing w:line="26" w:lineRule="atLeast"/>
            <w:ind w:left="1800"/>
          </w:pPr>
        </w:pPrChange>
      </w:pPr>
    </w:p>
    <w:p w14:paraId="7DA18229" w14:textId="35DEF9B5" w:rsidR="00556302" w:rsidRPr="00C77282" w:rsidDel="0038371C" w:rsidRDefault="00CA7A3B" w:rsidP="0038371C">
      <w:pPr>
        <w:spacing w:after="0"/>
        <w:jc w:val="both"/>
        <w:rPr>
          <w:del w:id="311" w:author="Landis, Lawrence" w:date="2021-04-13T10:21:00Z"/>
          <w:rFonts w:cs="Intel Clear"/>
          <w:szCs w:val="24"/>
        </w:rPr>
        <w:pPrChange w:id="312" w:author="Landis, Lawrence" w:date="2021-04-13T10:21:00Z">
          <w:pPr>
            <w:pStyle w:val="ListParagraph"/>
            <w:numPr>
              <w:ilvl w:val="1"/>
              <w:numId w:val="4"/>
            </w:numPr>
            <w:spacing w:line="26" w:lineRule="atLeast"/>
            <w:ind w:left="1800" w:hanging="360"/>
          </w:pPr>
        </w:pPrChange>
      </w:pPr>
      <w:del w:id="313" w:author="Landis, Lawrence" w:date="2021-04-13T10:21:00Z">
        <w:r w:rsidRPr="00C77282" w:rsidDel="0038371C">
          <w:rPr>
            <w:rFonts w:cs="Intel Clear"/>
            <w:szCs w:val="24"/>
          </w:rPr>
          <w:delText xml:space="preserve">The errors in the </w:delText>
        </w:r>
        <w:r w:rsidR="009777E7" w:rsidDel="0038371C">
          <w:rPr>
            <w:rFonts w:cs="Intel Clear"/>
            <w:szCs w:val="24"/>
          </w:rPr>
          <w:delText xml:space="preserve">last </w:delText>
        </w:r>
        <w:r w:rsidRPr="00C77282" w:rsidDel="0038371C">
          <w:rPr>
            <w:rFonts w:cs="Intel Clear"/>
            <w:szCs w:val="24"/>
          </w:rPr>
          <w:delText xml:space="preserve">Knight Rider Lab code are intentionally </w:delText>
        </w:r>
        <w:r w:rsidR="009777E7" w:rsidDel="0038371C">
          <w:rPr>
            <w:rFonts w:cs="Intel Clear"/>
            <w:szCs w:val="24"/>
          </w:rPr>
          <w:delText>there</w:delText>
        </w:r>
        <w:r w:rsidRPr="00C77282" w:rsidDel="0038371C">
          <w:rPr>
            <w:rFonts w:cs="Intel Clear"/>
            <w:szCs w:val="24"/>
          </w:rPr>
          <w:delText xml:space="preserve"> to give you an opportunity to practice debugging. Study the code carefully to fix errors.</w:delText>
        </w:r>
        <w:r w:rsidRPr="00C77282" w:rsidDel="0038371C">
          <w:rPr>
            <w:rFonts w:cs="Intel Clear"/>
            <w:szCs w:val="24"/>
          </w:rPr>
          <w:br/>
        </w:r>
      </w:del>
    </w:p>
    <w:p w14:paraId="7FCEB91B" w14:textId="16FBC09C" w:rsidR="00CA7A3B" w:rsidRPr="00C77282" w:rsidDel="0038371C" w:rsidRDefault="00CA7A3B" w:rsidP="0038371C">
      <w:pPr>
        <w:spacing w:after="0"/>
        <w:jc w:val="both"/>
        <w:rPr>
          <w:del w:id="314" w:author="Landis, Lawrence" w:date="2021-04-13T10:21:00Z"/>
          <w:rFonts w:cs="Intel Clear"/>
          <w:szCs w:val="24"/>
        </w:rPr>
        <w:pPrChange w:id="315" w:author="Landis, Lawrence" w:date="2021-04-13T10:21:00Z">
          <w:pPr>
            <w:pStyle w:val="ListParagraph"/>
            <w:numPr>
              <w:ilvl w:val="1"/>
              <w:numId w:val="4"/>
            </w:numPr>
            <w:spacing w:line="26" w:lineRule="atLeast"/>
            <w:ind w:left="1800" w:hanging="360"/>
          </w:pPr>
        </w:pPrChange>
      </w:pPr>
      <w:del w:id="316" w:author="Landis, Lawrence" w:date="2021-04-13T10:21:00Z">
        <w:r w:rsidRPr="00C77282" w:rsidDel="0038371C">
          <w:rPr>
            <w:rFonts w:cs="Intel Clear"/>
            <w:szCs w:val="24"/>
          </w:rPr>
          <w:delText>If the Knight Rider LEDR[0] is the only LED that turns on, you have not assigned the CLOCK_50 pin properly in your assignments</w:delText>
        </w:r>
        <w:r w:rsidRPr="00C77282" w:rsidDel="0038371C">
          <w:rPr>
            <w:rFonts w:cs="Intel Clear"/>
            <w:szCs w:val="24"/>
          </w:rPr>
          <w:br/>
        </w:r>
      </w:del>
    </w:p>
    <w:p w14:paraId="5BC07FCF" w14:textId="7A7EA229" w:rsidR="00CA7A3B" w:rsidRPr="00C77282" w:rsidDel="0038371C" w:rsidRDefault="00CA7A3B" w:rsidP="0038371C">
      <w:pPr>
        <w:spacing w:after="0"/>
        <w:jc w:val="both"/>
        <w:rPr>
          <w:del w:id="317" w:author="Landis, Lawrence" w:date="2021-04-13T10:21:00Z"/>
          <w:rFonts w:cs="Intel Clear"/>
          <w:szCs w:val="24"/>
        </w:rPr>
        <w:pPrChange w:id="318" w:author="Landis, Lawrence" w:date="2021-04-13T10:21:00Z">
          <w:pPr>
            <w:pStyle w:val="ListParagraph"/>
            <w:numPr>
              <w:ilvl w:val="1"/>
              <w:numId w:val="4"/>
            </w:numPr>
            <w:spacing w:line="26" w:lineRule="atLeast"/>
            <w:ind w:left="1800" w:hanging="360"/>
          </w:pPr>
        </w:pPrChange>
      </w:pPr>
      <w:del w:id="319" w:author="Landis, Lawrence" w:date="2021-04-13T10:21:00Z">
        <w:r w:rsidRPr="00C77282" w:rsidDel="0038371C">
          <w:rPr>
            <w:rFonts w:cs="Intel Clear"/>
            <w:szCs w:val="24"/>
          </w:rPr>
          <w:delText xml:space="preserve">Check the LEDR[0] and LEDR[9] pins carefully in the Knight Rider Lab and see if they sequence properly. </w:delText>
        </w:r>
        <w:r w:rsidR="0024308D" w:rsidDel="0038371C">
          <w:rPr>
            <w:rFonts w:cs="Intel Clear"/>
            <w:szCs w:val="24"/>
          </w:rPr>
          <w:delText>S</w:delText>
        </w:r>
        <w:r w:rsidRPr="00C77282" w:rsidDel="0038371C">
          <w:rPr>
            <w:rFonts w:cs="Intel Clear"/>
            <w:szCs w:val="24"/>
          </w:rPr>
          <w:delText>tudy the code carefully</w:delText>
        </w:r>
        <w:r w:rsidR="0024308D" w:rsidDel="0038371C">
          <w:rPr>
            <w:rFonts w:cs="Intel Clear"/>
            <w:szCs w:val="24"/>
          </w:rPr>
          <w:delText xml:space="preserve"> to determine a fix.</w:delText>
        </w:r>
        <w:r w:rsidRPr="00C77282" w:rsidDel="0038371C">
          <w:rPr>
            <w:rFonts w:cs="Intel Clear"/>
            <w:szCs w:val="24"/>
          </w:rPr>
          <w:cr/>
        </w:r>
      </w:del>
    </w:p>
    <w:p w14:paraId="23FA1C16" w14:textId="13252DAC" w:rsidR="00C77282" w:rsidRPr="00C31E14" w:rsidDel="0038371C" w:rsidRDefault="00C77282" w:rsidP="0038371C">
      <w:pPr>
        <w:spacing w:after="0"/>
        <w:jc w:val="both"/>
        <w:rPr>
          <w:del w:id="320" w:author="Landis, Lawrence" w:date="2021-04-13T10:21:00Z"/>
          <w:rFonts w:cs="Intel Clear"/>
          <w:color w:val="0070C0"/>
          <w:sz w:val="32"/>
          <w:szCs w:val="32"/>
        </w:rPr>
        <w:pPrChange w:id="321" w:author="Landis, Lawrence" w:date="2021-04-13T10:21:00Z">
          <w:pPr>
            <w:pStyle w:val="Heading1"/>
            <w:numPr>
              <w:numId w:val="0"/>
            </w:numPr>
            <w:spacing w:line="26" w:lineRule="atLeast"/>
          </w:pPr>
        </w:pPrChange>
      </w:pPr>
      <w:bookmarkStart w:id="322" w:name="_Toc67468481"/>
      <w:del w:id="323" w:author="Landis, Lawrence" w:date="2021-04-13T10:21:00Z">
        <w:r w:rsidRPr="00C31E14" w:rsidDel="0038371C">
          <w:rPr>
            <w:rFonts w:cs="Intel Clear"/>
            <w:color w:val="0070C0"/>
            <w:sz w:val="32"/>
            <w:szCs w:val="32"/>
          </w:rPr>
          <w:delText>Background</w:delText>
        </w:r>
        <w:bookmarkEnd w:id="322"/>
        <w:r w:rsidRPr="00C31E14" w:rsidDel="0038371C">
          <w:rPr>
            <w:rFonts w:cs="Intel Clear"/>
            <w:color w:val="0070C0"/>
            <w:sz w:val="32"/>
            <w:szCs w:val="32"/>
          </w:rPr>
          <w:br/>
        </w:r>
      </w:del>
    </w:p>
    <w:p w14:paraId="2ECBD6B4" w14:textId="4584F4AF" w:rsidR="008E657D" w:rsidDel="0038371C" w:rsidRDefault="00C77282" w:rsidP="0038371C">
      <w:pPr>
        <w:spacing w:after="0"/>
        <w:jc w:val="both"/>
        <w:rPr>
          <w:del w:id="324" w:author="Landis, Lawrence" w:date="2021-04-13T10:21:00Z"/>
        </w:rPr>
        <w:pPrChange w:id="325" w:author="Landis, Lawrence" w:date="2021-04-13T10:21:00Z">
          <w:pPr>
            <w:pStyle w:val="NoSpacing"/>
            <w:spacing w:line="26" w:lineRule="atLeast"/>
          </w:pPr>
        </w:pPrChange>
      </w:pPr>
      <w:del w:id="326" w:author="Landis, Lawrence" w:date="2021-04-13T10:21:00Z">
        <w:r w:rsidDel="0038371C">
          <w:delText xml:space="preserve">A field-programmable gate array, or FPGA, is a digital semiconductor that can be used to build a wide variety of electronic functions. These data center accelerators, wireless base stations and industrial motor controllers to name but a few common applications. This is because FPGAs can be infinitely reconfigured to perform different digital hardware functions, which also makes for an excellent learning platform. </w:delText>
        </w:r>
        <w:r w:rsidDel="0038371C">
          <w:br/>
        </w:r>
        <w:r w:rsidDel="0038371C">
          <w:br/>
          <w:delText xml:space="preserve">To configure an FPGA, first you describe your digital electronics with either a Hardware Description Language (HDL), such as Verilog or VHDL, or a schematic. Then you assign the “pins” of your FPGA based on how the Printed Circuit Board (PCB) connects the FPGA to various peripheral components on your board. Some examples of peripherals are switches, LEDS, memory devices and various connectors. Finally, you “compile” your design and program the FPGA to perform the function you have specified in the HDL or schematic. </w:delText>
        </w:r>
        <w:r w:rsidDel="0038371C">
          <w:br/>
        </w:r>
        <w:r w:rsidDel="0038371C">
          <w:br/>
          <w:delText>Th</w:delText>
        </w:r>
        <w:r w:rsidR="00133809" w:rsidDel="0038371C">
          <w:delText>e</w:delText>
        </w:r>
        <w:r w:rsidDel="0038371C">
          <w:delText xml:space="preserve"> FPGA development kit </w:delText>
        </w:r>
        <w:r w:rsidR="00CC0C3C" w:rsidDel="0038371C">
          <w:delText xml:space="preserve">you will use is </w:delText>
        </w:r>
        <w:r w:rsidR="000A11BF" w:rsidDel="0038371C">
          <w:delText>either</w:delText>
        </w:r>
        <w:r w:rsidR="00CC0C3C" w:rsidDel="0038371C">
          <w:delText xml:space="preserve"> a </w:delText>
        </w:r>
        <w:r w:rsidR="00944746" w:rsidDel="0038371C">
          <w:fldChar w:fldCharType="begin"/>
        </w:r>
        <w:r w:rsidR="00944746" w:rsidDel="0038371C">
          <w:delInstrText xml:space="preserve"> HYPERLINK "https://www.terasic.com.tw/cgi-bin/page/archive.pl?Language=English&amp;CategoryNo=167&amp;No=830" </w:delInstrText>
        </w:r>
        <w:r w:rsidR="00944746" w:rsidDel="0038371C">
          <w:fldChar w:fldCharType="separate"/>
        </w:r>
        <w:r w:rsidR="00CC0C3C" w:rsidRPr="0024742B" w:rsidDel="0038371C">
          <w:rPr>
            <w:rStyle w:val="Hyperlink"/>
          </w:rPr>
          <w:delText>Cyclone V GX Starter Kit</w:delText>
        </w:r>
        <w:r w:rsidR="00944746" w:rsidDel="0038371C">
          <w:rPr>
            <w:rStyle w:val="Hyperlink"/>
          </w:rPr>
          <w:fldChar w:fldCharType="end"/>
        </w:r>
        <w:r w:rsidR="00221AFB" w:rsidDel="0038371C">
          <w:delText xml:space="preserve">, or a development kit called the </w:delText>
        </w:r>
        <w:r w:rsidR="00944746" w:rsidDel="0038371C">
          <w:fldChar w:fldCharType="begin"/>
        </w:r>
        <w:r w:rsidR="00944746" w:rsidDel="0038371C">
          <w:delInstrText xml:space="preserve"> HYPERLINK "https://www.terasic.com.tw/cgi-bin/page/archive.pl?Language=English&amp;No=836" </w:delInstrText>
        </w:r>
        <w:r w:rsidR="00944746" w:rsidDel="0038371C">
          <w:fldChar w:fldCharType="separate"/>
        </w:r>
        <w:r w:rsidR="00221AFB" w:rsidRPr="005216B5" w:rsidDel="0038371C">
          <w:rPr>
            <w:rStyle w:val="Hyperlink"/>
          </w:rPr>
          <w:delText>DE1-SoC</w:delText>
        </w:r>
        <w:r w:rsidR="00944746" w:rsidDel="0038371C">
          <w:rPr>
            <w:rStyle w:val="Hyperlink"/>
          </w:rPr>
          <w:fldChar w:fldCharType="end"/>
        </w:r>
        <w:r w:rsidDel="0038371C">
          <w:delText>.</w:delText>
        </w:r>
        <w:r w:rsidR="00192A81" w:rsidDel="0038371C">
          <w:delText xml:space="preserve"> </w:delText>
        </w:r>
        <w:r w:rsidR="00D67E7C" w:rsidDel="0038371C">
          <w:delText xml:space="preserve">Some of you in the class will end up connecting </w:delText>
        </w:r>
        <w:r w:rsidR="000763D6" w:rsidDel="0038371C">
          <w:delText xml:space="preserve">to a PC that hosts a Cyclone V GX Starter Kit and others will be connected to a PC hosting the DE1-SoC kit. </w:delText>
        </w:r>
        <w:r w:rsidR="00192A81" w:rsidDel="0038371C">
          <w:delText>The development kit</w:delText>
        </w:r>
        <w:r w:rsidR="007E6D3D" w:rsidDel="0038371C">
          <w:delText>s</w:delText>
        </w:r>
        <w:r w:rsidR="00192A81" w:rsidDel="0038371C">
          <w:delText xml:space="preserve"> </w:delText>
        </w:r>
        <w:r w:rsidR="007E6D3D" w:rsidDel="0038371C">
          <w:delText>are</w:delText>
        </w:r>
        <w:r w:rsidR="00852208" w:rsidDel="0038371C">
          <w:delText xml:space="preserve"> attached to</w:delText>
        </w:r>
        <w:r w:rsidR="007E6D3D" w:rsidDel="0038371C">
          <w:delText xml:space="preserve"> </w:delText>
        </w:r>
        <w:r w:rsidR="003C3D35" w:rsidDel="0038371C">
          <w:delText xml:space="preserve">laptop Windows </w:delText>
        </w:r>
        <w:r w:rsidR="00852208" w:rsidDel="0038371C">
          <w:delText>PC</w:delText>
        </w:r>
        <w:r w:rsidR="007E6D3D" w:rsidDel="0038371C">
          <w:delText>s</w:delText>
        </w:r>
        <w:r w:rsidR="00852208" w:rsidDel="0038371C">
          <w:delText xml:space="preserve"> in a lab at Intel’s San Jose, CA campus.</w:delText>
        </w:r>
        <w:r w:rsidR="00192A81" w:rsidDel="0038371C">
          <w:delText xml:space="preserve"> </w:delText>
        </w:r>
        <w:r w:rsidR="000532D6" w:rsidDel="0038371C">
          <w:delText xml:space="preserve">In either case of </w:delText>
        </w:r>
        <w:r w:rsidR="0060306A" w:rsidDel="0038371C">
          <w:delText>board use, you will view your operational lab on a</w:delText>
        </w:r>
        <w:r w:rsidR="00D103D0" w:rsidDel="0038371C">
          <w:delText xml:space="preserve"> DE1-SOC board</w:delText>
        </w:r>
        <w:r w:rsidR="00444F34" w:rsidDel="0038371C">
          <w:delText xml:space="preserve"> image</w:delText>
        </w:r>
        <w:r w:rsidR="006B4D0F" w:rsidDel="0038371C">
          <w:delText>.</w:delText>
        </w:r>
        <w:r w:rsidR="00D103D0" w:rsidDel="0038371C">
          <w:delText xml:space="preserve"> </w:delText>
        </w:r>
        <w:r w:rsidR="006B4D0F" w:rsidDel="0038371C">
          <w:delText xml:space="preserve">Operating the board switches and viewing LEDs/7-segments </w:delText>
        </w:r>
        <w:r w:rsidR="00192A81" w:rsidDel="0038371C">
          <w:delText>looks like a video game</w:delText>
        </w:r>
        <w:r w:rsidR="00EF277E" w:rsidDel="0038371C">
          <w:delText xml:space="preserve"> version</w:delText>
        </w:r>
        <w:r w:rsidR="00192A81" w:rsidDel="0038371C">
          <w:delText xml:space="preserve"> of the actual development kit</w:delText>
        </w:r>
        <w:r w:rsidR="00EF277E" w:rsidDel="0038371C">
          <w:delText xml:space="preserve"> (see </w:delText>
        </w:r>
        <w:r w:rsidR="00EF277E" w:rsidDel="0038371C">
          <w:fldChar w:fldCharType="begin"/>
        </w:r>
        <w:r w:rsidR="00EF277E" w:rsidDel="0038371C">
          <w:delInstrText xml:space="preserve"> REF _Ref64224958 \h </w:delInstrText>
        </w:r>
        <w:r w:rsidR="00EF277E" w:rsidDel="0038371C">
          <w:fldChar w:fldCharType="separate"/>
        </w:r>
        <w:r w:rsidR="004F7065" w:rsidDel="0038371C">
          <w:delText xml:space="preserve">Figure </w:delText>
        </w:r>
        <w:r w:rsidR="004F7065" w:rsidDel="0038371C">
          <w:rPr>
            <w:noProof/>
          </w:rPr>
          <w:delText>2</w:delText>
        </w:r>
        <w:r w:rsidR="00EF277E" w:rsidDel="0038371C">
          <w:fldChar w:fldCharType="end"/>
        </w:r>
        <w:r w:rsidR="004F5FCD" w:rsidDel="0038371C">
          <w:delText>)</w:delText>
        </w:r>
        <w:r w:rsidR="00192A81" w:rsidDel="0038371C">
          <w:delText>. You will be able to see LEDs</w:delText>
        </w:r>
        <w:r w:rsidR="006777B0" w:rsidDel="0038371C">
          <w:delText xml:space="preserve"> change state</w:delText>
        </w:r>
        <w:r w:rsidR="00192A81" w:rsidDel="0038371C">
          <w:delText xml:space="preserve"> and </w:delText>
        </w:r>
        <w:r w:rsidR="006777B0" w:rsidDel="0038371C">
          <w:delText>move</w:delText>
        </w:r>
        <w:r w:rsidR="00192A81" w:rsidDel="0038371C">
          <w:delText xml:space="preserve"> switches to run your experiments.</w:delText>
        </w:r>
        <w:r w:rsidDel="0038371C">
          <w:delText xml:space="preserve"> </w:delText>
        </w:r>
      </w:del>
    </w:p>
    <w:p w14:paraId="56F1F31E" w14:textId="391BE056" w:rsidR="00F479A0" w:rsidDel="0038371C" w:rsidRDefault="00345FE2" w:rsidP="0038371C">
      <w:pPr>
        <w:spacing w:after="0"/>
        <w:jc w:val="both"/>
        <w:rPr>
          <w:del w:id="327" w:author="Landis, Lawrence" w:date="2021-04-13T10:21:00Z"/>
        </w:rPr>
        <w:pPrChange w:id="328" w:author="Landis, Lawrence" w:date="2021-04-13T10:21:00Z">
          <w:pPr>
            <w:pStyle w:val="NoSpacing"/>
            <w:keepNext/>
            <w:spacing w:line="26" w:lineRule="atLeast"/>
          </w:pPr>
        </w:pPrChange>
      </w:pPr>
      <w:del w:id="329" w:author="Landis, Lawrence" w:date="2021-04-13T10:21:00Z">
        <w:r w:rsidRPr="00345FE2" w:rsidDel="0038371C">
          <w:rPr>
            <w:noProof/>
          </w:rPr>
          <w:lastRenderedPageBreak/>
          <w:drawing>
            <wp:inline distT="0" distB="0" distL="0" distR="0" wp14:anchorId="3EA053BA" wp14:editId="7389D6FE">
              <wp:extent cx="5943600" cy="3384550"/>
              <wp:effectExtent l="0" t="0" r="0" b="6350"/>
              <wp:docPr id="20059386" name="Picture 20059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84550"/>
                      </a:xfrm>
                      <a:prstGeom prst="rect">
                        <a:avLst/>
                      </a:prstGeom>
                    </pic:spPr>
                  </pic:pic>
                </a:graphicData>
              </a:graphic>
            </wp:inline>
          </w:drawing>
        </w:r>
      </w:del>
    </w:p>
    <w:p w14:paraId="1B08AC07" w14:textId="7B42B4F7" w:rsidR="00F479A0" w:rsidDel="0038371C" w:rsidRDefault="00F479A0" w:rsidP="0038371C">
      <w:pPr>
        <w:spacing w:after="0"/>
        <w:jc w:val="both"/>
        <w:rPr>
          <w:del w:id="330" w:author="Landis, Lawrence" w:date="2021-04-13T10:21:00Z"/>
        </w:rPr>
        <w:pPrChange w:id="331" w:author="Landis, Lawrence" w:date="2021-04-13T10:21:00Z">
          <w:pPr>
            <w:pStyle w:val="Caption"/>
            <w:jc w:val="center"/>
          </w:pPr>
        </w:pPrChange>
      </w:pPr>
      <w:del w:id="332" w:author="Landis, Lawrence" w:date="2021-04-13T10:21:00Z">
        <w:r w:rsidDel="0038371C">
          <w:delText xml:space="preserve">Figure </w:delText>
        </w:r>
        <w:r w:rsidR="00944746" w:rsidDel="0038371C">
          <w:fldChar w:fldCharType="begin"/>
        </w:r>
        <w:r w:rsidR="00944746" w:rsidDel="0038371C">
          <w:delInstrText xml:space="preserve"> SEQ Figure \* ARABIC </w:delInstrText>
        </w:r>
        <w:r w:rsidR="00944746" w:rsidDel="0038371C">
          <w:fldChar w:fldCharType="separate"/>
        </w:r>
        <w:r w:rsidR="004F7065" w:rsidDel="0038371C">
          <w:rPr>
            <w:noProof/>
          </w:rPr>
          <w:delText>1</w:delText>
        </w:r>
        <w:r w:rsidR="00944746" w:rsidDel="0038371C">
          <w:rPr>
            <w:noProof/>
          </w:rPr>
          <w:fldChar w:fldCharType="end"/>
        </w:r>
        <w:r w:rsidDel="0038371C">
          <w:delText xml:space="preserve">: Cyclone V GX Starter Kit physically connected to the </w:delText>
        </w:r>
        <w:r w:rsidR="004F5FCD" w:rsidDel="0038371C">
          <w:delText>hands-on</w:delText>
        </w:r>
        <w:r w:rsidDel="0038371C">
          <w:delText xml:space="preserve"> Lab PC</w:delText>
        </w:r>
      </w:del>
    </w:p>
    <w:p w14:paraId="35401046" w14:textId="394AE201" w:rsidR="00345FE2" w:rsidDel="0038371C" w:rsidRDefault="00C77282" w:rsidP="0038371C">
      <w:pPr>
        <w:spacing w:after="0"/>
        <w:jc w:val="both"/>
        <w:rPr>
          <w:del w:id="333" w:author="Landis, Lawrence" w:date="2021-04-13T10:21:00Z"/>
        </w:rPr>
        <w:pPrChange w:id="334" w:author="Landis, Lawrence" w:date="2021-04-13T10:21:00Z">
          <w:pPr>
            <w:pStyle w:val="NoSpacing"/>
            <w:spacing w:line="26" w:lineRule="atLeast"/>
          </w:pPr>
        </w:pPrChange>
      </w:pPr>
      <w:del w:id="335" w:author="Landis, Lawrence" w:date="2021-04-13T10:21:00Z">
        <w:r w:rsidDel="0038371C">
          <w:br/>
        </w:r>
      </w:del>
    </w:p>
    <w:p w14:paraId="04810DD3" w14:textId="4AFC7B51" w:rsidR="00F479A0" w:rsidDel="0038371C" w:rsidRDefault="00F479A0" w:rsidP="0038371C">
      <w:pPr>
        <w:spacing w:after="0"/>
        <w:jc w:val="both"/>
        <w:rPr>
          <w:del w:id="336" w:author="Landis, Lawrence" w:date="2021-04-13T10:21:00Z"/>
        </w:rPr>
        <w:pPrChange w:id="337" w:author="Landis, Lawrence" w:date="2021-04-13T10:21:00Z">
          <w:pPr>
            <w:pStyle w:val="NoSpacing"/>
            <w:keepNext/>
            <w:spacing w:line="26" w:lineRule="atLeast"/>
          </w:pPr>
        </w:pPrChange>
      </w:pPr>
      <w:del w:id="338" w:author="Landis, Lawrence" w:date="2021-04-13T10:21:00Z">
        <w:r w:rsidRPr="00F479A0" w:rsidDel="0038371C">
          <w:rPr>
            <w:noProof/>
          </w:rPr>
          <w:lastRenderedPageBreak/>
          <w:drawing>
            <wp:inline distT="0" distB="0" distL="0" distR="0" wp14:anchorId="503516F2" wp14:editId="685AFD6E">
              <wp:extent cx="5943600" cy="5735955"/>
              <wp:effectExtent l="0" t="0" r="0" b="0"/>
              <wp:docPr id="20059387" name="Picture 20059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735955"/>
                      </a:xfrm>
                      <a:prstGeom prst="rect">
                        <a:avLst/>
                      </a:prstGeom>
                    </pic:spPr>
                  </pic:pic>
                </a:graphicData>
              </a:graphic>
            </wp:inline>
          </w:drawing>
        </w:r>
      </w:del>
    </w:p>
    <w:p w14:paraId="717C178F" w14:textId="49D89498" w:rsidR="00345FE2" w:rsidDel="0038371C" w:rsidRDefault="00F479A0" w:rsidP="0038371C">
      <w:pPr>
        <w:spacing w:after="0"/>
        <w:jc w:val="both"/>
        <w:rPr>
          <w:del w:id="339" w:author="Landis, Lawrence" w:date="2021-04-13T10:21:00Z"/>
        </w:rPr>
        <w:pPrChange w:id="340" w:author="Landis, Lawrence" w:date="2021-04-13T10:21:00Z">
          <w:pPr>
            <w:pStyle w:val="Caption"/>
            <w:jc w:val="center"/>
          </w:pPr>
        </w:pPrChange>
      </w:pPr>
      <w:bookmarkStart w:id="341" w:name="_Ref64224958"/>
      <w:del w:id="342" w:author="Landis, Lawrence" w:date="2021-04-13T10:21:00Z">
        <w:r w:rsidDel="0038371C">
          <w:delText xml:space="preserve">Figure </w:delText>
        </w:r>
        <w:r w:rsidR="00944746" w:rsidDel="0038371C">
          <w:fldChar w:fldCharType="begin"/>
        </w:r>
        <w:r w:rsidR="00944746" w:rsidDel="0038371C">
          <w:delInstrText xml:space="preserve"> SEQ Figure \* ARABIC </w:delInstrText>
        </w:r>
        <w:r w:rsidR="00944746" w:rsidDel="0038371C">
          <w:fldChar w:fldCharType="separate"/>
        </w:r>
        <w:r w:rsidR="004F7065" w:rsidDel="0038371C">
          <w:rPr>
            <w:noProof/>
          </w:rPr>
          <w:delText>2</w:delText>
        </w:r>
        <w:r w:rsidR="00944746" w:rsidDel="0038371C">
          <w:rPr>
            <w:noProof/>
          </w:rPr>
          <w:fldChar w:fldCharType="end"/>
        </w:r>
        <w:bookmarkEnd w:id="341"/>
        <w:r w:rsidDel="0038371C">
          <w:delText>: DE1-SoC remote console used to change switch values and see LEDs change state</w:delText>
        </w:r>
      </w:del>
    </w:p>
    <w:p w14:paraId="63D24E4C" w14:textId="7C7ED484" w:rsidR="00C77282" w:rsidRPr="00C31E14" w:rsidDel="0038371C" w:rsidRDefault="00C77282" w:rsidP="0038371C">
      <w:pPr>
        <w:spacing w:after="0"/>
        <w:jc w:val="both"/>
        <w:rPr>
          <w:del w:id="343" w:author="Landis, Lawrence" w:date="2021-04-13T10:21:00Z"/>
        </w:rPr>
        <w:pPrChange w:id="344" w:author="Landis, Lawrence" w:date="2021-04-13T10:21:00Z">
          <w:pPr>
            <w:pStyle w:val="NoSpacing"/>
            <w:spacing w:line="26" w:lineRule="atLeast"/>
          </w:pPr>
        </w:pPrChange>
      </w:pPr>
      <w:del w:id="345" w:author="Landis, Lawrence" w:date="2021-04-13T10:21:00Z">
        <w:r w:rsidDel="0038371C">
          <w:br/>
          <w:delText xml:space="preserve">This training class assumes you have some prerequisite knowledge of how computers and digital electronics work, but by no means do you need an electrical engineering degree to follow along this introductory course. </w:delText>
        </w:r>
        <w:r w:rsidRPr="00C31E14" w:rsidDel="0038371C">
          <w:br/>
        </w:r>
      </w:del>
    </w:p>
    <w:p w14:paraId="3963037F" w14:textId="18B2DE67" w:rsidR="00C77282" w:rsidDel="0038371C" w:rsidRDefault="00C77282" w:rsidP="0038371C">
      <w:pPr>
        <w:spacing w:after="0"/>
        <w:jc w:val="both"/>
        <w:rPr>
          <w:del w:id="346" w:author="Landis, Lawrence" w:date="2021-04-13T10:21:00Z"/>
        </w:rPr>
        <w:pPrChange w:id="347" w:author="Landis, Lawrence" w:date="2021-04-13T10:21:00Z">
          <w:pPr>
            <w:pStyle w:val="NoSpacing"/>
            <w:spacing w:line="26" w:lineRule="atLeast"/>
          </w:pPr>
        </w:pPrChange>
      </w:pPr>
      <w:del w:id="348" w:author="Landis, Lawrence" w:date="2021-04-13T10:21:00Z">
        <w:r w:rsidDel="0038371C">
          <w:delText>Quartus Prime is Intel FPGA’s design tool suite. It serves a number of functions:</w:delText>
        </w:r>
      </w:del>
    </w:p>
    <w:p w14:paraId="2689F36F" w14:textId="3A13D976" w:rsidR="00C77282" w:rsidDel="0038371C" w:rsidRDefault="00C77282" w:rsidP="0038371C">
      <w:pPr>
        <w:spacing w:after="0"/>
        <w:jc w:val="both"/>
        <w:rPr>
          <w:del w:id="349" w:author="Landis, Lawrence" w:date="2021-04-13T10:21:00Z"/>
        </w:rPr>
        <w:pPrChange w:id="350" w:author="Landis, Lawrence" w:date="2021-04-13T10:21:00Z">
          <w:pPr>
            <w:pStyle w:val="NoSpacing"/>
            <w:numPr>
              <w:numId w:val="7"/>
            </w:numPr>
            <w:spacing w:line="26" w:lineRule="atLeast"/>
            <w:ind w:left="720" w:hanging="360"/>
          </w:pPr>
        </w:pPrChange>
      </w:pPr>
      <w:del w:id="351" w:author="Landis, Lawrence" w:date="2021-04-13T10:21:00Z">
        <w:r w:rsidDel="0038371C">
          <w:delText>Design creation through the use of HDL or schematics</w:delText>
        </w:r>
      </w:del>
    </w:p>
    <w:p w14:paraId="154CAA11" w14:textId="24F4BD88" w:rsidR="00C77282" w:rsidDel="0038371C" w:rsidRDefault="00C77282" w:rsidP="0038371C">
      <w:pPr>
        <w:spacing w:after="0"/>
        <w:jc w:val="both"/>
        <w:rPr>
          <w:del w:id="352" w:author="Landis, Lawrence" w:date="2021-04-13T10:21:00Z"/>
        </w:rPr>
        <w:pPrChange w:id="353" w:author="Landis, Lawrence" w:date="2021-04-13T10:21:00Z">
          <w:pPr>
            <w:pStyle w:val="NoSpacing"/>
            <w:numPr>
              <w:numId w:val="7"/>
            </w:numPr>
            <w:spacing w:line="26" w:lineRule="atLeast"/>
            <w:ind w:left="720" w:hanging="360"/>
          </w:pPr>
        </w:pPrChange>
      </w:pPr>
      <w:del w:id="354" w:author="Landis, Lawrence" w:date="2021-04-13T10:21:00Z">
        <w:r w:rsidDel="0038371C">
          <w:lastRenderedPageBreak/>
          <w:delText>System creation through the Platform Designer (formerly Qsys) graphical interface</w:delText>
        </w:r>
      </w:del>
    </w:p>
    <w:p w14:paraId="5B61397A" w14:textId="3C903B37" w:rsidR="00C77282" w:rsidDel="0038371C" w:rsidRDefault="00C77282" w:rsidP="0038371C">
      <w:pPr>
        <w:spacing w:after="0"/>
        <w:jc w:val="both"/>
        <w:rPr>
          <w:del w:id="355" w:author="Landis, Lawrence" w:date="2021-04-13T10:21:00Z"/>
        </w:rPr>
        <w:pPrChange w:id="356" w:author="Landis, Lawrence" w:date="2021-04-13T10:21:00Z">
          <w:pPr>
            <w:pStyle w:val="NoSpacing"/>
            <w:numPr>
              <w:numId w:val="7"/>
            </w:numPr>
            <w:spacing w:line="26" w:lineRule="atLeast"/>
            <w:ind w:left="720" w:hanging="360"/>
          </w:pPr>
        </w:pPrChange>
      </w:pPr>
      <w:del w:id="357" w:author="Landis, Lawrence" w:date="2021-04-13T10:21:00Z">
        <w:r w:rsidDel="0038371C">
          <w:delText>Generation and editing of constraints (timing, pin locations, physical location on die, I/O</w:delText>
        </w:r>
        <w:r w:rsidR="00C710C8" w:rsidDel="0038371C">
          <w:delText xml:space="preserve"> </w:delText>
        </w:r>
        <w:r w:rsidDel="0038371C">
          <w:delText>voltage levels)</w:delText>
        </w:r>
      </w:del>
    </w:p>
    <w:p w14:paraId="3BE6E77F" w14:textId="41A7DDE6" w:rsidR="00C77282" w:rsidDel="0038371C" w:rsidRDefault="00C77282" w:rsidP="0038371C">
      <w:pPr>
        <w:spacing w:after="0"/>
        <w:jc w:val="both"/>
        <w:rPr>
          <w:del w:id="358" w:author="Landis, Lawrence" w:date="2021-04-13T10:21:00Z"/>
        </w:rPr>
        <w:pPrChange w:id="359" w:author="Landis, Lawrence" w:date="2021-04-13T10:21:00Z">
          <w:pPr>
            <w:pStyle w:val="NoSpacing"/>
            <w:numPr>
              <w:numId w:val="7"/>
            </w:numPr>
            <w:spacing w:line="26" w:lineRule="atLeast"/>
            <w:ind w:left="720" w:hanging="360"/>
          </w:pPr>
        </w:pPrChange>
      </w:pPr>
      <w:del w:id="360" w:author="Landis, Lawrence" w:date="2021-04-13T10:21:00Z">
        <w:r w:rsidDel="0038371C">
          <w:delText>Synthesis of high</w:delText>
        </w:r>
        <w:r w:rsidR="004D583C" w:rsidDel="0038371C">
          <w:delText>-</w:delText>
        </w:r>
        <w:r w:rsidDel="0038371C">
          <w:delText>level language into an FPGA netlist, formally known as mappin</w:delText>
        </w:r>
        <w:r w:rsidR="00C710C8" w:rsidDel="0038371C">
          <w:delText>g</w:delText>
        </w:r>
      </w:del>
    </w:p>
    <w:p w14:paraId="244BB560" w14:textId="5C458905" w:rsidR="00C77282" w:rsidDel="0038371C" w:rsidRDefault="00C77282" w:rsidP="0038371C">
      <w:pPr>
        <w:spacing w:after="0"/>
        <w:jc w:val="both"/>
        <w:rPr>
          <w:del w:id="361" w:author="Landis, Lawrence" w:date="2021-04-13T10:21:00Z"/>
        </w:rPr>
        <w:pPrChange w:id="362" w:author="Landis, Lawrence" w:date="2021-04-13T10:21:00Z">
          <w:pPr>
            <w:pStyle w:val="NoSpacing"/>
            <w:numPr>
              <w:numId w:val="7"/>
            </w:numPr>
            <w:spacing w:line="26" w:lineRule="atLeast"/>
            <w:ind w:left="720" w:hanging="360"/>
          </w:pPr>
        </w:pPrChange>
      </w:pPr>
      <w:del w:id="363" w:author="Landis, Lawrence" w:date="2021-04-13T10:21:00Z">
        <w:r w:rsidDel="0038371C">
          <w:delText>FPGA place and route, formally known as fitting</w:delText>
        </w:r>
      </w:del>
    </w:p>
    <w:p w14:paraId="0779ED3C" w14:textId="127D05A9" w:rsidR="00C77282" w:rsidDel="0038371C" w:rsidRDefault="00C77282" w:rsidP="0038371C">
      <w:pPr>
        <w:spacing w:after="0"/>
        <w:jc w:val="both"/>
        <w:rPr>
          <w:del w:id="364" w:author="Landis, Lawrence" w:date="2021-04-13T10:21:00Z"/>
        </w:rPr>
        <w:pPrChange w:id="365" w:author="Landis, Lawrence" w:date="2021-04-13T10:21:00Z">
          <w:pPr>
            <w:pStyle w:val="NoSpacing"/>
            <w:numPr>
              <w:numId w:val="7"/>
            </w:numPr>
            <w:spacing w:line="26" w:lineRule="atLeast"/>
            <w:ind w:left="720" w:hanging="360"/>
          </w:pPr>
        </w:pPrChange>
      </w:pPr>
      <w:del w:id="366" w:author="Landis, Lawrence" w:date="2021-04-13T10:21:00Z">
        <w:r w:rsidDel="0038371C">
          <w:delText>Generation of design image used to program an FPGA, formally known as</w:delText>
        </w:r>
        <w:r w:rsidR="00C710C8" w:rsidDel="0038371C">
          <w:delText xml:space="preserve"> </w:delText>
        </w:r>
        <w:r w:rsidDel="0038371C">
          <w:delText>assembly</w:delText>
        </w:r>
      </w:del>
    </w:p>
    <w:p w14:paraId="6B8EC39A" w14:textId="2A576531" w:rsidR="00C77282" w:rsidDel="0038371C" w:rsidRDefault="00C77282" w:rsidP="0038371C">
      <w:pPr>
        <w:spacing w:after="0"/>
        <w:jc w:val="both"/>
        <w:rPr>
          <w:del w:id="367" w:author="Landis, Lawrence" w:date="2021-04-13T10:21:00Z"/>
        </w:rPr>
        <w:pPrChange w:id="368" w:author="Landis, Lawrence" w:date="2021-04-13T10:21:00Z">
          <w:pPr>
            <w:pStyle w:val="NoSpacing"/>
            <w:numPr>
              <w:numId w:val="7"/>
            </w:numPr>
            <w:spacing w:line="26" w:lineRule="atLeast"/>
            <w:ind w:left="720" w:hanging="360"/>
          </w:pPr>
        </w:pPrChange>
      </w:pPr>
      <w:del w:id="369" w:author="Landis, Lawrence" w:date="2021-04-13T10:21:00Z">
        <w:r w:rsidDel="0038371C">
          <w:delText>Timing Analysis</w:delText>
        </w:r>
      </w:del>
    </w:p>
    <w:p w14:paraId="26063BA5" w14:textId="0DCB77F4" w:rsidR="00C77282" w:rsidDel="0038371C" w:rsidRDefault="00C77282" w:rsidP="0038371C">
      <w:pPr>
        <w:spacing w:after="0"/>
        <w:jc w:val="both"/>
        <w:rPr>
          <w:del w:id="370" w:author="Landis, Lawrence" w:date="2021-04-13T10:21:00Z"/>
        </w:rPr>
        <w:pPrChange w:id="371" w:author="Landis, Lawrence" w:date="2021-04-13T10:21:00Z">
          <w:pPr>
            <w:pStyle w:val="NoSpacing"/>
            <w:numPr>
              <w:numId w:val="7"/>
            </w:numPr>
            <w:spacing w:line="26" w:lineRule="atLeast"/>
            <w:ind w:left="720" w:hanging="360"/>
          </w:pPr>
        </w:pPrChange>
      </w:pPr>
      <w:del w:id="372" w:author="Landis, Lawrence" w:date="2021-04-13T10:21:00Z">
        <w:r w:rsidDel="0038371C">
          <w:delText>Download of design image into FPGA hardware, formally known as programming</w:delText>
        </w:r>
      </w:del>
    </w:p>
    <w:p w14:paraId="582ADCCA" w14:textId="2395D1F3" w:rsidR="00C77282" w:rsidDel="0038371C" w:rsidRDefault="00C77282" w:rsidP="0038371C">
      <w:pPr>
        <w:spacing w:after="0"/>
        <w:jc w:val="both"/>
        <w:rPr>
          <w:del w:id="373" w:author="Landis, Lawrence" w:date="2021-04-13T10:21:00Z"/>
        </w:rPr>
        <w:pPrChange w:id="374" w:author="Landis, Lawrence" w:date="2021-04-13T10:21:00Z">
          <w:pPr>
            <w:pStyle w:val="NoSpacing"/>
            <w:numPr>
              <w:numId w:val="7"/>
            </w:numPr>
            <w:spacing w:line="26" w:lineRule="atLeast"/>
            <w:ind w:left="720" w:hanging="360"/>
          </w:pPr>
        </w:pPrChange>
      </w:pPr>
      <w:del w:id="375" w:author="Landis, Lawrence" w:date="2021-04-13T10:21:00Z">
        <w:r w:rsidDel="0038371C">
          <w:delText>Debugging by insertion of debug logic (in-chip logic analyzer)</w:delText>
        </w:r>
      </w:del>
    </w:p>
    <w:p w14:paraId="7F6525E5" w14:textId="41939BE8" w:rsidR="00C77282" w:rsidDel="0038371C" w:rsidRDefault="00C77282" w:rsidP="0038371C">
      <w:pPr>
        <w:spacing w:after="0"/>
        <w:jc w:val="both"/>
        <w:rPr>
          <w:del w:id="376" w:author="Landis, Lawrence" w:date="2021-04-13T10:21:00Z"/>
        </w:rPr>
        <w:pPrChange w:id="377" w:author="Landis, Lawrence" w:date="2021-04-13T10:21:00Z">
          <w:pPr>
            <w:pStyle w:val="NoSpacing"/>
            <w:numPr>
              <w:numId w:val="7"/>
            </w:numPr>
            <w:spacing w:line="26" w:lineRule="atLeast"/>
            <w:ind w:left="720" w:hanging="360"/>
          </w:pPr>
        </w:pPrChange>
      </w:pPr>
      <w:del w:id="378" w:author="Landis, Lawrence" w:date="2021-04-13T10:21:00Z">
        <w:r w:rsidDel="0038371C">
          <w:delText>Interfacing to third party tools such as simulators</w:delText>
        </w:r>
      </w:del>
    </w:p>
    <w:p w14:paraId="114BDA96" w14:textId="56D0E421" w:rsidR="004E2E26" w:rsidDel="0038371C" w:rsidRDefault="004E2E26" w:rsidP="0038371C">
      <w:pPr>
        <w:spacing w:after="0"/>
        <w:jc w:val="both"/>
        <w:rPr>
          <w:del w:id="379" w:author="Landis, Lawrence" w:date="2021-04-13T10:21:00Z"/>
        </w:rPr>
        <w:pPrChange w:id="380" w:author="Landis, Lawrence" w:date="2021-04-13T10:21:00Z">
          <w:pPr>
            <w:pStyle w:val="NoSpacing"/>
            <w:spacing w:line="26" w:lineRule="atLeast"/>
            <w:ind w:left="720"/>
            <w:jc w:val="center"/>
          </w:pPr>
        </w:pPrChange>
      </w:pPr>
    </w:p>
    <w:p w14:paraId="099646FB" w14:textId="4967232D" w:rsidR="00C3027D" w:rsidRPr="00831463" w:rsidDel="0038371C" w:rsidRDefault="00C3027D" w:rsidP="0038371C">
      <w:pPr>
        <w:spacing w:after="0"/>
        <w:jc w:val="both"/>
        <w:rPr>
          <w:del w:id="381" w:author="Landis, Lawrence" w:date="2021-04-13T10:21:00Z"/>
          <w:rFonts w:ascii="IntelOne Display Medium" w:hAnsi="IntelOne Display Medium" w:cs="Intel Clear Pro"/>
          <w:sz w:val="52"/>
          <w:szCs w:val="52"/>
        </w:rPr>
        <w:pPrChange w:id="382" w:author="Landis, Lawrence" w:date="2021-04-13T10:21:00Z">
          <w:pPr>
            <w:pStyle w:val="Heading1"/>
            <w:numPr>
              <w:numId w:val="0"/>
            </w:numPr>
            <w:spacing w:line="26" w:lineRule="atLeast"/>
            <w:ind w:left="0" w:firstLine="0"/>
          </w:pPr>
        </w:pPrChange>
      </w:pPr>
      <w:bookmarkStart w:id="383" w:name="_Toc67468482"/>
      <w:del w:id="384" w:author="Landis, Lawrence" w:date="2021-04-13T10:21:00Z">
        <w:r w:rsidRPr="00831463" w:rsidDel="0038371C">
          <w:rPr>
            <w:rFonts w:ascii="IntelOne Display Medium" w:hAnsi="IntelOne Display Medium" w:cs="Intel Clear Pro"/>
            <w:sz w:val="52"/>
            <w:szCs w:val="52"/>
          </w:rPr>
          <w:delText xml:space="preserve">LAB 1: </w:delText>
        </w:r>
        <w:r w:rsidR="000D65A8" w:rsidRPr="00831463" w:rsidDel="0038371C">
          <w:rPr>
            <w:rFonts w:ascii="IntelOne Display Medium" w:hAnsi="IntelOne Display Medium" w:cs="Intel Clear Pro"/>
            <w:sz w:val="52"/>
            <w:szCs w:val="52"/>
          </w:rPr>
          <w:delText>Accessing your lab PC</w:delText>
        </w:r>
        <w:bookmarkEnd w:id="383"/>
      </w:del>
    </w:p>
    <w:p w14:paraId="3D93D901" w14:textId="14BD552F" w:rsidR="004E557F" w:rsidDel="0038371C" w:rsidRDefault="004E557F" w:rsidP="0038371C">
      <w:pPr>
        <w:spacing w:after="0"/>
        <w:jc w:val="both"/>
        <w:rPr>
          <w:del w:id="385" w:author="Landis, Lawrence" w:date="2021-04-13T10:21:00Z"/>
        </w:rPr>
        <w:pPrChange w:id="386" w:author="Landis, Lawrence" w:date="2021-04-13T10:21:00Z">
          <w:pPr/>
        </w:pPrChange>
      </w:pPr>
    </w:p>
    <w:p w14:paraId="3A09C734" w14:textId="2F73FEDB" w:rsidR="00DB2656" w:rsidDel="0038371C" w:rsidRDefault="004415E8" w:rsidP="0038371C">
      <w:pPr>
        <w:spacing w:after="0"/>
        <w:jc w:val="both"/>
        <w:rPr>
          <w:del w:id="387" w:author="Landis, Lawrence" w:date="2021-04-13T10:21:00Z"/>
        </w:rPr>
        <w:pPrChange w:id="388" w:author="Landis, Lawrence" w:date="2021-04-13T10:21:00Z">
          <w:pPr/>
        </w:pPrChange>
      </w:pPr>
      <w:del w:id="389" w:author="Landis, Lawrence" w:date="2021-04-13T10:21:00Z">
        <w:r w:rsidDel="0038371C">
          <w:delText xml:space="preserve">Launch your Webex session. </w:delText>
        </w:r>
        <w:r w:rsidR="00325797" w:rsidDel="0038371C">
          <w:delText>You will select your own PC through Webex</w:delText>
        </w:r>
        <w:r w:rsidR="00202452" w:rsidDel="0038371C">
          <w:delText xml:space="preserve"> Training</w:delText>
        </w:r>
        <w:r w:rsidR="00DA608E" w:rsidDel="0038371C">
          <w:delText>,</w:delText>
        </w:r>
        <w:r w:rsidR="00202452" w:rsidDel="0038371C">
          <w:delText xml:space="preserve"> </w:delText>
        </w:r>
        <w:r w:rsidR="00DA608E" w:rsidDel="0038371C">
          <w:delText>the</w:delText>
        </w:r>
        <w:r w:rsidR="00202452" w:rsidDel="0038371C">
          <w:delText xml:space="preserve"> </w:delText>
        </w:r>
        <w:r w:rsidR="00DA608E" w:rsidDel="0038371C">
          <w:delText xml:space="preserve">Webex package that </w:delText>
        </w:r>
        <w:r w:rsidR="0083502A" w:rsidDel="0038371C">
          <w:delText>enables</w:delText>
        </w:r>
        <w:r w:rsidR="00DA608E" w:rsidDel="0038371C">
          <w:delText xml:space="preserve"> connection to remote PCs</w:delText>
        </w:r>
        <w:r w:rsidR="00325797" w:rsidDel="0038371C">
          <w:delText xml:space="preserve"> to use throughout the duration of this training.</w:delText>
        </w:r>
        <w:r w:rsidR="00432821" w:rsidDel="0038371C">
          <w:delText xml:space="preserve"> Your instructor will guide you how to connect to a lab PC. </w:delText>
        </w:r>
        <w:r w:rsidR="008441D7" w:rsidDel="0038371C">
          <w:delText>In the lower right corner</w:delText>
        </w:r>
        <w:r w:rsidR="00AE435B" w:rsidDel="0038371C">
          <w:delText xml:space="preserve"> of Webex,</w:delText>
        </w:r>
        <w:r w:rsidR="008441D7" w:rsidDel="0038371C">
          <w:delText xml:space="preserve"> you should see lab machines available, </w:delText>
        </w:r>
        <w:r w:rsidR="004B40F0" w:rsidDel="0038371C">
          <w:delText xml:space="preserve">or alternatively select the labs pull down from the top screen of Webex. Note that an occupied machine has a person’s name </w:delText>
        </w:r>
        <w:r w:rsidR="004B40F0" w:rsidRPr="005257B5" w:rsidDel="0038371C">
          <w:rPr>
            <w:i/>
            <w:iCs/>
          </w:rPr>
          <w:delText>below</w:delText>
        </w:r>
        <w:r w:rsidR="004B40F0" w:rsidDel="0038371C">
          <w:delText xml:space="preserve"> the machine name. </w:delText>
        </w:r>
        <w:r w:rsidR="00AD5886" w:rsidDel="0038371C">
          <w:delText>Select a</w:delText>
        </w:r>
        <w:r w:rsidR="00DB2656" w:rsidDel="0038371C">
          <w:delText>n</w:delText>
        </w:r>
        <w:r w:rsidR="00AD5886" w:rsidDel="0038371C">
          <w:delText xml:space="preserve"> </w:delText>
        </w:r>
        <w:r w:rsidR="00AE435B" w:rsidDel="0038371C">
          <w:delText xml:space="preserve">unoccupied </w:delText>
        </w:r>
        <w:r w:rsidR="00AD5886" w:rsidDel="0038371C">
          <w:delText>PC to connect to</w:delText>
        </w:r>
        <w:r w:rsidR="00AE435B" w:rsidDel="0038371C">
          <w:delText>.</w:delText>
        </w:r>
        <w:r w:rsidR="00AD5886" w:rsidDel="0038371C">
          <w:delText xml:space="preserve"> </w:delText>
        </w:r>
        <w:r w:rsidR="00AE435B" w:rsidDel="0038371C">
          <w:delText>You will be given a choice to hear audio from the group session</w:delText>
        </w:r>
        <w:r w:rsidR="00DB2656" w:rsidDel="0038371C">
          <w:delText xml:space="preserve"> or </w:delText>
        </w:r>
        <w:r w:rsidR="009A53AE" w:rsidDel="0038371C">
          <w:delText>in your room with your local PC you selected</w:delText>
        </w:r>
        <w:r w:rsidR="00DB2656" w:rsidDel="0038371C">
          <w:delText xml:space="preserve">. </w:delText>
        </w:r>
        <w:r w:rsidR="006465A3" w:rsidDel="0038371C">
          <w:delText xml:space="preserve">Since you will be all by yourself in your </w:delText>
        </w:r>
        <w:r w:rsidR="00E71C6F" w:rsidDel="0038371C">
          <w:delText>PC</w:delText>
        </w:r>
        <w:r w:rsidR="006465A3" w:rsidDel="0038371C">
          <w:delText xml:space="preserve"> room, you might want to continue listening to the group feed until necessary to have a </w:delText>
        </w:r>
        <w:r w:rsidR="00C8564D" w:rsidDel="0038371C">
          <w:delText xml:space="preserve">debug </w:delText>
        </w:r>
        <w:r w:rsidR="006465A3" w:rsidDel="0038371C">
          <w:delText xml:space="preserve">conversation with the </w:delText>
        </w:r>
        <w:r w:rsidR="00C8564D" w:rsidDel="0038371C">
          <w:delText>leader or panelist.</w:delText>
        </w:r>
      </w:del>
    </w:p>
    <w:p w14:paraId="40A2A565" w14:textId="45FB3230" w:rsidR="004E557F" w:rsidDel="0038371C" w:rsidRDefault="00432821" w:rsidP="0038371C">
      <w:pPr>
        <w:spacing w:after="0"/>
        <w:jc w:val="both"/>
        <w:rPr>
          <w:del w:id="390" w:author="Landis, Lawrence" w:date="2021-04-13T10:21:00Z"/>
        </w:rPr>
        <w:pPrChange w:id="391" w:author="Landis, Lawrence" w:date="2021-04-13T10:21:00Z">
          <w:pPr/>
        </w:pPrChange>
      </w:pPr>
      <w:del w:id="392" w:author="Landis, Lawrence" w:date="2021-04-13T10:21:00Z">
        <w:r w:rsidDel="0038371C">
          <w:delText xml:space="preserve">Once </w:delText>
        </w:r>
        <w:r w:rsidR="00B0692E" w:rsidDel="0038371C">
          <w:delText>you see a Windows login prompt</w:delText>
        </w:r>
        <w:r w:rsidDel="0038371C">
          <w:delText xml:space="preserve">, </w:delText>
        </w:r>
        <w:r w:rsidR="000C592C" w:rsidDel="0038371C">
          <w:delText xml:space="preserve">your login is student and </w:delText>
        </w:r>
        <w:r w:rsidR="002C6D03" w:rsidDel="0038371C">
          <w:delText xml:space="preserve">the </w:delText>
        </w:r>
        <w:r w:rsidR="000C592C" w:rsidDel="0038371C">
          <w:delText xml:space="preserve">password </w:delText>
        </w:r>
        <w:r w:rsidR="003972A7" w:rsidDel="0038371C">
          <w:delText>is QPrime.1</w:delText>
        </w:r>
        <w:r w:rsidR="00FC75A0" w:rsidDel="0038371C">
          <w:delText>.</w:delText>
        </w:r>
      </w:del>
    </w:p>
    <w:p w14:paraId="75F7CBFB" w14:textId="170F49C8" w:rsidR="000C592C" w:rsidDel="0038371C" w:rsidRDefault="00C330DA" w:rsidP="0038371C">
      <w:pPr>
        <w:spacing w:after="0"/>
        <w:jc w:val="both"/>
        <w:rPr>
          <w:del w:id="393" w:author="Landis, Lawrence" w:date="2021-04-13T10:21:00Z"/>
        </w:rPr>
        <w:pPrChange w:id="394" w:author="Landis, Lawrence" w:date="2021-04-13T10:21:00Z">
          <w:pPr/>
        </w:pPrChange>
      </w:pPr>
      <w:del w:id="395" w:author="Landis, Lawrence" w:date="2021-04-13T10:21:00Z">
        <w:r w:rsidDel="0038371C">
          <w:lastRenderedPageBreak/>
          <w:delText xml:space="preserve">Once connected, you </w:delText>
        </w:r>
        <w:r w:rsidRPr="005257B5" w:rsidDel="0038371C">
          <w:rPr>
            <w:i/>
            <w:iCs/>
          </w:rPr>
          <w:delText>might</w:delText>
        </w:r>
        <w:r w:rsidDel="0038371C">
          <w:delText xml:space="preserve"> see an existing Quartus session open</w:delText>
        </w:r>
        <w:r w:rsidR="002C6D03" w:rsidDel="0038371C">
          <w:delText xml:space="preserve"> from a previous student</w:delText>
        </w:r>
        <w:r w:rsidDel="0038371C">
          <w:delText>. Close that session</w:delText>
        </w:r>
        <w:r w:rsidR="002C6D03" w:rsidDel="0038371C">
          <w:delText xml:space="preserve">, we will start with a fresh version of </w:delText>
        </w:r>
        <w:r w:rsidR="002C6D03" w:rsidRPr="005257B5" w:rsidDel="0038371C">
          <w:rPr>
            <w:b/>
            <w:bCs/>
          </w:rPr>
          <w:delText>Quartus Prime</w:delText>
        </w:r>
        <w:r w:rsidR="002C6D03" w:rsidDel="0038371C">
          <w:delText xml:space="preserve"> </w:delText>
        </w:r>
        <w:r w:rsidR="002C6D03" w:rsidRPr="005257B5" w:rsidDel="0038371C">
          <w:rPr>
            <w:b/>
            <w:bCs/>
          </w:rPr>
          <w:delText>Standard</w:delText>
        </w:r>
        <w:r w:rsidR="00627984" w:rsidDel="0038371C">
          <w:rPr>
            <w:b/>
            <w:bCs/>
          </w:rPr>
          <w:delText xml:space="preserve"> 18.0</w:delText>
        </w:r>
        <w:r w:rsidDel="0038371C">
          <w:delText>.</w:delText>
        </w:r>
        <w:r w:rsidR="00D57FA1" w:rsidDel="0038371C">
          <w:delText xml:space="preserve"> </w:delText>
        </w:r>
        <w:r w:rsidR="00627984" w:rsidDel="0038371C">
          <w:delText xml:space="preserve">Using the wrong version of Quartus Prime could lead to later problems in the lab. </w:delText>
        </w:r>
        <w:r w:rsidR="00D57FA1" w:rsidDel="0038371C">
          <w:delText xml:space="preserve">Quartus Prime Standard supports the lower complexity FPGA devices called MAX and </w:delText>
        </w:r>
        <w:r w:rsidR="000322E1" w:rsidDel="0038371C">
          <w:delText>Cyclone</w:delText>
        </w:r>
        <w:r w:rsidR="00D57FA1" w:rsidDel="0038371C">
          <w:delText xml:space="preserve">. The higher </w:delText>
        </w:r>
        <w:r w:rsidR="00F11A9A" w:rsidDel="0038371C">
          <w:delText>complexity</w:delText>
        </w:r>
        <w:r w:rsidR="00D57FA1" w:rsidDel="0038371C">
          <w:delText xml:space="preserve"> devices </w:delText>
        </w:r>
        <w:r w:rsidR="00F11A9A" w:rsidDel="0038371C">
          <w:delText xml:space="preserve">offered by Intel </w:delText>
        </w:r>
        <w:r w:rsidR="00D57FA1" w:rsidDel="0038371C">
          <w:delText xml:space="preserve">called Arria, Stratix and Agilex use a </w:delText>
        </w:r>
        <w:r w:rsidR="00F11A9A" w:rsidDel="0038371C">
          <w:delText xml:space="preserve">version of tools called Quartus Prime </w:delText>
        </w:r>
        <w:r w:rsidR="00F11A9A" w:rsidRPr="00B05960" w:rsidDel="0038371C">
          <w:delText>Pro</w:delText>
        </w:r>
        <w:r w:rsidR="00F11A9A" w:rsidDel="0038371C">
          <w:delText>.</w:delText>
        </w:r>
        <w:r w:rsidR="007405CE" w:rsidDel="0038371C">
          <w:delText xml:space="preserve"> There is a third version called Quartus Prime Lite which is entirely free </w:delText>
        </w:r>
        <w:r w:rsidR="0057192B" w:rsidDel="0038371C">
          <w:delText>and</w:delText>
        </w:r>
        <w:r w:rsidR="00C3145E" w:rsidDel="0038371C">
          <w:delText xml:space="preserve"> supports MAX</w:delText>
        </w:r>
        <w:r w:rsidR="000322E1" w:rsidDel="0038371C">
          <w:delText xml:space="preserve"> </w:delText>
        </w:r>
        <w:r w:rsidR="00C3145E" w:rsidDel="0038371C">
          <w:delText xml:space="preserve">and Cyclone class FPGA devices. This version has less optimization and IP options than the </w:delText>
        </w:r>
        <w:r w:rsidR="00ED50DB" w:rsidDel="0038371C">
          <w:delText>Quartus Prime Standard but is ideally suited for university level coursework and capstone projects.</w:delText>
        </w:r>
      </w:del>
    </w:p>
    <w:p w14:paraId="4968EC6B" w14:textId="664D72B2" w:rsidR="00455D6E" w:rsidDel="0038371C" w:rsidRDefault="005A18E1" w:rsidP="0038371C">
      <w:pPr>
        <w:spacing w:after="0"/>
        <w:jc w:val="both"/>
        <w:rPr>
          <w:del w:id="396" w:author="Landis, Lawrence" w:date="2021-04-13T10:21:00Z"/>
        </w:rPr>
        <w:pPrChange w:id="397" w:author="Landis, Lawrence" w:date="2021-04-13T10:21:00Z">
          <w:pPr>
            <w:pStyle w:val="ListParagraph"/>
            <w:numPr>
              <w:numId w:val="28"/>
            </w:numPr>
            <w:ind w:hanging="360"/>
          </w:pPr>
        </w:pPrChange>
      </w:pPr>
      <w:del w:id="398" w:author="Landis, Lawrence" w:date="2021-04-13T10:21:00Z">
        <w:r w:rsidDel="0038371C">
          <w:delText xml:space="preserve">Open the desktop folder called Quartus Shortcuts. Beneath that folder open the folder called </w:delText>
        </w:r>
        <w:r w:rsidR="00EE35CE" w:rsidRPr="00EE35CE" w:rsidDel="0038371C">
          <w:delText>Intel FPGA 18.0.0.614 Standard Edition</w:delText>
        </w:r>
        <w:r w:rsidR="00EE35CE" w:rsidDel="0038371C">
          <w:delText xml:space="preserve">. </w:delText>
        </w:r>
      </w:del>
    </w:p>
    <w:p w14:paraId="63770214" w14:textId="29C2CF8A" w:rsidR="006D740E" w:rsidDel="0038371C" w:rsidRDefault="00EE35CE" w:rsidP="0038371C">
      <w:pPr>
        <w:spacing w:after="0"/>
        <w:jc w:val="both"/>
        <w:rPr>
          <w:del w:id="399" w:author="Landis, Lawrence" w:date="2021-04-13T10:21:00Z"/>
        </w:rPr>
        <w:pPrChange w:id="400" w:author="Landis, Lawrence" w:date="2021-04-13T10:21:00Z">
          <w:pPr>
            <w:pStyle w:val="ListParagraph"/>
            <w:numPr>
              <w:numId w:val="28"/>
            </w:numPr>
            <w:ind w:hanging="360"/>
          </w:pPr>
        </w:pPrChange>
      </w:pPr>
      <w:del w:id="401" w:author="Landis, Lawrence" w:date="2021-04-13T10:21:00Z">
        <w:r w:rsidDel="0038371C">
          <w:delText>Launch the Quartus executable</w:delText>
        </w:r>
        <w:r w:rsidR="00E37282" w:rsidDel="0038371C">
          <w:delText xml:space="preserve"> under this folder: </w:delText>
        </w:r>
        <w:r w:rsidR="00E37282" w:rsidRPr="00E37282" w:rsidDel="0038371C">
          <w:delText>Quartus Prime Standard Edition 18.0.0.614</w:delText>
        </w:r>
        <w:r w:rsidR="00E37282" w:rsidDel="0038371C">
          <w:delText xml:space="preserve">. </w:delText>
        </w:r>
        <w:r w:rsidR="00C35CEF" w:rsidDel="0038371C">
          <w:delText>The Quartus GUI will launch and occupy the entirety of your screen.</w:delText>
        </w:r>
      </w:del>
    </w:p>
    <w:p w14:paraId="04332528" w14:textId="08F934A7" w:rsidR="00733093" w:rsidDel="0038371C" w:rsidRDefault="00733093" w:rsidP="0038371C">
      <w:pPr>
        <w:spacing w:after="0"/>
        <w:jc w:val="both"/>
        <w:rPr>
          <w:del w:id="402" w:author="Landis, Lawrence" w:date="2021-04-13T10:21:00Z"/>
        </w:rPr>
        <w:pPrChange w:id="403" w:author="Landis, Lawrence" w:date="2021-04-13T10:21:00Z">
          <w:pPr>
            <w:pStyle w:val="ListParagraph"/>
            <w:numPr>
              <w:numId w:val="28"/>
            </w:numPr>
            <w:ind w:hanging="360"/>
          </w:pPr>
        </w:pPrChange>
      </w:pPr>
      <w:del w:id="404" w:author="Landis, Lawrence" w:date="2021-04-13T10:21:00Z">
        <w:r w:rsidDel="0038371C">
          <w:delText>Determine w</w:delText>
        </w:r>
        <w:r w:rsidR="00DA20F8" w:rsidDel="0038371C">
          <w:delText xml:space="preserve">hich board you are connected to. This can be </w:delText>
        </w:r>
        <w:r w:rsidR="00DD2E35" w:rsidDel="0038371C">
          <w:delText>achieved</w:delText>
        </w:r>
        <w:r w:rsidR="00DA20F8" w:rsidDel="0038371C">
          <w:delText xml:space="preserve"> by launching th</w:delText>
        </w:r>
        <w:r w:rsidR="006D37E8" w:rsidDel="0038371C">
          <w:delText>is tool:</w:delText>
        </w:r>
        <w:r w:rsidR="00DA20F8" w:rsidDel="0038371C">
          <w:delText xml:space="preserve"> Tools </w:delText>
        </w:r>
        <w:r w:rsidR="00DA20F8" w:rsidDel="0038371C">
          <w:sym w:font="Wingdings" w:char="F0E0"/>
        </w:r>
        <w:r w:rsidR="00DA20F8" w:rsidDel="0038371C">
          <w:delText xml:space="preserve"> Programmer.</w:delText>
        </w:r>
        <w:r w:rsidR="0068080B" w:rsidDel="0038371C">
          <w:delText xml:space="preserve"> Next to the Hardware Setup </w:delText>
        </w:r>
        <w:r w:rsidR="00DD2E35" w:rsidDel="0038371C">
          <w:delText xml:space="preserve">you will see either USB-Blaster </w:delText>
        </w:r>
        <w:r w:rsidR="00F707B0" w:rsidDel="0038371C">
          <w:delText xml:space="preserve">[USB-0] or </w:delText>
        </w:r>
        <w:r w:rsidR="00A973E5" w:rsidRPr="00A973E5" w:rsidDel="0038371C">
          <w:delText>DE-SoC [USB-1]</w:delText>
        </w:r>
        <w:r w:rsidR="00364DAD" w:rsidDel="0038371C">
          <w:delText xml:space="preserve">. Please take note of which type of development kit your remote machine is directly </w:delText>
        </w:r>
        <w:r w:rsidR="00036387" w:rsidDel="0038371C">
          <w:delText>connected to</w:delText>
        </w:r>
        <w:r w:rsidR="00036EB0" w:rsidDel="0038371C">
          <w:delText>:</w:delText>
        </w:r>
      </w:del>
    </w:p>
    <w:tbl>
      <w:tblPr>
        <w:tblStyle w:val="TableGrid"/>
        <w:tblW w:w="0" w:type="auto"/>
        <w:tblInd w:w="2880" w:type="dxa"/>
        <w:tblLook w:val="04A0" w:firstRow="1" w:lastRow="0" w:firstColumn="1" w:lastColumn="0" w:noHBand="0" w:noVBand="1"/>
      </w:tblPr>
      <w:tblGrid>
        <w:gridCol w:w="2515"/>
        <w:gridCol w:w="2880"/>
      </w:tblGrid>
      <w:tr w:rsidR="00DA27C3" w:rsidDel="0038371C" w14:paraId="7ABF2D10" w14:textId="09C8A897" w:rsidTr="00CE7966">
        <w:trPr>
          <w:del w:id="405" w:author="Landis, Lawrence" w:date="2021-04-13T10:21:00Z"/>
        </w:trPr>
        <w:tc>
          <w:tcPr>
            <w:tcW w:w="2515" w:type="dxa"/>
          </w:tcPr>
          <w:p w14:paraId="07155AB2" w14:textId="67480264" w:rsidR="00DA27C3" w:rsidDel="0038371C" w:rsidRDefault="00DA27C3" w:rsidP="0038371C">
            <w:pPr>
              <w:jc w:val="both"/>
              <w:rPr>
                <w:del w:id="406" w:author="Landis, Lawrence" w:date="2021-04-13T10:21:00Z"/>
              </w:rPr>
              <w:pPrChange w:id="407" w:author="Landis, Lawrence" w:date="2021-04-13T10:21:00Z">
                <w:pPr/>
              </w:pPrChange>
            </w:pPr>
            <w:del w:id="408" w:author="Landis, Lawrence" w:date="2021-04-13T10:21:00Z">
              <w:r w:rsidDel="0038371C">
                <w:delText>Development Kit</w:delText>
              </w:r>
            </w:del>
          </w:p>
        </w:tc>
        <w:tc>
          <w:tcPr>
            <w:tcW w:w="2880" w:type="dxa"/>
          </w:tcPr>
          <w:p w14:paraId="59451D27" w14:textId="7D002642" w:rsidR="00DA27C3" w:rsidDel="0038371C" w:rsidRDefault="00DA27C3" w:rsidP="0038371C">
            <w:pPr>
              <w:jc w:val="both"/>
              <w:rPr>
                <w:del w:id="409" w:author="Landis, Lawrence" w:date="2021-04-13T10:21:00Z"/>
              </w:rPr>
              <w:pPrChange w:id="410" w:author="Landis, Lawrence" w:date="2021-04-13T10:21:00Z">
                <w:pPr/>
              </w:pPrChange>
            </w:pPr>
            <w:del w:id="411" w:author="Landis, Lawrence" w:date="2021-04-13T10:21:00Z">
              <w:r w:rsidDel="0038371C">
                <w:delText>Hardware Setup</w:delText>
              </w:r>
            </w:del>
          </w:p>
        </w:tc>
      </w:tr>
      <w:tr w:rsidR="00DA27C3" w:rsidDel="0038371C" w14:paraId="3D034D53" w14:textId="4852E8B7" w:rsidTr="00CE7966">
        <w:trPr>
          <w:del w:id="412" w:author="Landis, Lawrence" w:date="2021-04-13T10:21:00Z"/>
        </w:trPr>
        <w:tc>
          <w:tcPr>
            <w:tcW w:w="2515" w:type="dxa"/>
          </w:tcPr>
          <w:p w14:paraId="6FD722B5" w14:textId="631456DB" w:rsidR="00DA27C3" w:rsidDel="0038371C" w:rsidRDefault="00DA27C3" w:rsidP="0038371C">
            <w:pPr>
              <w:jc w:val="both"/>
              <w:rPr>
                <w:del w:id="413" w:author="Landis, Lawrence" w:date="2021-04-13T10:21:00Z"/>
              </w:rPr>
              <w:pPrChange w:id="414" w:author="Landis, Lawrence" w:date="2021-04-13T10:21:00Z">
                <w:pPr/>
              </w:pPrChange>
            </w:pPr>
            <w:del w:id="415" w:author="Landis, Lawrence" w:date="2021-04-13T10:21:00Z">
              <w:r w:rsidDel="0038371C">
                <w:delText>Cyclone V GX Starter</w:delText>
              </w:r>
            </w:del>
          </w:p>
        </w:tc>
        <w:tc>
          <w:tcPr>
            <w:tcW w:w="2880" w:type="dxa"/>
          </w:tcPr>
          <w:p w14:paraId="2B5B5E4F" w14:textId="3C84A8F7" w:rsidR="00DA27C3" w:rsidDel="0038371C" w:rsidRDefault="00DA27C3" w:rsidP="0038371C">
            <w:pPr>
              <w:jc w:val="both"/>
              <w:rPr>
                <w:del w:id="416" w:author="Landis, Lawrence" w:date="2021-04-13T10:21:00Z"/>
              </w:rPr>
              <w:pPrChange w:id="417" w:author="Landis, Lawrence" w:date="2021-04-13T10:21:00Z">
                <w:pPr/>
              </w:pPrChange>
            </w:pPr>
            <w:del w:id="418" w:author="Landis, Lawrence" w:date="2021-04-13T10:21:00Z">
              <w:r w:rsidDel="0038371C">
                <w:delText>USB-Blaster [USB-0]</w:delText>
              </w:r>
            </w:del>
          </w:p>
        </w:tc>
      </w:tr>
      <w:tr w:rsidR="00DA27C3" w:rsidDel="0038371C" w14:paraId="019E2E79" w14:textId="2EB4AF3E" w:rsidTr="00CE7966">
        <w:trPr>
          <w:del w:id="419" w:author="Landis, Lawrence" w:date="2021-04-13T10:21:00Z"/>
        </w:trPr>
        <w:tc>
          <w:tcPr>
            <w:tcW w:w="2515" w:type="dxa"/>
          </w:tcPr>
          <w:p w14:paraId="42BA3E7F" w14:textId="0BE2F5EB" w:rsidR="00DA27C3" w:rsidDel="0038371C" w:rsidRDefault="00DA27C3" w:rsidP="0038371C">
            <w:pPr>
              <w:jc w:val="both"/>
              <w:rPr>
                <w:del w:id="420" w:author="Landis, Lawrence" w:date="2021-04-13T10:21:00Z"/>
              </w:rPr>
              <w:pPrChange w:id="421" w:author="Landis, Lawrence" w:date="2021-04-13T10:21:00Z">
                <w:pPr/>
              </w:pPrChange>
            </w:pPr>
            <w:del w:id="422" w:author="Landis, Lawrence" w:date="2021-04-13T10:21:00Z">
              <w:r w:rsidDel="0038371C">
                <w:delText>DE1-SoC</w:delText>
              </w:r>
            </w:del>
          </w:p>
        </w:tc>
        <w:tc>
          <w:tcPr>
            <w:tcW w:w="2880" w:type="dxa"/>
          </w:tcPr>
          <w:p w14:paraId="7DFC63B4" w14:textId="4802CE64" w:rsidR="00DA27C3" w:rsidDel="0038371C" w:rsidRDefault="00DA27C3" w:rsidP="0038371C">
            <w:pPr>
              <w:jc w:val="both"/>
              <w:rPr>
                <w:del w:id="423" w:author="Landis, Lawrence" w:date="2021-04-13T10:21:00Z"/>
              </w:rPr>
              <w:pPrChange w:id="424" w:author="Landis, Lawrence" w:date="2021-04-13T10:21:00Z">
                <w:pPr/>
              </w:pPrChange>
            </w:pPr>
            <w:del w:id="425" w:author="Landis, Lawrence" w:date="2021-04-13T10:21:00Z">
              <w:r w:rsidRPr="00A973E5" w:rsidDel="0038371C">
                <w:delText>DE-SoC [USB-1]</w:delText>
              </w:r>
            </w:del>
          </w:p>
        </w:tc>
      </w:tr>
    </w:tbl>
    <w:p w14:paraId="0AA45F10" w14:textId="64B399FD" w:rsidR="00036EB0" w:rsidDel="0038371C" w:rsidRDefault="00036EB0" w:rsidP="0038371C">
      <w:pPr>
        <w:spacing w:after="0"/>
        <w:jc w:val="both"/>
        <w:rPr>
          <w:del w:id="426" w:author="Landis, Lawrence" w:date="2021-04-13T10:21:00Z"/>
        </w:rPr>
        <w:pPrChange w:id="427" w:author="Landis, Lawrence" w:date="2021-04-13T10:21:00Z">
          <w:pPr/>
        </w:pPrChange>
      </w:pPr>
    </w:p>
    <w:p w14:paraId="15E0E4CE" w14:textId="5384BB3D" w:rsidR="00F148E3" w:rsidDel="0038371C" w:rsidRDefault="006D37E8" w:rsidP="0038371C">
      <w:pPr>
        <w:spacing w:after="0"/>
        <w:jc w:val="both"/>
        <w:rPr>
          <w:del w:id="428" w:author="Landis, Lawrence" w:date="2021-04-13T10:21:00Z"/>
        </w:rPr>
        <w:pPrChange w:id="429" w:author="Landis, Lawrence" w:date="2021-04-13T10:21:00Z">
          <w:pPr/>
        </w:pPrChange>
      </w:pPr>
      <w:del w:id="430" w:author="Landis, Lawrence" w:date="2021-04-13T10:21:00Z">
        <w:r w:rsidDel="0038371C">
          <w:delText xml:space="preserve">Make note </w:delText>
        </w:r>
        <w:r w:rsidR="00D21051" w:rsidDel="0038371C">
          <w:delText xml:space="preserve">of whether you are using a Cyclone V GX Starter or DE1-SoC. </w:delText>
        </w:r>
        <w:r w:rsidR="0001007B" w:rsidDel="0038371C">
          <w:delText xml:space="preserve">If that field comes up </w:delText>
        </w:r>
        <w:r w:rsidR="0001007B" w:rsidRPr="005257B5" w:rsidDel="0038371C">
          <w:rPr>
            <w:b/>
            <w:bCs/>
            <w:i/>
            <w:iCs/>
          </w:rPr>
          <w:delText>blank</w:delText>
        </w:r>
        <w:r w:rsidR="0001007B" w:rsidDel="0038371C">
          <w:delText xml:space="preserve">, immediately logout </w:delText>
        </w:r>
        <w:r w:rsidR="0013230A" w:rsidDel="0038371C">
          <w:delText>from</w:delText>
        </w:r>
        <w:r w:rsidR="0001007B" w:rsidDel="0038371C">
          <w:delText xml:space="preserve"> your </w:delText>
        </w:r>
        <w:r w:rsidR="0013230A" w:rsidDel="0038371C">
          <w:delText xml:space="preserve">connected machine and try another. </w:delText>
        </w:r>
        <w:r w:rsidR="00D21051" w:rsidDel="0038371C">
          <w:delText xml:space="preserve">If you fail to follow unique instructions per board you will </w:delText>
        </w:r>
        <w:r w:rsidR="00BC288F" w:rsidDel="0038371C">
          <w:delText>be unable to complete the lab successfully.</w:delText>
        </w:r>
        <w:r w:rsidR="00F07414" w:rsidDel="0038371C">
          <w:delText xml:space="preserve"> Let the instructor know via chat that it could not find a connected board.</w:delText>
        </w:r>
      </w:del>
    </w:p>
    <w:p w14:paraId="17836857" w14:textId="260FF791" w:rsidR="00A668F7" w:rsidDel="0038371C" w:rsidRDefault="00A668F7" w:rsidP="0038371C">
      <w:pPr>
        <w:spacing w:after="0"/>
        <w:jc w:val="both"/>
        <w:rPr>
          <w:del w:id="431" w:author="Landis, Lawrence" w:date="2021-04-13T10:21:00Z"/>
        </w:rPr>
        <w:pPrChange w:id="432" w:author="Landis, Lawrence" w:date="2021-04-13T10:21:00Z">
          <w:pPr/>
        </w:pPrChange>
      </w:pPr>
    </w:p>
    <w:p w14:paraId="7DDD8DD0" w14:textId="1E3162EC" w:rsidR="00C31E14" w:rsidRPr="00831463" w:rsidDel="0038371C" w:rsidRDefault="00D96544" w:rsidP="0038371C">
      <w:pPr>
        <w:spacing w:after="0"/>
        <w:jc w:val="both"/>
        <w:rPr>
          <w:del w:id="433" w:author="Landis, Lawrence" w:date="2021-04-13T10:21:00Z"/>
          <w:rFonts w:ascii="IntelOne Display Medium" w:hAnsi="IntelOne Display Medium" w:cs="Intel Clear Pro"/>
          <w:szCs w:val="24"/>
        </w:rPr>
        <w:pPrChange w:id="434" w:author="Landis, Lawrence" w:date="2021-04-13T10:21:00Z">
          <w:pPr>
            <w:pStyle w:val="IntelHeading"/>
          </w:pPr>
        </w:pPrChange>
      </w:pPr>
      <w:bookmarkStart w:id="435" w:name="_Toc67468483"/>
      <w:del w:id="436" w:author="Landis, Lawrence" w:date="2021-04-13T10:21:00Z">
        <w:r w:rsidRPr="00831463" w:rsidDel="0038371C">
          <w:rPr>
            <w:rFonts w:ascii="IntelOne Display Medium" w:hAnsi="IntelOne Display Medium" w:cs="Intel Clear Pro"/>
            <w:sz w:val="52"/>
            <w:szCs w:val="52"/>
          </w:rPr>
          <w:lastRenderedPageBreak/>
          <w:delText xml:space="preserve">LAB 2: </w:delText>
        </w:r>
        <w:r w:rsidR="00683678" w:rsidRPr="00831463" w:rsidDel="0038371C">
          <w:rPr>
            <w:rFonts w:ascii="IntelOne Display Medium" w:hAnsi="IntelOne Display Medium" w:cs="Intel Clear Pro"/>
            <w:sz w:val="52"/>
            <w:szCs w:val="52"/>
          </w:rPr>
          <w:delText>Unarchiving a blank project</w:delText>
        </w:r>
        <w:bookmarkEnd w:id="435"/>
        <w:r w:rsidR="00C31E14" w:rsidRPr="00831463" w:rsidDel="0038371C">
          <w:rPr>
            <w:rFonts w:ascii="IntelOne Display Medium" w:hAnsi="IntelOne Display Medium" w:cs="Intel Clear Pro"/>
            <w:sz w:val="52"/>
            <w:szCs w:val="52"/>
          </w:rPr>
          <w:br/>
        </w:r>
      </w:del>
    </w:p>
    <w:p w14:paraId="194BE548" w14:textId="2F78A39C" w:rsidR="00C31E14" w:rsidRPr="00C31E14" w:rsidDel="0038371C" w:rsidRDefault="00184D4C" w:rsidP="0038371C">
      <w:pPr>
        <w:spacing w:after="0"/>
        <w:jc w:val="both"/>
        <w:rPr>
          <w:del w:id="437" w:author="Landis, Lawrence" w:date="2021-04-13T10:21:00Z"/>
          <w:color w:val="0070C0"/>
          <w:sz w:val="32"/>
          <w:szCs w:val="32"/>
        </w:rPr>
        <w:pPrChange w:id="438" w:author="Landis, Lawrence" w:date="2021-04-13T10:21:00Z">
          <w:pPr>
            <w:pStyle w:val="Heading2"/>
            <w:numPr>
              <w:ilvl w:val="0"/>
              <w:numId w:val="0"/>
            </w:numPr>
            <w:spacing w:line="26" w:lineRule="atLeast"/>
            <w:ind w:left="0" w:firstLine="0"/>
          </w:pPr>
        </w:pPrChange>
      </w:pPr>
      <w:bookmarkStart w:id="439" w:name="_Toc67468484"/>
      <w:del w:id="440" w:author="Landis, Lawrence" w:date="2021-04-13T10:21:00Z">
        <w:r w:rsidRPr="00C31E14" w:rsidDel="0038371C">
          <w:rPr>
            <w:color w:val="0070C0"/>
            <w:sz w:val="32"/>
            <w:szCs w:val="32"/>
          </w:rPr>
          <w:delText>Summary</w:delText>
        </w:r>
        <w:bookmarkEnd w:id="439"/>
        <w:r w:rsidR="00C31E14" w:rsidDel="0038371C">
          <w:rPr>
            <w:color w:val="0070C0"/>
            <w:sz w:val="32"/>
            <w:szCs w:val="32"/>
          </w:rPr>
          <w:br/>
        </w:r>
      </w:del>
    </w:p>
    <w:p w14:paraId="30F324F3" w14:textId="36CD65BE" w:rsidR="002553E8" w:rsidDel="0038371C" w:rsidRDefault="00C31E14" w:rsidP="0038371C">
      <w:pPr>
        <w:spacing w:after="0"/>
        <w:jc w:val="both"/>
        <w:rPr>
          <w:del w:id="441" w:author="Landis, Lawrence" w:date="2021-04-13T10:21:00Z"/>
        </w:rPr>
        <w:pPrChange w:id="442" w:author="Landis, Lawrence" w:date="2021-04-13T10:21:00Z">
          <w:pPr>
            <w:spacing w:line="26" w:lineRule="atLeast"/>
          </w:pPr>
        </w:pPrChange>
      </w:pPr>
      <w:bookmarkStart w:id="443" w:name="_Hlk47096504"/>
      <w:del w:id="444" w:author="Landis, Lawrence" w:date="2021-04-13T10:21:00Z">
        <w:r w:rsidDel="0038371C">
          <w:delText xml:space="preserve">This short lab that completes the basic project setup. </w:delText>
        </w:r>
        <w:r w:rsidR="00425C75" w:rsidDel="0038371C">
          <w:delText xml:space="preserve">You will be given a blank project that has the starting point files to make the remote console connections shown </w:delText>
        </w:r>
        <w:r w:rsidR="00C63FC6" w:rsidDel="0038371C">
          <w:delText xml:space="preserve">in </w:delText>
        </w:r>
      </w:del>
      <w:del w:id="445" w:author="Landis, Lawrence" w:date="2021-03-23T15:42:00Z">
        <w:r w:rsidR="00C63FC6" w:rsidDel="00CE4CE9">
          <w:fldChar w:fldCharType="begin"/>
        </w:r>
        <w:r w:rsidR="00C63FC6" w:rsidDel="00CE4CE9">
          <w:delInstrText xml:space="preserve"> REF _Ref47426586 \h </w:delInstrText>
        </w:r>
        <w:r w:rsidR="00C63FC6" w:rsidDel="00CE4CE9">
          <w:fldChar w:fldCharType="separate"/>
        </w:r>
      </w:del>
      <w:ins w:id="446" w:author="Sheaves, Tyler" w:date="2021-03-23T09:05:00Z">
        <w:del w:id="447" w:author="Landis, Lawrence" w:date="2021-03-23T15:42:00Z">
          <w:r w:rsidR="00560EC0" w:rsidDel="00CE4CE9">
            <w:rPr>
              <w:b/>
              <w:bCs/>
            </w:rPr>
            <w:delText>Error! Reference source not found.</w:delText>
          </w:r>
        </w:del>
      </w:ins>
      <w:del w:id="448" w:author="Landis, Lawrence" w:date="2021-03-23T15:42:00Z">
        <w:r w:rsidR="00C63FC6" w:rsidDel="00CE4CE9">
          <w:fldChar w:fldCharType="end"/>
        </w:r>
      </w:del>
      <w:del w:id="449" w:author="Landis, Lawrence" w:date="2021-04-13T10:21:00Z">
        <w:r w:rsidR="00C63FC6" w:rsidDel="0038371C">
          <w:delText>. We will explain more about how this work</w:delText>
        </w:r>
        <w:r w:rsidR="001B1020" w:rsidDel="0038371C">
          <w:delText>s</w:delText>
        </w:r>
        <w:r w:rsidR="00C63FC6" w:rsidDel="0038371C">
          <w:delText xml:space="preserve"> in the coming section</w:delText>
        </w:r>
        <w:r w:rsidR="001B1020" w:rsidDel="0038371C">
          <w:delText xml:space="preserve">s. </w:delText>
        </w:r>
        <w:bookmarkEnd w:id="443"/>
        <w:r w:rsidR="002553E8" w:rsidDel="0038371C">
          <w:br/>
        </w:r>
      </w:del>
    </w:p>
    <w:p w14:paraId="0B65C742" w14:textId="50AF01B5" w:rsidR="00184D4C" w:rsidDel="0038371C" w:rsidRDefault="002553E8" w:rsidP="0038371C">
      <w:pPr>
        <w:spacing w:after="0"/>
        <w:jc w:val="both"/>
        <w:rPr>
          <w:del w:id="450" w:author="Landis, Lawrence" w:date="2021-04-13T10:21:00Z"/>
          <w:color w:val="0070C0"/>
          <w:sz w:val="32"/>
          <w:szCs w:val="32"/>
        </w:rPr>
        <w:pPrChange w:id="451" w:author="Landis, Lawrence" w:date="2021-04-13T10:21:00Z">
          <w:pPr>
            <w:pStyle w:val="Heading2"/>
            <w:numPr>
              <w:ilvl w:val="0"/>
              <w:numId w:val="0"/>
            </w:numPr>
            <w:spacing w:line="26" w:lineRule="atLeast"/>
            <w:ind w:left="0" w:firstLine="0"/>
          </w:pPr>
        </w:pPrChange>
      </w:pPr>
      <w:bookmarkStart w:id="452" w:name="_Toc67468485"/>
      <w:del w:id="453" w:author="Landis, Lawrence" w:date="2021-04-13T10:21:00Z">
        <w:r w:rsidDel="0038371C">
          <w:rPr>
            <w:color w:val="0070C0"/>
            <w:sz w:val="32"/>
            <w:szCs w:val="32"/>
          </w:rPr>
          <w:delText>Lab Instruction</w:delText>
        </w:r>
        <w:bookmarkEnd w:id="452"/>
      </w:del>
    </w:p>
    <w:p w14:paraId="75C6A2C8" w14:textId="493FEFF5" w:rsidR="00554935" w:rsidDel="0038371C" w:rsidRDefault="00554935" w:rsidP="0038371C">
      <w:pPr>
        <w:spacing w:after="0"/>
        <w:jc w:val="both"/>
        <w:rPr>
          <w:del w:id="454" w:author="Landis, Lawrence" w:date="2021-04-13T10:21:00Z"/>
          <w:sz w:val="28"/>
          <w:szCs w:val="28"/>
        </w:rPr>
        <w:pPrChange w:id="455" w:author="Landis, Lawrence" w:date="2021-04-13T10:21:00Z">
          <w:pPr>
            <w:pStyle w:val="Heading2"/>
            <w:numPr>
              <w:ilvl w:val="0"/>
              <w:numId w:val="0"/>
            </w:numPr>
            <w:spacing w:line="26" w:lineRule="atLeast"/>
            <w:ind w:left="0" w:firstLine="0"/>
          </w:pPr>
        </w:pPrChange>
      </w:pPr>
      <w:bookmarkStart w:id="456" w:name="_Toc67468486"/>
      <w:del w:id="457" w:author="Landis, Lawrence" w:date="2021-04-13T10:21:00Z">
        <w:r w:rsidRPr="00554935" w:rsidDel="0038371C">
          <w:rPr>
            <w:sz w:val="28"/>
            <w:szCs w:val="28"/>
          </w:rPr>
          <w:delText>2.0: Blank Pro</w:delText>
        </w:r>
        <w:r w:rsidR="001178E9" w:rsidDel="0038371C">
          <w:rPr>
            <w:sz w:val="28"/>
            <w:szCs w:val="28"/>
          </w:rPr>
          <w:delText>ject GitHub Download</w:delText>
        </w:r>
        <w:bookmarkEnd w:id="456"/>
      </w:del>
    </w:p>
    <w:p w14:paraId="7DD71955" w14:textId="34E56AD0" w:rsidR="00F33121" w:rsidRPr="00F33121" w:rsidDel="0038371C" w:rsidRDefault="00F33121" w:rsidP="0038371C">
      <w:pPr>
        <w:spacing w:after="0"/>
        <w:jc w:val="both"/>
        <w:rPr>
          <w:del w:id="458" w:author="Landis, Lawrence" w:date="2021-04-13T10:21:00Z"/>
        </w:rPr>
        <w:pPrChange w:id="459" w:author="Landis, Lawrence" w:date="2021-04-13T10:21:00Z">
          <w:pPr>
            <w:spacing w:line="26" w:lineRule="atLeast"/>
          </w:pPr>
        </w:pPrChange>
      </w:pPr>
    </w:p>
    <w:p w14:paraId="46FFC8EA" w14:textId="588B40FF" w:rsidR="001038D0" w:rsidDel="0038371C" w:rsidRDefault="00554935" w:rsidP="0038371C">
      <w:pPr>
        <w:spacing w:after="0"/>
        <w:jc w:val="both"/>
        <w:rPr>
          <w:del w:id="460" w:author="Landis, Lawrence" w:date="2021-04-13T10:21:00Z"/>
        </w:rPr>
        <w:pPrChange w:id="461" w:author="Landis, Lawrence" w:date="2021-04-13T10:21:00Z">
          <w:pPr>
            <w:pStyle w:val="ListParagraph"/>
            <w:numPr>
              <w:numId w:val="9"/>
            </w:numPr>
            <w:spacing w:line="26" w:lineRule="atLeast"/>
            <w:ind w:hanging="360"/>
          </w:pPr>
        </w:pPrChange>
      </w:pPr>
      <w:del w:id="462" w:author="Landis, Lawrence" w:date="2021-04-13T10:21:00Z">
        <w:r w:rsidDel="0038371C">
          <w:delText xml:space="preserve">To begin your Remote Hands-free project, go to the </w:delText>
        </w:r>
        <w:r w:rsidR="00944746" w:rsidDel="0038371C">
          <w:fldChar w:fldCharType="begin"/>
        </w:r>
        <w:r w:rsidR="00944746" w:rsidDel="0038371C">
          <w:delInstrText xml:space="preserve"> HYPERLINK "https://github.com/intel/FPGA-Devcloud/releases/tag/DE1-SoC" </w:delInstrText>
        </w:r>
        <w:r w:rsidR="00944746" w:rsidDel="0038371C">
          <w:fldChar w:fldCharType="separate"/>
        </w:r>
        <w:r w:rsidRPr="00F80757" w:rsidDel="0038371C">
          <w:rPr>
            <w:rStyle w:val="Hyperlink"/>
          </w:rPr>
          <w:delText>GitHub site</w:delText>
        </w:r>
        <w:r w:rsidR="00727C36" w:rsidRPr="00F80757" w:rsidDel="0038371C">
          <w:rPr>
            <w:rStyle w:val="Hyperlink"/>
          </w:rPr>
          <w:delText>.</w:delText>
        </w:r>
        <w:r w:rsidR="00944746" w:rsidDel="0038371C">
          <w:rPr>
            <w:rStyle w:val="Hyperlink"/>
          </w:rPr>
          <w:fldChar w:fldCharType="end"/>
        </w:r>
        <w:r w:rsidR="00727C36" w:rsidDel="0038371C">
          <w:delText xml:space="preserve"> Open the link in the </w:delText>
        </w:r>
        <w:r w:rsidR="001038D0" w:rsidDel="0038371C">
          <w:delText>chrome browser that is part of your webex training session, not your local PC.</w:delText>
        </w:r>
        <w:r w:rsidR="004A6117" w:rsidDel="0038371C">
          <w:delText xml:space="preserve"> </w:delText>
        </w:r>
      </w:del>
    </w:p>
    <w:p w14:paraId="03F9A186" w14:textId="3463EF07" w:rsidR="005B7FA8" w:rsidDel="0038371C" w:rsidRDefault="003E2737" w:rsidP="0038371C">
      <w:pPr>
        <w:spacing w:after="0"/>
        <w:jc w:val="both"/>
        <w:rPr>
          <w:del w:id="463" w:author="Landis, Lawrence" w:date="2021-04-13T10:21:00Z"/>
        </w:rPr>
        <w:pPrChange w:id="464" w:author="Landis, Lawrence" w:date="2021-04-13T10:21:00Z">
          <w:pPr>
            <w:pStyle w:val="ListParagraph"/>
            <w:numPr>
              <w:numId w:val="26"/>
            </w:numPr>
            <w:spacing w:line="26" w:lineRule="atLeast"/>
            <w:ind w:hanging="360"/>
          </w:pPr>
        </w:pPrChange>
      </w:pPr>
      <w:del w:id="465" w:author="Landis, Lawrence" w:date="2021-04-13T10:21:00Z">
        <w:r w:rsidDel="0038371C">
          <w:delText xml:space="preserve">You should see a page that looks like </w:delText>
        </w:r>
      </w:del>
      <w:del w:id="466" w:author="Landis, Lawrence" w:date="2021-03-23T15:42:00Z">
        <w:r w:rsidDel="008E60C5">
          <w:fldChar w:fldCharType="begin"/>
        </w:r>
        <w:r w:rsidDel="008E60C5">
          <w:delInstrText xml:space="preserve"> REF _Ref47351160 \h </w:delInstrText>
        </w:r>
        <w:r w:rsidDel="008E60C5">
          <w:fldChar w:fldCharType="separate"/>
        </w:r>
      </w:del>
      <w:ins w:id="467" w:author="Sheaves, Tyler" w:date="2021-03-23T09:05:00Z">
        <w:del w:id="468" w:author="Landis, Lawrence" w:date="2021-03-23T15:42:00Z">
          <w:r w:rsidR="00560EC0" w:rsidDel="008E60C5">
            <w:rPr>
              <w:b/>
              <w:bCs/>
            </w:rPr>
            <w:delText>Error! Reference source not found.</w:delText>
          </w:r>
        </w:del>
      </w:ins>
      <w:del w:id="469" w:author="Landis, Lawrence" w:date="2021-03-23T15:42:00Z">
        <w:r w:rsidDel="008E60C5">
          <w:fldChar w:fldCharType="end"/>
        </w:r>
      </w:del>
      <w:del w:id="470" w:author="Landis, Lawrence" w:date="2021-04-13T10:21:00Z">
        <w:r w:rsidDel="0038371C">
          <w:delText xml:space="preserve"> below</w:delText>
        </w:r>
        <w:r w:rsidR="005D3F81" w:rsidDel="0038371C">
          <w:delText>. Click on the</w:delText>
        </w:r>
        <w:r w:rsidR="00080A0C" w:rsidDel="0038371C">
          <w:delText xml:space="preserve"> zip file</w:delText>
        </w:r>
        <w:r w:rsidR="005D3F81" w:rsidDel="0038371C">
          <w:delText xml:space="preserve"> link, followed by download and</w:delText>
        </w:r>
        <w:r w:rsidR="00B144CB" w:rsidDel="0038371C">
          <w:delText xml:space="preserve"> save it. </w:delText>
        </w:r>
        <w:r w:rsidR="001F1949" w:rsidDel="0038371C">
          <w:delText xml:space="preserve">Save </w:delText>
        </w:r>
        <w:r w:rsidR="00080A0C" w:rsidDel="0038371C">
          <w:delText xml:space="preserve">the </w:delText>
        </w:r>
        <w:r w:rsidR="005B7FA8" w:rsidDel="0038371C">
          <w:delText>DE1-SoC.</w:delText>
        </w:r>
        <w:r w:rsidR="00080A0C" w:rsidDel="0038371C">
          <w:delText>zip file</w:delText>
        </w:r>
        <w:r w:rsidR="00B144CB" w:rsidDel="0038371C">
          <w:delText xml:space="preserve"> to a directory that does not have spaces in the path name! IMPORTANT: No spaces such as </w:delText>
        </w:r>
        <w:r w:rsidR="00B144CB" w:rsidRPr="00B71911" w:rsidDel="0038371C">
          <w:delText>C:\Users\</w:delText>
        </w:r>
        <w:r w:rsidR="00B144CB" w:rsidDel="0038371C">
          <w:delText>Student</w:delText>
        </w:r>
        <w:r w:rsidR="00B144CB" w:rsidRPr="00B71911" w:rsidDel="0038371C">
          <w:delText>\Documents\My First</w:delText>
        </w:r>
        <w:r w:rsidR="001018A3" w:rsidDel="0038371C">
          <w:delText xml:space="preserve"> </w:delText>
        </w:r>
        <w:commentRangeStart w:id="471"/>
        <w:r w:rsidR="00B144CB" w:rsidRPr="00B71911" w:rsidDel="0038371C">
          <w:delText>FPGA</w:delText>
        </w:r>
        <w:commentRangeEnd w:id="471"/>
        <w:r w:rsidR="00EF616B" w:rsidDel="0038371C">
          <w:rPr>
            <w:rStyle w:val="CommentReference"/>
          </w:rPr>
          <w:commentReference w:id="471"/>
        </w:r>
        <w:r w:rsidR="00B144CB" w:rsidDel="0038371C">
          <w:delText xml:space="preserve"> . You</w:delText>
        </w:r>
        <w:r w:rsidR="001018A3" w:rsidDel="0038371C">
          <w:delText xml:space="preserve"> </w:delText>
        </w:r>
        <w:r w:rsidR="00B144CB" w:rsidDel="0038371C">
          <w:delText xml:space="preserve">need to make the directory </w:delText>
        </w:r>
        <w:r w:rsidR="00B144CB" w:rsidRPr="00B71911" w:rsidDel="0038371C">
          <w:delText>C:\Users\</w:delText>
        </w:r>
        <w:r w:rsidR="00B144CB" w:rsidDel="0038371C">
          <w:delText>Student</w:delText>
        </w:r>
        <w:r w:rsidR="00B144CB" w:rsidRPr="00B71911" w:rsidDel="0038371C">
          <w:delText>\Documents\My</w:delText>
        </w:r>
        <w:r w:rsidR="00B144CB" w:rsidDel="0038371C">
          <w:delText>_</w:delText>
        </w:r>
        <w:r w:rsidR="00B144CB" w:rsidRPr="00B71911" w:rsidDel="0038371C">
          <w:delText>First</w:delText>
        </w:r>
        <w:r w:rsidR="00B144CB" w:rsidDel="0038371C">
          <w:delText>_</w:delText>
        </w:r>
        <w:r w:rsidR="00B144CB" w:rsidRPr="00B71911" w:rsidDel="0038371C">
          <w:delText>FPGA</w:delText>
        </w:r>
        <w:r w:rsidR="00B144CB" w:rsidDel="0038371C">
          <w:delText xml:space="preserve"> </w:delText>
        </w:r>
        <w:r w:rsidR="00B04AFF" w:rsidDel="0038371C">
          <w:delText xml:space="preserve">. </w:delText>
        </w:r>
      </w:del>
    </w:p>
    <w:p w14:paraId="5B9C5751" w14:textId="60F90014" w:rsidR="005B7FA8" w:rsidDel="0038371C" w:rsidRDefault="005B7FA8" w:rsidP="0038371C">
      <w:pPr>
        <w:spacing w:after="0"/>
        <w:jc w:val="both"/>
        <w:rPr>
          <w:del w:id="472" w:author="Landis, Lawrence" w:date="2021-04-13T10:21:00Z"/>
        </w:rPr>
        <w:pPrChange w:id="473" w:author="Landis, Lawrence" w:date="2021-04-13T10:21:00Z">
          <w:pPr>
            <w:pStyle w:val="ListParagraph"/>
            <w:numPr>
              <w:numId w:val="26"/>
            </w:numPr>
            <w:spacing w:line="26" w:lineRule="atLeast"/>
            <w:ind w:hanging="360"/>
          </w:pPr>
        </w:pPrChange>
      </w:pPr>
      <w:del w:id="474" w:author="Landis, Lawrence" w:date="2021-04-13T10:21:00Z">
        <w:r w:rsidDel="0038371C">
          <w:delText>Right click th</w:delText>
        </w:r>
        <w:r w:rsidR="00EF616B" w:rsidDel="0038371C">
          <w:delText>e</w:delText>
        </w:r>
        <w:r w:rsidDel="0038371C">
          <w:delText xml:space="preserve"> zip file and extract the contents.</w:delText>
        </w:r>
      </w:del>
    </w:p>
    <w:p w14:paraId="61ADC425" w14:textId="3D604B79" w:rsidR="003E2737" w:rsidDel="0038371C" w:rsidRDefault="00B04AFF" w:rsidP="0038371C">
      <w:pPr>
        <w:spacing w:after="0"/>
        <w:jc w:val="both"/>
        <w:rPr>
          <w:del w:id="475" w:author="Landis, Lawrence" w:date="2021-04-13T10:21:00Z"/>
        </w:rPr>
        <w:pPrChange w:id="476" w:author="Landis, Lawrence" w:date="2021-04-13T10:21:00Z">
          <w:pPr>
            <w:pStyle w:val="ListParagraph"/>
            <w:numPr>
              <w:numId w:val="26"/>
            </w:numPr>
            <w:spacing w:line="26" w:lineRule="atLeast"/>
            <w:ind w:hanging="360"/>
          </w:pPr>
        </w:pPrChange>
      </w:pPr>
      <w:del w:id="477" w:author="Landis, Lawrence" w:date="2021-04-13T10:21:00Z">
        <w:r w:rsidDel="0038371C">
          <w:delText xml:space="preserve">The </w:delText>
        </w:r>
        <w:r w:rsidR="00B96372" w:rsidDel="0038371C">
          <w:delText>blankProj</w:delText>
        </w:r>
        <w:r w:rsidDel="0038371C">
          <w:delText>.qar file is called a Quartus archive file that contains project information compressed into a single file.</w:delText>
        </w:r>
      </w:del>
    </w:p>
    <w:p w14:paraId="66988D39" w14:textId="323C4570" w:rsidR="003E2737" w:rsidRPr="00F33121" w:rsidDel="0038371C" w:rsidRDefault="003E2737" w:rsidP="0038371C">
      <w:pPr>
        <w:spacing w:after="0"/>
        <w:jc w:val="both"/>
        <w:rPr>
          <w:del w:id="478" w:author="Landis, Lawrence" w:date="2021-04-13T10:21:00Z"/>
          <w:rStyle w:val="CodeChar"/>
          <w:rFonts w:ascii="Intel Clear" w:hAnsi="Intel Clear" w:cstheme="minorBidi"/>
          <w:color w:val="auto"/>
          <w:szCs w:val="22"/>
        </w:rPr>
        <w:pPrChange w:id="479" w:author="Landis, Lawrence" w:date="2021-04-13T10:21:00Z">
          <w:pPr>
            <w:pStyle w:val="ListParagraph"/>
            <w:spacing w:line="26" w:lineRule="atLeast"/>
          </w:pPr>
        </w:pPrChange>
      </w:pPr>
    </w:p>
    <w:p w14:paraId="1B6C078D" w14:textId="7FFB5602" w:rsidR="00D751C1" w:rsidDel="0038371C" w:rsidRDefault="00B17DC5" w:rsidP="0038371C">
      <w:pPr>
        <w:spacing w:after="0"/>
        <w:jc w:val="both"/>
        <w:rPr>
          <w:del w:id="480" w:author="Landis, Lawrence" w:date="2021-04-13T10:21:00Z"/>
        </w:rPr>
        <w:pPrChange w:id="481" w:author="Landis, Lawrence" w:date="2021-04-13T10:21:00Z">
          <w:pPr>
            <w:keepNext/>
            <w:spacing w:line="26" w:lineRule="atLeast"/>
            <w:jc w:val="center"/>
          </w:pPr>
        </w:pPrChange>
      </w:pPr>
      <w:del w:id="482" w:author="Landis, Lawrence" w:date="2021-04-13T10:21:00Z">
        <w:r w:rsidRPr="00B17DC5" w:rsidDel="0038371C">
          <w:rPr>
            <w:noProof/>
          </w:rPr>
          <w:lastRenderedPageBreak/>
          <w:delText xml:space="preserve"> </w:delText>
        </w:r>
        <w:r w:rsidR="002617F9" w:rsidRPr="002617F9" w:rsidDel="0038371C">
          <w:rPr>
            <w:noProof/>
          </w:rPr>
          <w:drawing>
            <wp:inline distT="0" distB="0" distL="0" distR="0" wp14:anchorId="3E80FFFF" wp14:editId="3C627209">
              <wp:extent cx="5943600" cy="200977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009775"/>
                      </a:xfrm>
                      <a:prstGeom prst="rect">
                        <a:avLst/>
                      </a:prstGeom>
                    </pic:spPr>
                  </pic:pic>
                </a:graphicData>
              </a:graphic>
            </wp:inline>
          </w:drawing>
        </w:r>
      </w:del>
    </w:p>
    <w:p w14:paraId="211B5ADA" w14:textId="45ABB196" w:rsidR="00037694" w:rsidDel="0038371C" w:rsidRDefault="00D751C1" w:rsidP="0038371C">
      <w:pPr>
        <w:spacing w:after="0"/>
        <w:jc w:val="both"/>
        <w:rPr>
          <w:del w:id="483" w:author="Landis, Lawrence" w:date="2021-04-13T10:21:00Z"/>
        </w:rPr>
        <w:pPrChange w:id="484" w:author="Landis, Lawrence" w:date="2021-04-13T10:21:00Z">
          <w:pPr>
            <w:pStyle w:val="Caption"/>
            <w:jc w:val="center"/>
          </w:pPr>
        </w:pPrChange>
      </w:pPr>
      <w:bookmarkStart w:id="485" w:name="_Ref64226075"/>
      <w:del w:id="486" w:author="Landis, Lawrence" w:date="2021-04-13T10:21:00Z">
        <w:r w:rsidDel="0038371C">
          <w:delText xml:space="preserve">Figure </w:delText>
        </w:r>
        <w:r w:rsidR="00944746" w:rsidDel="0038371C">
          <w:fldChar w:fldCharType="begin"/>
        </w:r>
        <w:r w:rsidR="00944746" w:rsidDel="0038371C">
          <w:delInstrText xml:space="preserve"> SEQ Figure \* ARABIC </w:delInstrText>
        </w:r>
        <w:r w:rsidR="00944746" w:rsidDel="0038371C">
          <w:fldChar w:fldCharType="separate"/>
        </w:r>
        <w:r w:rsidR="004F7065" w:rsidDel="0038371C">
          <w:rPr>
            <w:noProof/>
          </w:rPr>
          <w:delText>3</w:delText>
        </w:r>
        <w:r w:rsidR="00944746" w:rsidDel="0038371C">
          <w:rPr>
            <w:noProof/>
          </w:rPr>
          <w:fldChar w:fldCharType="end"/>
        </w:r>
        <w:bookmarkEnd w:id="485"/>
        <w:r w:rsidDel="0038371C">
          <w:delText xml:space="preserve">: Blank Project </w:delText>
        </w:r>
        <w:r w:rsidR="00F1097F" w:rsidDel="0038371C">
          <w:delText>G</w:delText>
        </w:r>
        <w:r w:rsidDel="0038371C">
          <w:delText>it</w:delText>
        </w:r>
        <w:r w:rsidR="00F1097F" w:rsidDel="0038371C">
          <w:delText>H</w:delText>
        </w:r>
        <w:r w:rsidDel="0038371C">
          <w:delText>ub download</w:delText>
        </w:r>
      </w:del>
    </w:p>
    <w:p w14:paraId="6FDAABB4" w14:textId="66C8980A" w:rsidR="00E24078" w:rsidDel="0038371C" w:rsidRDefault="00E24078" w:rsidP="0038371C">
      <w:pPr>
        <w:spacing w:after="0"/>
        <w:jc w:val="both"/>
        <w:rPr>
          <w:del w:id="487" w:author="Landis, Lawrence" w:date="2021-04-13T10:21:00Z"/>
        </w:rPr>
        <w:pPrChange w:id="488" w:author="Landis, Lawrence" w:date="2021-04-13T10:21:00Z">
          <w:pPr>
            <w:pStyle w:val="Caption"/>
            <w:jc w:val="center"/>
          </w:pPr>
        </w:pPrChange>
      </w:pPr>
    </w:p>
    <w:p w14:paraId="128C64AB" w14:textId="387D9B97" w:rsidR="001178E9" w:rsidDel="0038371C" w:rsidRDefault="001178E9" w:rsidP="0038371C">
      <w:pPr>
        <w:spacing w:after="0"/>
        <w:jc w:val="both"/>
        <w:rPr>
          <w:del w:id="489" w:author="Landis, Lawrence" w:date="2021-04-13T10:21:00Z"/>
        </w:rPr>
        <w:pPrChange w:id="490" w:author="Landis, Lawrence" w:date="2021-04-13T10:21:00Z">
          <w:pPr>
            <w:pStyle w:val="NoSpacing"/>
            <w:spacing w:line="26" w:lineRule="atLeast"/>
            <w:ind w:left="720"/>
          </w:pPr>
        </w:pPrChange>
      </w:pPr>
    </w:p>
    <w:p w14:paraId="5EBC08F0" w14:textId="45C6AF2B" w:rsidR="005340F8" w:rsidRPr="005340F8" w:rsidDel="0038371C" w:rsidRDefault="005340F8" w:rsidP="0038371C">
      <w:pPr>
        <w:spacing w:after="0"/>
        <w:jc w:val="both"/>
        <w:rPr>
          <w:del w:id="491" w:author="Landis, Lawrence" w:date="2021-04-13T10:21:00Z"/>
          <w:rFonts w:eastAsiaTheme="majorEastAsia" w:cs="Intel Clear"/>
          <w:b/>
          <w:bCs/>
          <w:vanish/>
          <w:color w:val="808080" w:themeColor="background1" w:themeShade="80"/>
          <w:sz w:val="26"/>
          <w:szCs w:val="26"/>
        </w:rPr>
        <w:pPrChange w:id="492" w:author="Landis, Lawrence" w:date="2021-04-13T10:21:00Z">
          <w:pPr>
            <w:pStyle w:val="ListParagraph"/>
            <w:keepNext/>
            <w:keepLines/>
            <w:numPr>
              <w:numId w:val="1"/>
            </w:numPr>
            <w:spacing w:before="200" w:after="0"/>
            <w:ind w:left="432" w:hanging="432"/>
            <w:contextualSpacing w:val="0"/>
            <w:outlineLvl w:val="1"/>
          </w:pPr>
        </w:pPrChange>
      </w:pPr>
      <w:bookmarkStart w:id="493" w:name="_Toc64289802"/>
      <w:bookmarkStart w:id="494" w:name="_Toc66821703"/>
      <w:bookmarkStart w:id="495" w:name="_Toc66821784"/>
      <w:bookmarkStart w:id="496" w:name="_Toc66821938"/>
      <w:bookmarkStart w:id="497" w:name="_Toc66822031"/>
      <w:bookmarkStart w:id="498" w:name="_Toc66822112"/>
      <w:bookmarkStart w:id="499" w:name="_Toc67406783"/>
      <w:bookmarkStart w:id="500" w:name="_Toc67468487"/>
      <w:bookmarkEnd w:id="493"/>
      <w:bookmarkEnd w:id="494"/>
      <w:bookmarkEnd w:id="495"/>
      <w:bookmarkEnd w:id="496"/>
      <w:bookmarkEnd w:id="497"/>
      <w:bookmarkEnd w:id="498"/>
      <w:bookmarkEnd w:id="499"/>
      <w:bookmarkEnd w:id="500"/>
    </w:p>
    <w:p w14:paraId="67234A29" w14:textId="723AF11D" w:rsidR="005340F8" w:rsidRPr="005340F8" w:rsidDel="0038371C" w:rsidRDefault="005340F8" w:rsidP="0038371C">
      <w:pPr>
        <w:spacing w:after="0"/>
        <w:jc w:val="both"/>
        <w:rPr>
          <w:del w:id="501" w:author="Landis, Lawrence" w:date="2021-04-13T10:21:00Z"/>
          <w:rFonts w:eastAsiaTheme="majorEastAsia" w:cs="Intel Clear"/>
          <w:b/>
          <w:bCs/>
          <w:vanish/>
          <w:color w:val="808080" w:themeColor="background1" w:themeShade="80"/>
          <w:sz w:val="26"/>
          <w:szCs w:val="26"/>
        </w:rPr>
        <w:pPrChange w:id="502" w:author="Landis, Lawrence" w:date="2021-04-13T10:21:00Z">
          <w:pPr>
            <w:pStyle w:val="ListParagraph"/>
            <w:keepNext/>
            <w:keepLines/>
            <w:numPr>
              <w:numId w:val="1"/>
            </w:numPr>
            <w:spacing w:before="200" w:after="0"/>
            <w:ind w:left="432" w:hanging="432"/>
            <w:contextualSpacing w:val="0"/>
            <w:outlineLvl w:val="1"/>
          </w:pPr>
        </w:pPrChange>
      </w:pPr>
      <w:bookmarkStart w:id="503" w:name="_Toc64289803"/>
      <w:bookmarkStart w:id="504" w:name="_Toc66821704"/>
      <w:bookmarkStart w:id="505" w:name="_Toc66821785"/>
      <w:bookmarkStart w:id="506" w:name="_Toc66821939"/>
      <w:bookmarkStart w:id="507" w:name="_Toc66822032"/>
      <w:bookmarkStart w:id="508" w:name="_Toc66822113"/>
      <w:bookmarkStart w:id="509" w:name="_Toc67406784"/>
      <w:bookmarkStart w:id="510" w:name="_Toc67468488"/>
      <w:bookmarkEnd w:id="503"/>
      <w:bookmarkEnd w:id="504"/>
      <w:bookmarkEnd w:id="505"/>
      <w:bookmarkEnd w:id="506"/>
      <w:bookmarkEnd w:id="507"/>
      <w:bookmarkEnd w:id="508"/>
      <w:bookmarkEnd w:id="509"/>
      <w:bookmarkEnd w:id="510"/>
    </w:p>
    <w:p w14:paraId="7E78D6FA" w14:textId="3F3D6052" w:rsidR="001178E9" w:rsidRPr="001178E9" w:rsidDel="0038371C" w:rsidRDefault="001178E9" w:rsidP="0038371C">
      <w:pPr>
        <w:spacing w:after="0"/>
        <w:jc w:val="both"/>
        <w:rPr>
          <w:del w:id="511" w:author="Landis, Lawrence" w:date="2021-04-13T10:21:00Z"/>
        </w:rPr>
        <w:pPrChange w:id="512" w:author="Landis, Lawrence" w:date="2021-04-13T10:21:00Z">
          <w:pPr>
            <w:pStyle w:val="Heading2"/>
          </w:pPr>
        </w:pPrChange>
      </w:pPr>
      <w:bookmarkStart w:id="513" w:name="_Toc67468489"/>
      <w:del w:id="514" w:author="Landis, Lawrence" w:date="2021-04-13T10:21:00Z">
        <w:r w:rsidDel="0038371C">
          <w:delText>Blank Project Environment Setup</w:delText>
        </w:r>
        <w:bookmarkEnd w:id="513"/>
        <w:r w:rsidDel="0038371C">
          <w:delText xml:space="preserve"> </w:delText>
        </w:r>
      </w:del>
    </w:p>
    <w:p w14:paraId="3516B4A4" w14:textId="46551FFA" w:rsidR="0079771C" w:rsidDel="0038371C" w:rsidRDefault="003F7B4A" w:rsidP="0038371C">
      <w:pPr>
        <w:spacing w:after="0"/>
        <w:jc w:val="both"/>
        <w:rPr>
          <w:del w:id="515" w:author="Landis, Lawrence" w:date="2021-04-13T10:21:00Z"/>
        </w:rPr>
        <w:pPrChange w:id="516" w:author="Landis, Lawrence" w:date="2021-04-13T10:21:00Z">
          <w:pPr>
            <w:pStyle w:val="NoSpacing"/>
            <w:numPr>
              <w:numId w:val="26"/>
            </w:numPr>
            <w:spacing w:line="26" w:lineRule="atLeast"/>
            <w:ind w:left="720" w:hanging="360"/>
          </w:pPr>
        </w:pPrChange>
      </w:pPr>
      <w:del w:id="517" w:author="Landis, Lawrence" w:date="2021-04-13T10:21:00Z">
        <w:r w:rsidDel="0038371C">
          <w:delText xml:space="preserve">Bring your Quartus window to the front of your screen. </w:delText>
        </w:r>
      </w:del>
    </w:p>
    <w:p w14:paraId="169378F1" w14:textId="08A7C2F0" w:rsidR="00367117" w:rsidDel="0038371C" w:rsidRDefault="00192A81" w:rsidP="0038371C">
      <w:pPr>
        <w:spacing w:after="0"/>
        <w:jc w:val="both"/>
        <w:rPr>
          <w:del w:id="518" w:author="Landis, Lawrence" w:date="2021-04-13T10:21:00Z"/>
        </w:rPr>
        <w:pPrChange w:id="519" w:author="Landis, Lawrence" w:date="2021-04-13T10:21:00Z">
          <w:pPr>
            <w:pStyle w:val="NoSpacing"/>
            <w:numPr>
              <w:numId w:val="26"/>
            </w:numPr>
            <w:spacing w:line="26" w:lineRule="atLeast"/>
            <w:ind w:left="720" w:hanging="360"/>
          </w:pPr>
        </w:pPrChange>
      </w:pPr>
      <w:del w:id="520" w:author="Landis, Lawrence" w:date="2021-04-13T10:21:00Z">
        <w:r w:rsidDel="0038371C">
          <w:delText>Unarchive</w:delText>
        </w:r>
        <w:r w:rsidR="00AF7214" w:rsidDel="0038371C">
          <w:delText xml:space="preserve"> </w:delText>
        </w:r>
        <w:r w:rsidR="00E24078" w:rsidDel="0038371C">
          <w:delText xml:space="preserve">the </w:delText>
        </w:r>
        <w:r w:rsidR="00AF7214" w:rsidDel="0038371C">
          <w:delText>BlankProject</w:delText>
        </w:r>
        <w:r w:rsidR="00DC3113" w:rsidDel="0038371C">
          <w:delText>DE1SoC</w:delText>
        </w:r>
        <w:r w:rsidR="00E24078" w:rsidDel="0038371C">
          <w:delText>.qar file</w:delText>
        </w:r>
        <w:r w:rsidDel="0038371C">
          <w:delText xml:space="preserve"> </w:delText>
        </w:r>
        <w:r w:rsidR="001018A3" w:rsidDel="0038371C">
          <w:delText xml:space="preserve">by clicking </w:delText>
        </w:r>
        <w:r w:rsidR="00952AD3" w:rsidDel="0038371C">
          <w:delText xml:space="preserve">File </w:delText>
        </w:r>
        <w:r w:rsidR="00952AD3" w:rsidDel="0038371C">
          <w:rPr>
            <w:rFonts w:ascii="Wingdings" w:eastAsia="Wingdings" w:hAnsi="Wingdings" w:cs="Wingdings"/>
          </w:rPr>
          <w:delText>à</w:delText>
        </w:r>
        <w:r w:rsidR="00952AD3" w:rsidDel="0038371C">
          <w:delText xml:space="preserve"> Open, and change the lower right filter to </w:delText>
        </w:r>
        <w:r w:rsidR="00DD5E40" w:rsidDel="0038371C">
          <w:delText>show</w:delText>
        </w:r>
        <w:r w:rsidR="00952AD3" w:rsidDel="0038371C">
          <w:delText xml:space="preserve"> </w:delText>
        </w:r>
        <w:r w:rsidR="00DD1809" w:rsidDel="0038371C">
          <w:delText>Quartus Prime Archive file</w:delText>
        </w:r>
        <w:r w:rsidR="0007104F" w:rsidDel="0038371C">
          <w:delText xml:space="preserve"> (*.qar)</w:delText>
        </w:r>
        <w:r w:rsidDel="0038371C">
          <w:delText>.</w:delText>
        </w:r>
        <w:r w:rsidR="00DD1809" w:rsidDel="0038371C">
          <w:delText xml:space="preserve"> Navigate to the .qar file you downloaded</w:delText>
        </w:r>
        <w:r w:rsidR="0015079F" w:rsidDel="0038371C">
          <w:delText xml:space="preserve"> and </w:delText>
        </w:r>
        <w:r w:rsidR="0007104F" w:rsidDel="0038371C">
          <w:delText>click</w:delText>
        </w:r>
        <w:r w:rsidR="0015079F" w:rsidDel="0038371C">
          <w:delText xml:space="preserve"> </w:delText>
        </w:r>
        <w:r w:rsidR="00A5401F" w:rsidDel="0038371C">
          <w:delText>O</w:delText>
        </w:r>
        <w:r w:rsidR="0015079F" w:rsidDel="0038371C">
          <w:delText>pen.</w:delText>
        </w:r>
      </w:del>
    </w:p>
    <w:p w14:paraId="018C47EE" w14:textId="484BA8FC" w:rsidR="00037694" w:rsidDel="0038371C" w:rsidRDefault="00F9500B" w:rsidP="0038371C">
      <w:pPr>
        <w:spacing w:after="0"/>
        <w:jc w:val="both"/>
        <w:rPr>
          <w:del w:id="521" w:author="Landis, Lawrence" w:date="2021-04-13T10:21:00Z"/>
        </w:rPr>
        <w:pPrChange w:id="522" w:author="Landis, Lawrence" w:date="2021-04-13T10:21:00Z">
          <w:pPr>
            <w:pStyle w:val="NoSpacing"/>
            <w:keepNext/>
            <w:spacing w:line="26" w:lineRule="atLeast"/>
          </w:pPr>
        </w:pPrChange>
      </w:pPr>
      <w:del w:id="523" w:author="Landis, Lawrence" w:date="2021-04-13T10:21:00Z">
        <w:r w:rsidRPr="00F9500B" w:rsidDel="0038371C">
          <w:rPr>
            <w:noProof/>
          </w:rPr>
          <w:lastRenderedPageBreak/>
          <w:delText xml:space="preserve"> </w:delText>
        </w:r>
        <w:r w:rsidRPr="00F9500B" w:rsidDel="0038371C">
          <w:rPr>
            <w:noProof/>
          </w:rPr>
          <w:drawing>
            <wp:inline distT="0" distB="0" distL="0" distR="0" wp14:anchorId="183B90F6" wp14:editId="7D44FC60">
              <wp:extent cx="5943600" cy="3312795"/>
              <wp:effectExtent l="0" t="0" r="0" b="1905"/>
              <wp:docPr id="20059388" name="Picture 20059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12795"/>
                      </a:xfrm>
                      <a:prstGeom prst="rect">
                        <a:avLst/>
                      </a:prstGeom>
                    </pic:spPr>
                  </pic:pic>
                </a:graphicData>
              </a:graphic>
            </wp:inline>
          </w:drawing>
        </w:r>
      </w:del>
    </w:p>
    <w:p w14:paraId="43F80790" w14:textId="435B8C42" w:rsidR="00AF7214" w:rsidDel="0038371C" w:rsidRDefault="00037694" w:rsidP="0038371C">
      <w:pPr>
        <w:spacing w:after="0"/>
        <w:jc w:val="both"/>
        <w:rPr>
          <w:del w:id="524" w:author="Landis, Lawrence" w:date="2021-04-13T10:21:00Z"/>
        </w:rPr>
        <w:pPrChange w:id="525" w:author="Landis, Lawrence" w:date="2021-04-13T10:21:00Z">
          <w:pPr>
            <w:pStyle w:val="Caption"/>
            <w:jc w:val="center"/>
          </w:pPr>
        </w:pPrChange>
      </w:pPr>
      <w:bookmarkStart w:id="526" w:name="_Ref64269374"/>
      <w:del w:id="527" w:author="Landis, Lawrence" w:date="2021-04-13T10:21:00Z">
        <w:r w:rsidDel="0038371C">
          <w:delText xml:space="preserve">Figure </w:delText>
        </w:r>
        <w:r w:rsidR="00944746" w:rsidDel="0038371C">
          <w:fldChar w:fldCharType="begin"/>
        </w:r>
        <w:r w:rsidR="00944746" w:rsidDel="0038371C">
          <w:delInstrText xml:space="preserve"> SEQ Figure \* ARABIC </w:delInstrText>
        </w:r>
        <w:r w:rsidR="00944746" w:rsidDel="0038371C">
          <w:fldChar w:fldCharType="separate"/>
        </w:r>
        <w:r w:rsidR="004F7065" w:rsidDel="0038371C">
          <w:rPr>
            <w:noProof/>
          </w:rPr>
          <w:delText>4</w:delText>
        </w:r>
        <w:r w:rsidR="00944746" w:rsidDel="0038371C">
          <w:rPr>
            <w:noProof/>
          </w:rPr>
          <w:fldChar w:fldCharType="end"/>
        </w:r>
        <w:bookmarkEnd w:id="526"/>
        <w:r w:rsidDel="0038371C">
          <w:delText>: Restore Archived Project for Blank</w:delText>
        </w:r>
        <w:r w:rsidR="00F1097F" w:rsidDel="0038371C">
          <w:delText xml:space="preserve"> </w:delText>
        </w:r>
        <w:r w:rsidDel="0038371C">
          <w:delText>Project</w:delText>
        </w:r>
      </w:del>
    </w:p>
    <w:p w14:paraId="627F4468" w14:textId="2A209805" w:rsidR="00AF7214" w:rsidDel="0038371C" w:rsidRDefault="00AF7214" w:rsidP="0038371C">
      <w:pPr>
        <w:spacing w:after="0"/>
        <w:jc w:val="both"/>
        <w:rPr>
          <w:del w:id="528" w:author="Landis, Lawrence" w:date="2021-04-13T10:21:00Z"/>
        </w:rPr>
        <w:pPrChange w:id="529" w:author="Landis, Lawrence" w:date="2021-04-13T10:21:00Z">
          <w:pPr>
            <w:pStyle w:val="NoSpacing"/>
            <w:spacing w:line="26" w:lineRule="atLeast"/>
            <w:ind w:left="720"/>
          </w:pPr>
        </w:pPrChange>
      </w:pPr>
    </w:p>
    <w:p w14:paraId="16B0BC11" w14:textId="7A0D32EC" w:rsidR="00AF7214" w:rsidDel="0038371C" w:rsidRDefault="00AF7214" w:rsidP="0038371C">
      <w:pPr>
        <w:spacing w:after="0"/>
        <w:jc w:val="both"/>
        <w:rPr>
          <w:del w:id="530" w:author="Landis, Lawrence" w:date="2021-04-13T10:21:00Z"/>
        </w:rPr>
        <w:pPrChange w:id="531" w:author="Landis, Lawrence" w:date="2021-04-13T10:21:00Z">
          <w:pPr>
            <w:pStyle w:val="NoSpacing"/>
            <w:numPr>
              <w:numId w:val="27"/>
            </w:numPr>
            <w:spacing w:line="26" w:lineRule="atLeast"/>
            <w:ind w:left="720" w:hanging="360"/>
          </w:pPr>
        </w:pPrChange>
      </w:pPr>
      <w:del w:id="532" w:author="Landis, Lawrence" w:date="2021-04-13T10:21:00Z">
        <w:r w:rsidDel="0038371C">
          <w:delText xml:space="preserve">When you open the .qar file you will see the message from </w:delText>
        </w:r>
        <w:r w:rsidR="00AA6498" w:rsidDel="0038371C">
          <w:fldChar w:fldCharType="begin"/>
        </w:r>
        <w:r w:rsidR="00AA6498" w:rsidDel="0038371C">
          <w:delInstrText xml:space="preserve"> REF _Ref64269374 \h </w:delInstrText>
        </w:r>
        <w:r w:rsidR="00AA6498" w:rsidDel="0038371C">
          <w:fldChar w:fldCharType="separate"/>
        </w:r>
        <w:r w:rsidR="004F7065" w:rsidDel="0038371C">
          <w:delText xml:space="preserve">Figure </w:delText>
        </w:r>
        <w:r w:rsidR="004F7065" w:rsidDel="0038371C">
          <w:rPr>
            <w:noProof/>
          </w:rPr>
          <w:delText>4</w:delText>
        </w:r>
        <w:r w:rsidR="00AA6498" w:rsidDel="0038371C">
          <w:fldChar w:fldCharType="end"/>
        </w:r>
        <w:r w:rsidR="00AA6498" w:rsidDel="0038371C">
          <w:delText xml:space="preserve"> </w:delText>
        </w:r>
        <w:r w:rsidDel="0038371C">
          <w:delText xml:space="preserve">above. Click </w:delText>
        </w:r>
        <w:r w:rsidRPr="00AF7214" w:rsidDel="0038371C">
          <w:rPr>
            <w:b/>
            <w:bCs/>
          </w:rPr>
          <w:delText xml:space="preserve">OK </w:delText>
        </w:r>
        <w:r w:rsidDel="0038371C">
          <w:delText>to restore the project.</w:delText>
        </w:r>
      </w:del>
    </w:p>
    <w:p w14:paraId="69AA6901" w14:textId="7E258B92" w:rsidR="00AF7214" w:rsidDel="0038371C" w:rsidRDefault="00AF7214" w:rsidP="0038371C">
      <w:pPr>
        <w:spacing w:after="0"/>
        <w:jc w:val="both"/>
        <w:rPr>
          <w:del w:id="533" w:author="Landis, Lawrence" w:date="2021-04-13T10:21:00Z"/>
        </w:rPr>
        <w:pPrChange w:id="534" w:author="Landis, Lawrence" w:date="2021-04-13T10:21:00Z">
          <w:pPr>
            <w:pStyle w:val="NoSpacing"/>
            <w:numPr>
              <w:numId w:val="27"/>
            </w:numPr>
            <w:spacing w:line="26" w:lineRule="atLeast"/>
            <w:ind w:left="720" w:hanging="360"/>
          </w:pPr>
        </w:pPrChange>
      </w:pPr>
      <w:del w:id="535" w:author="Landis, Lawrence" w:date="2021-04-13T10:21:00Z">
        <w:r w:rsidDel="0038371C">
          <w:delText xml:space="preserve">Some windows may not be shown by default. To customize what windows are shown, click on the </w:delText>
        </w:r>
        <w:r w:rsidRPr="00AF7214" w:rsidDel="0038371C">
          <w:rPr>
            <w:b/>
            <w:bCs/>
          </w:rPr>
          <w:delText>View</w:delText>
        </w:r>
        <w:r w:rsidDel="0038371C">
          <w:delText xml:space="preserve"> tab and look under the </w:delText>
        </w:r>
        <w:r w:rsidRPr="00AF7214" w:rsidDel="0038371C">
          <w:rPr>
            <w:b/>
            <w:bCs/>
          </w:rPr>
          <w:delText>Utility Windows</w:delText>
        </w:r>
        <w:r w:rsidDel="0038371C">
          <w:delText xml:space="preserve"> drop down as seen in </w:delText>
        </w:r>
        <w:r w:rsidR="004E2E26" w:rsidDel="0038371C">
          <w:fldChar w:fldCharType="begin"/>
        </w:r>
        <w:r w:rsidR="004E2E26" w:rsidDel="0038371C">
          <w:delInstrText xml:space="preserve"> REF _Ref47351397 \h </w:delInstrText>
        </w:r>
        <w:r w:rsidR="004E2E26" w:rsidDel="0038371C">
          <w:fldChar w:fldCharType="separate"/>
        </w:r>
        <w:r w:rsidR="004F7065" w:rsidDel="0038371C">
          <w:delText xml:space="preserve">Figure </w:delText>
        </w:r>
        <w:r w:rsidR="004F7065" w:rsidDel="0038371C">
          <w:rPr>
            <w:noProof/>
          </w:rPr>
          <w:delText>5</w:delText>
        </w:r>
        <w:r w:rsidR="004E2E26" w:rsidDel="0038371C">
          <w:fldChar w:fldCharType="end"/>
        </w:r>
        <w:r w:rsidDel="0038371C">
          <w:delText>.</w:delText>
        </w:r>
        <w:r w:rsidR="006F626D" w:rsidDel="0038371C">
          <w:delText xml:space="preserve"> The setup in </w:delText>
        </w:r>
        <w:r w:rsidR="006F626D" w:rsidDel="0038371C">
          <w:fldChar w:fldCharType="begin"/>
        </w:r>
        <w:r w:rsidR="006F626D" w:rsidDel="0038371C">
          <w:delInstrText xml:space="preserve"> REF _Ref64269374 \h </w:delInstrText>
        </w:r>
        <w:r w:rsidR="006F626D" w:rsidDel="0038371C">
          <w:fldChar w:fldCharType="separate"/>
        </w:r>
        <w:r w:rsidR="004F7065" w:rsidDel="0038371C">
          <w:delText xml:space="preserve">Figure </w:delText>
        </w:r>
        <w:r w:rsidR="004F7065" w:rsidDel="0038371C">
          <w:rPr>
            <w:noProof/>
          </w:rPr>
          <w:delText>4</w:delText>
        </w:r>
        <w:r w:rsidR="006F626D" w:rsidDel="0038371C">
          <w:fldChar w:fldCharType="end"/>
        </w:r>
        <w:r w:rsidR="006F626D" w:rsidDel="0038371C">
          <w:delText xml:space="preserve"> is good for this exercise.</w:delText>
        </w:r>
      </w:del>
    </w:p>
    <w:p w14:paraId="6B72FD37" w14:textId="0624C868" w:rsidR="004E2E26" w:rsidDel="0038371C" w:rsidRDefault="00AF7214" w:rsidP="0038371C">
      <w:pPr>
        <w:spacing w:after="0"/>
        <w:jc w:val="both"/>
        <w:rPr>
          <w:del w:id="536" w:author="Landis, Lawrence" w:date="2021-04-13T10:21:00Z"/>
        </w:rPr>
        <w:pPrChange w:id="537" w:author="Landis, Lawrence" w:date="2021-04-13T10:21:00Z">
          <w:pPr>
            <w:pStyle w:val="NoSpacing"/>
            <w:keepNext/>
            <w:spacing w:line="26" w:lineRule="atLeast"/>
            <w:jc w:val="center"/>
          </w:pPr>
        </w:pPrChange>
      </w:pPr>
      <w:del w:id="538" w:author="Landis, Lawrence" w:date="2021-04-13T10:21:00Z">
        <w:r w:rsidRPr="00AF7214" w:rsidDel="0038371C">
          <w:rPr>
            <w:noProof/>
          </w:rPr>
          <w:drawing>
            <wp:inline distT="0" distB="0" distL="0" distR="0" wp14:anchorId="416EDA9B" wp14:editId="54C534D7">
              <wp:extent cx="3854648" cy="15050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54648" cy="1505027"/>
                      </a:xfrm>
                      <a:prstGeom prst="rect">
                        <a:avLst/>
                      </a:prstGeom>
                    </pic:spPr>
                  </pic:pic>
                </a:graphicData>
              </a:graphic>
            </wp:inline>
          </w:drawing>
        </w:r>
      </w:del>
    </w:p>
    <w:p w14:paraId="40712751" w14:textId="52B08911" w:rsidR="004E2E26" w:rsidDel="0038371C" w:rsidRDefault="004E2E26" w:rsidP="0038371C">
      <w:pPr>
        <w:spacing w:after="0"/>
        <w:jc w:val="both"/>
        <w:rPr>
          <w:del w:id="539" w:author="Landis, Lawrence" w:date="2021-04-13T10:21:00Z"/>
        </w:rPr>
        <w:pPrChange w:id="540" w:author="Landis, Lawrence" w:date="2021-04-13T10:21:00Z">
          <w:pPr>
            <w:pStyle w:val="Caption"/>
            <w:jc w:val="center"/>
          </w:pPr>
        </w:pPrChange>
      </w:pPr>
      <w:bookmarkStart w:id="541" w:name="_Ref47351397"/>
      <w:del w:id="542" w:author="Landis, Lawrence" w:date="2021-04-13T10:21:00Z">
        <w:r w:rsidDel="0038371C">
          <w:delText xml:space="preserve">Figure </w:delText>
        </w:r>
        <w:r w:rsidR="00944746" w:rsidDel="0038371C">
          <w:fldChar w:fldCharType="begin"/>
        </w:r>
        <w:r w:rsidR="00944746" w:rsidDel="0038371C">
          <w:delInstrText xml:space="preserve"> SEQ Figure \* ARABIC </w:delInstrText>
        </w:r>
        <w:r w:rsidR="00944746" w:rsidDel="0038371C">
          <w:fldChar w:fldCharType="separate"/>
        </w:r>
        <w:r w:rsidR="004F7065" w:rsidDel="0038371C">
          <w:rPr>
            <w:noProof/>
          </w:rPr>
          <w:delText>5</w:delText>
        </w:r>
        <w:r w:rsidR="00944746" w:rsidDel="0038371C">
          <w:rPr>
            <w:noProof/>
          </w:rPr>
          <w:fldChar w:fldCharType="end"/>
        </w:r>
        <w:bookmarkEnd w:id="541"/>
        <w:r w:rsidDel="0038371C">
          <w:delText>: Utility Window dropdown</w:delText>
        </w:r>
      </w:del>
    </w:p>
    <w:p w14:paraId="315248B8" w14:textId="1584F526" w:rsidR="002A43E4" w:rsidDel="0038371C" w:rsidRDefault="004B0B99" w:rsidP="0038371C">
      <w:pPr>
        <w:spacing w:after="0"/>
        <w:jc w:val="both"/>
        <w:rPr>
          <w:del w:id="543" w:author="Landis, Lawrence" w:date="2021-04-13T10:21:00Z"/>
        </w:rPr>
        <w:pPrChange w:id="544" w:author="Landis, Lawrence" w:date="2021-04-13T10:21:00Z">
          <w:pPr>
            <w:pStyle w:val="Heading2"/>
          </w:pPr>
        </w:pPrChange>
      </w:pPr>
      <w:bookmarkStart w:id="545" w:name="_Toc67468490"/>
      <w:del w:id="546" w:author="Landis, Lawrence" w:date="2021-04-13T10:21:00Z">
        <w:r w:rsidDel="0038371C">
          <w:delText>Understanding your Project Setup</w:delText>
        </w:r>
        <w:bookmarkEnd w:id="545"/>
      </w:del>
    </w:p>
    <w:p w14:paraId="035D8834" w14:textId="28BD7BDD" w:rsidR="004B0B99" w:rsidDel="0038371C" w:rsidRDefault="004B0B99" w:rsidP="0038371C">
      <w:pPr>
        <w:spacing w:after="0"/>
        <w:jc w:val="both"/>
        <w:rPr>
          <w:del w:id="547" w:author="Landis, Lawrence" w:date="2021-04-13T10:21:00Z"/>
        </w:rPr>
        <w:pPrChange w:id="548" w:author="Landis, Lawrence" w:date="2021-04-13T10:21:00Z">
          <w:pPr/>
        </w:pPrChange>
      </w:pPr>
    </w:p>
    <w:p w14:paraId="67766885" w14:textId="0E516D6D" w:rsidR="001E16D3" w:rsidDel="0038371C" w:rsidRDefault="004B0B99" w:rsidP="0038371C">
      <w:pPr>
        <w:spacing w:after="0"/>
        <w:jc w:val="both"/>
        <w:rPr>
          <w:del w:id="549" w:author="Landis, Lawrence" w:date="2021-04-13T10:21:00Z"/>
        </w:rPr>
        <w:pPrChange w:id="550" w:author="Landis, Lawrence" w:date="2021-04-13T10:21:00Z">
          <w:pPr/>
        </w:pPrChange>
      </w:pPr>
      <w:del w:id="551" w:author="Landis, Lawrence" w:date="2021-04-13T10:21:00Z">
        <w:r w:rsidDel="0038371C">
          <w:lastRenderedPageBreak/>
          <w:delText>Understanding the organization of compiler tool</w:delText>
        </w:r>
        <w:r w:rsidR="00C62AF1" w:rsidDel="0038371C">
          <w:delText xml:space="preserve"> projects</w:delText>
        </w:r>
        <w:r w:rsidDel="0038371C">
          <w:delText>, whether it be software or hard</w:delText>
        </w:r>
        <w:r w:rsidR="00C62AF1" w:rsidDel="0038371C">
          <w:delText>ware</w:delText>
        </w:r>
        <w:r w:rsidDel="0038371C">
          <w:delText xml:space="preserve"> projects</w:delText>
        </w:r>
        <w:r w:rsidR="00C62AF1" w:rsidDel="0038371C">
          <w:delText xml:space="preserve"> is important to know at the outset of your design work.</w:delText>
        </w:r>
      </w:del>
    </w:p>
    <w:p w14:paraId="653A073C" w14:textId="7BE5FAE1" w:rsidR="006C1E6D" w:rsidDel="0038371C" w:rsidRDefault="005E6B0B" w:rsidP="0038371C">
      <w:pPr>
        <w:spacing w:after="0"/>
        <w:jc w:val="both"/>
        <w:rPr>
          <w:del w:id="552" w:author="Landis, Lawrence" w:date="2021-04-13T10:21:00Z"/>
        </w:rPr>
        <w:pPrChange w:id="553" w:author="Landis, Lawrence" w:date="2021-04-13T10:21:00Z">
          <w:pPr/>
        </w:pPrChange>
      </w:pPr>
      <w:del w:id="554" w:author="Landis, Lawrence" w:date="2021-04-13T10:21:00Z">
        <w:r w:rsidDel="0038371C">
          <w:delText>The remote console setup we are using in this lab unarchived a project for the DE1-SoC development board. However</w:delText>
        </w:r>
        <w:r w:rsidR="001018A3" w:rsidDel="0038371C">
          <w:delText>,</w:delText>
        </w:r>
        <w:r w:rsidDel="0038371C">
          <w:delText xml:space="preserve"> </w:delText>
        </w:r>
        <w:r w:rsidR="003F4134" w:rsidDel="0038371C">
          <w:delText xml:space="preserve">some of you are likely connected to </w:delText>
        </w:r>
        <w:r w:rsidDel="0038371C">
          <w:delText xml:space="preserve"> the Cyclone V GX Starter Kit board that is physically connected to </w:delText>
        </w:r>
        <w:r w:rsidR="008F5A4B" w:rsidDel="0038371C">
          <w:delText xml:space="preserve">the lab PC. </w:delText>
        </w:r>
      </w:del>
    </w:p>
    <w:p w14:paraId="272F4947" w14:textId="2B0D59F8" w:rsidR="004B0B99" w:rsidDel="0038371C" w:rsidRDefault="0084008A" w:rsidP="0038371C">
      <w:pPr>
        <w:spacing w:after="0"/>
        <w:jc w:val="both"/>
        <w:rPr>
          <w:del w:id="555" w:author="Landis, Lawrence" w:date="2021-04-13T10:21:00Z"/>
        </w:rPr>
        <w:pPrChange w:id="556" w:author="Landis, Lawrence" w:date="2021-04-13T10:21:00Z">
          <w:pPr/>
        </w:pPrChange>
      </w:pPr>
      <w:del w:id="557" w:author="Landis, Lawrence" w:date="2021-04-13T10:21:00Z">
        <w:r w:rsidDel="0038371C">
          <w:delText>When you use the Cyclone V GX Starter kit, t</w:delText>
        </w:r>
        <w:r w:rsidR="006C1E6D" w:rsidDel="0038371C">
          <w:delText xml:space="preserve">he DE1-SoC blank project you unarchived </w:delText>
        </w:r>
        <w:r w:rsidR="00333903" w:rsidDel="0038371C">
          <w:delText xml:space="preserve">uses a different FPGA device part number than the Cyclone V GX starter </w:delText>
        </w:r>
        <w:r w:rsidR="00F7479F" w:rsidDel="0038371C">
          <w:delText xml:space="preserve">kit physically connected to your PC. </w:delText>
        </w:r>
        <w:r w:rsidRPr="005257B5" w:rsidDel="0038371C">
          <w:rPr>
            <w:u w:val="single"/>
          </w:rPr>
          <w:delText>Only if you are using the Cyclone V GX Starter kit</w:delText>
        </w:r>
        <w:r w:rsidDel="0038371C">
          <w:delText xml:space="preserve">, should you make the changes below. Refer back to lab 1 </w:delText>
        </w:r>
        <w:r w:rsidR="00B7533A" w:rsidDel="0038371C">
          <w:delText>to identify which development kit is connected to your PC</w:delText>
        </w:r>
        <w:r w:rsidDel="0038371C">
          <w:delText xml:space="preserve">. </w:delText>
        </w:r>
        <w:r w:rsidR="007F70D7" w:rsidDel="0038371C">
          <w:delText>S</w:delText>
        </w:r>
        <w:r w:rsidR="00F7479F" w:rsidDel="0038371C">
          <w:delText>tart by changing to the proper part number.</w:delText>
        </w:r>
      </w:del>
    </w:p>
    <w:p w14:paraId="5E95DF00" w14:textId="2E6A3BA0" w:rsidR="00F7479F" w:rsidDel="0038371C" w:rsidRDefault="002A5604" w:rsidP="0038371C">
      <w:pPr>
        <w:spacing w:after="0"/>
        <w:jc w:val="both"/>
        <w:rPr>
          <w:del w:id="558" w:author="Landis, Lawrence" w:date="2021-04-13T10:21:00Z"/>
        </w:rPr>
        <w:pPrChange w:id="559" w:author="Landis, Lawrence" w:date="2021-04-13T10:21:00Z">
          <w:pPr>
            <w:pStyle w:val="ListParagraph"/>
            <w:numPr>
              <w:numId w:val="30"/>
            </w:numPr>
            <w:ind w:hanging="360"/>
          </w:pPr>
        </w:pPrChange>
      </w:pPr>
      <w:del w:id="560" w:author="Landis, Lawrence" w:date="2021-04-13T10:21:00Z">
        <w:r w:rsidDel="0038371C">
          <w:delText xml:space="preserve">Open Assignments </w:delText>
        </w:r>
        <w:r w:rsidDel="0038371C">
          <w:rPr>
            <w:rFonts w:ascii="Wingdings" w:eastAsia="Wingdings" w:hAnsi="Wingdings" w:cs="Wingdings"/>
          </w:rPr>
          <w:delText>à</w:delText>
        </w:r>
        <w:r w:rsidDel="0038371C">
          <w:delText>Device</w:delText>
        </w:r>
      </w:del>
    </w:p>
    <w:p w14:paraId="5744412A" w14:textId="3932BDEC" w:rsidR="002A5604" w:rsidDel="0038371C" w:rsidRDefault="004D7AE7" w:rsidP="0038371C">
      <w:pPr>
        <w:spacing w:after="0"/>
        <w:jc w:val="both"/>
        <w:rPr>
          <w:del w:id="561" w:author="Landis, Lawrence" w:date="2021-04-13T10:21:00Z"/>
        </w:rPr>
        <w:pPrChange w:id="562" w:author="Landis, Lawrence" w:date="2021-04-13T10:21:00Z">
          <w:pPr>
            <w:pStyle w:val="ListParagraph"/>
            <w:numPr>
              <w:numId w:val="30"/>
            </w:numPr>
            <w:ind w:hanging="360"/>
          </w:pPr>
        </w:pPrChange>
      </w:pPr>
      <w:del w:id="563" w:author="Landis, Lawrence" w:date="2021-04-13T10:21:00Z">
        <w:r w:rsidDel="0038371C">
          <w:delText xml:space="preserve">In the name filter, type </w:delText>
        </w:r>
        <w:r w:rsidR="00CB07B7" w:rsidRPr="00CB07B7" w:rsidDel="0038371C">
          <w:delText>5CGXFC5C6F27C7</w:delText>
        </w:r>
        <w:r w:rsidR="001C7897" w:rsidDel="0038371C">
          <w:delText xml:space="preserve">. This will give you a single match, select that one. When it asks if you want to remove current </w:delText>
        </w:r>
        <w:r w:rsidR="008976C0" w:rsidDel="0038371C">
          <w:delText>IO settings, select Yes.</w:delText>
        </w:r>
        <w:r w:rsidR="00454470" w:rsidDel="0038371C">
          <w:delText xml:space="preserve"> Click OK.</w:delText>
        </w:r>
      </w:del>
    </w:p>
    <w:p w14:paraId="4C4646C9" w14:textId="27E3781B" w:rsidR="008976C0" w:rsidDel="0038371C" w:rsidRDefault="002B6408" w:rsidP="0038371C">
      <w:pPr>
        <w:spacing w:after="0"/>
        <w:jc w:val="both"/>
        <w:rPr>
          <w:del w:id="564" w:author="Landis, Lawrence" w:date="2021-04-13T10:21:00Z"/>
        </w:rPr>
        <w:pPrChange w:id="565" w:author="Landis, Lawrence" w:date="2021-04-13T10:21:00Z">
          <w:pPr>
            <w:pStyle w:val="ListParagraph"/>
            <w:numPr>
              <w:numId w:val="30"/>
            </w:numPr>
            <w:ind w:hanging="360"/>
          </w:pPr>
        </w:pPrChange>
      </w:pPr>
      <w:del w:id="566" w:author="Landis, Lawrence" w:date="2021-04-13T10:21:00Z">
        <w:r w:rsidDel="0038371C">
          <w:delText xml:space="preserve">Next, let’s explore other settings. </w:delText>
        </w:r>
        <w:r w:rsidR="0091684F" w:rsidDel="0038371C">
          <w:delText xml:space="preserve">In Quartus: </w:delText>
        </w:r>
        <w:r w:rsidR="0064698E" w:rsidDel="0038371C">
          <w:delText xml:space="preserve">Assignments </w:delText>
        </w:r>
        <w:r w:rsidR="0064698E" w:rsidDel="0038371C">
          <w:rPr>
            <w:rFonts w:ascii="Wingdings" w:eastAsia="Wingdings" w:hAnsi="Wingdings" w:cs="Wingdings"/>
          </w:rPr>
          <w:delText>à</w:delText>
        </w:r>
        <w:r w:rsidR="0064698E" w:rsidDel="0038371C">
          <w:delText xml:space="preserve"> Settings. In category, select General. Note that that the top level entity is set to top. This is the top level of your design hierarchy and will remain the same for the different experiments we will run in this lab.</w:delText>
        </w:r>
      </w:del>
    </w:p>
    <w:p w14:paraId="3AEF498D" w14:textId="7252A2A4" w:rsidR="00E06FFA" w:rsidDel="0038371C" w:rsidRDefault="0064698E" w:rsidP="0038371C">
      <w:pPr>
        <w:spacing w:after="0"/>
        <w:jc w:val="both"/>
        <w:rPr>
          <w:del w:id="567" w:author="Landis, Lawrence" w:date="2021-04-13T10:21:00Z"/>
        </w:rPr>
        <w:pPrChange w:id="568" w:author="Landis, Lawrence" w:date="2021-04-13T10:21:00Z">
          <w:pPr>
            <w:pStyle w:val="ListParagraph"/>
            <w:keepNext/>
            <w:ind w:left="0"/>
            <w:jc w:val="center"/>
          </w:pPr>
        </w:pPrChange>
      </w:pPr>
      <w:del w:id="569" w:author="Landis, Lawrence" w:date="2021-04-13T10:21:00Z">
        <w:r w:rsidRPr="0064698E" w:rsidDel="0038371C">
          <w:rPr>
            <w:noProof/>
          </w:rPr>
          <w:lastRenderedPageBreak/>
          <w:drawing>
            <wp:inline distT="0" distB="0" distL="0" distR="0" wp14:anchorId="434468FF" wp14:editId="61304BAD">
              <wp:extent cx="5943600" cy="4989195"/>
              <wp:effectExtent l="0" t="0" r="0" b="1905"/>
              <wp:docPr id="20059389" name="Picture 20059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989195"/>
                      </a:xfrm>
                      <a:prstGeom prst="rect">
                        <a:avLst/>
                      </a:prstGeom>
                    </pic:spPr>
                  </pic:pic>
                </a:graphicData>
              </a:graphic>
            </wp:inline>
          </w:drawing>
        </w:r>
      </w:del>
    </w:p>
    <w:p w14:paraId="1F0A01C1" w14:textId="082306A9" w:rsidR="0064698E" w:rsidDel="0038371C" w:rsidRDefault="00E06FFA" w:rsidP="0038371C">
      <w:pPr>
        <w:spacing w:after="0"/>
        <w:jc w:val="both"/>
        <w:rPr>
          <w:del w:id="570" w:author="Landis, Lawrence" w:date="2021-04-13T10:21:00Z"/>
        </w:rPr>
        <w:pPrChange w:id="571" w:author="Landis, Lawrence" w:date="2021-04-13T10:21:00Z">
          <w:pPr>
            <w:pStyle w:val="Caption"/>
            <w:jc w:val="center"/>
          </w:pPr>
        </w:pPrChange>
      </w:pPr>
      <w:del w:id="572" w:author="Landis, Lawrence" w:date="2021-04-13T10:21:00Z">
        <w:r w:rsidDel="0038371C">
          <w:delText xml:space="preserve">Figure </w:delText>
        </w:r>
        <w:r w:rsidR="00944746" w:rsidDel="0038371C">
          <w:fldChar w:fldCharType="begin"/>
        </w:r>
        <w:r w:rsidR="00944746" w:rsidDel="0038371C">
          <w:delInstrText xml:space="preserve"> SEQ Figure \* ARABIC </w:delInstrText>
        </w:r>
        <w:r w:rsidR="00944746" w:rsidDel="0038371C">
          <w:fldChar w:fldCharType="separate"/>
        </w:r>
        <w:r w:rsidR="004F7065" w:rsidDel="0038371C">
          <w:rPr>
            <w:noProof/>
          </w:rPr>
          <w:delText>6</w:delText>
        </w:r>
        <w:r w:rsidR="00944746" w:rsidDel="0038371C">
          <w:rPr>
            <w:noProof/>
          </w:rPr>
          <w:fldChar w:fldCharType="end"/>
        </w:r>
        <w:r w:rsidDel="0038371C">
          <w:delText>: Settings tab</w:delText>
        </w:r>
      </w:del>
    </w:p>
    <w:p w14:paraId="2BECB36E" w14:textId="42C32BCE" w:rsidR="00F03659" w:rsidDel="0038371C" w:rsidRDefault="00F03659" w:rsidP="0038371C">
      <w:pPr>
        <w:spacing w:after="0"/>
        <w:jc w:val="both"/>
        <w:rPr>
          <w:del w:id="573" w:author="Landis, Lawrence" w:date="2021-04-13T10:21:00Z"/>
        </w:rPr>
        <w:pPrChange w:id="574" w:author="Landis, Lawrence" w:date="2021-04-13T10:21:00Z">
          <w:pPr>
            <w:pStyle w:val="ListParagraph"/>
          </w:pPr>
        </w:pPrChange>
      </w:pPr>
    </w:p>
    <w:p w14:paraId="006FEE89" w14:textId="5D240BC6" w:rsidR="006246C0" w:rsidDel="0038371C" w:rsidRDefault="006246C0" w:rsidP="0038371C">
      <w:pPr>
        <w:spacing w:after="0"/>
        <w:jc w:val="both"/>
        <w:rPr>
          <w:del w:id="575" w:author="Landis, Lawrence" w:date="2021-04-13T10:21:00Z"/>
        </w:rPr>
        <w:pPrChange w:id="576" w:author="Landis, Lawrence" w:date="2021-04-13T10:21:00Z">
          <w:pPr>
            <w:pStyle w:val="ListParagraph"/>
            <w:numPr>
              <w:numId w:val="31"/>
            </w:numPr>
            <w:ind w:hanging="360"/>
          </w:pPr>
        </w:pPrChange>
      </w:pPr>
      <w:del w:id="577" w:author="Landis, Lawrence" w:date="2021-04-13T10:21:00Z">
        <w:r w:rsidDel="0038371C">
          <w:delText>Next click the Category</w:delText>
        </w:r>
        <w:r w:rsidR="00EF27CE" w:rsidDel="0038371C">
          <w:delText>: Files. Here you see the various design source files and other relevant project files needed to compile your design.</w:delText>
        </w:r>
        <w:r w:rsidR="004C1AC1" w:rsidDel="0038371C">
          <w:delText xml:space="preserve"> You can add and remove files from this panel as needed.</w:delText>
        </w:r>
      </w:del>
    </w:p>
    <w:p w14:paraId="37CBC59B" w14:textId="406C7933" w:rsidR="00F1097F" w:rsidDel="0038371C" w:rsidRDefault="00CE70BE" w:rsidP="0038371C">
      <w:pPr>
        <w:spacing w:after="0"/>
        <w:jc w:val="both"/>
        <w:rPr>
          <w:del w:id="578" w:author="Landis, Lawrence" w:date="2021-04-13T10:21:00Z"/>
        </w:rPr>
        <w:pPrChange w:id="579" w:author="Landis, Lawrence" w:date="2021-04-13T10:21:00Z">
          <w:pPr>
            <w:keepNext/>
            <w:jc w:val="center"/>
          </w:pPr>
        </w:pPrChange>
      </w:pPr>
      <w:del w:id="580" w:author="Landis, Lawrence" w:date="2021-04-13T10:21:00Z">
        <w:r w:rsidDel="0038371C">
          <w:rPr>
            <w:noProof/>
          </w:rPr>
          <w:lastRenderedPageBreak/>
          <w:drawing>
            <wp:inline distT="0" distB="0" distL="0" distR="0" wp14:anchorId="68FA2409" wp14:editId="3FA9E021">
              <wp:extent cx="5372790" cy="43751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86838" cy="4386590"/>
                      </a:xfrm>
                      <a:prstGeom prst="rect">
                        <a:avLst/>
                      </a:prstGeom>
                    </pic:spPr>
                  </pic:pic>
                </a:graphicData>
              </a:graphic>
            </wp:inline>
          </w:drawing>
        </w:r>
      </w:del>
    </w:p>
    <w:p w14:paraId="1D755C29" w14:textId="6A23C2F8" w:rsidR="00E840B1" w:rsidDel="0038371C" w:rsidRDefault="00F1097F" w:rsidP="0038371C">
      <w:pPr>
        <w:spacing w:after="0"/>
        <w:jc w:val="both"/>
        <w:rPr>
          <w:del w:id="581" w:author="Landis, Lawrence" w:date="2021-04-13T10:21:00Z"/>
        </w:rPr>
        <w:pPrChange w:id="582" w:author="Landis, Lawrence" w:date="2021-04-13T10:21:00Z">
          <w:pPr>
            <w:pStyle w:val="Caption"/>
            <w:jc w:val="center"/>
          </w:pPr>
        </w:pPrChange>
      </w:pPr>
      <w:bookmarkStart w:id="583" w:name="_Ref64310950"/>
      <w:del w:id="584" w:author="Landis, Lawrence" w:date="2021-04-13T10:21:00Z">
        <w:r w:rsidDel="0038371C">
          <w:delText xml:space="preserve">Figure </w:delText>
        </w:r>
        <w:r w:rsidR="00944746" w:rsidDel="0038371C">
          <w:fldChar w:fldCharType="begin"/>
        </w:r>
        <w:r w:rsidR="00944746" w:rsidDel="0038371C">
          <w:delInstrText xml:space="preserve"> SEQ Figure \* ARABIC </w:delInstrText>
        </w:r>
        <w:r w:rsidR="00944746" w:rsidDel="0038371C">
          <w:fldChar w:fldCharType="separate"/>
        </w:r>
        <w:r w:rsidR="004F7065" w:rsidDel="0038371C">
          <w:rPr>
            <w:noProof/>
          </w:rPr>
          <w:delText>7</w:delText>
        </w:r>
        <w:r w:rsidR="00944746" w:rsidDel="0038371C">
          <w:rPr>
            <w:noProof/>
          </w:rPr>
          <w:fldChar w:fldCharType="end"/>
        </w:r>
        <w:bookmarkEnd w:id="583"/>
        <w:r w:rsidDel="0038371C">
          <w:delText>: Files included in your project</w:delText>
        </w:r>
      </w:del>
    </w:p>
    <w:p w14:paraId="52A4BADE" w14:textId="2181691F" w:rsidR="008F21A4" w:rsidDel="0038371C" w:rsidRDefault="008F21A4" w:rsidP="0038371C">
      <w:pPr>
        <w:spacing w:after="0"/>
        <w:jc w:val="both"/>
        <w:rPr>
          <w:del w:id="585" w:author="Landis, Lawrence" w:date="2021-04-13T10:21:00Z"/>
        </w:rPr>
        <w:pPrChange w:id="586" w:author="Landis, Lawrence" w:date="2021-04-13T10:21:00Z">
          <w:pPr>
            <w:pStyle w:val="ListParagraph"/>
            <w:numPr>
              <w:numId w:val="31"/>
            </w:numPr>
            <w:ind w:hanging="360"/>
          </w:pPr>
        </w:pPrChange>
      </w:pPr>
      <w:del w:id="587" w:author="Landis, Lawrence" w:date="2021-04-13T10:21:00Z">
        <w:r w:rsidDel="0038371C">
          <w:delText xml:space="preserve">Highlight ../hdl/UserDesign.v and click remove. We will insert a different </w:delText>
        </w:r>
        <w:r w:rsidR="004C7229" w:rsidDel="0038371C">
          <w:delText>design file</w:delText>
        </w:r>
        <w:r w:rsidDel="0038371C">
          <w:delText xml:space="preserve"> into your design</w:delText>
        </w:r>
        <w:r w:rsidR="004C7229" w:rsidDel="0038371C">
          <w:delText xml:space="preserve"> in subsequent steps.</w:delText>
        </w:r>
      </w:del>
    </w:p>
    <w:p w14:paraId="0F65894E" w14:textId="438DC0F4" w:rsidR="00261BFD" w:rsidRPr="008F21A4" w:rsidDel="0038371C" w:rsidRDefault="00A90512" w:rsidP="0038371C">
      <w:pPr>
        <w:spacing w:after="0"/>
        <w:jc w:val="both"/>
        <w:rPr>
          <w:del w:id="588" w:author="Landis, Lawrence" w:date="2021-04-13T10:21:00Z"/>
        </w:rPr>
        <w:pPrChange w:id="589" w:author="Landis, Lawrence" w:date="2021-04-13T10:21:00Z">
          <w:pPr>
            <w:pStyle w:val="ListParagraph"/>
            <w:numPr>
              <w:numId w:val="31"/>
            </w:numPr>
            <w:ind w:hanging="360"/>
          </w:pPr>
        </w:pPrChange>
      </w:pPr>
      <w:del w:id="590" w:author="Landis, Lawrence" w:date="2021-04-13T10:21:00Z">
        <w:r w:rsidDel="0038371C">
          <w:delText xml:space="preserve">Observe that your project is called RemoteLab which </w:delText>
        </w:r>
        <w:r w:rsidR="000305AF" w:rsidDel="0038371C">
          <w:delText xml:space="preserve">is </w:delText>
        </w:r>
        <w:r w:rsidDel="0038371C">
          <w:delText xml:space="preserve">listed on the top bar of the Quartus window. Note that </w:delText>
        </w:r>
        <w:r w:rsidR="000305AF" w:rsidDel="0038371C">
          <w:delText>this name is</w:delText>
        </w:r>
        <w:r w:rsidDel="0038371C">
          <w:delText xml:space="preserve"> different than your top</w:delText>
        </w:r>
        <w:r w:rsidR="00F1097F" w:rsidDel="0038371C">
          <w:delText>-</w:delText>
        </w:r>
        <w:r w:rsidDel="0038371C">
          <w:delText xml:space="preserve">level entity although it could be named the same. It is </w:delText>
        </w:r>
        <w:r w:rsidR="00E84946" w:rsidDel="0038371C">
          <w:delText>possible to create multiple revision projects that will copy over assignments to create new versions of your project. This can be helpful for experimentation with settings.</w:delText>
        </w:r>
      </w:del>
    </w:p>
    <w:p w14:paraId="70A66B91" w14:textId="30302B9B" w:rsidR="00F7479F" w:rsidRPr="00EF616B" w:rsidDel="0038371C" w:rsidRDefault="00F7479F" w:rsidP="0038371C">
      <w:pPr>
        <w:spacing w:after="0"/>
        <w:jc w:val="both"/>
        <w:rPr>
          <w:del w:id="591" w:author="Landis, Lawrence" w:date="2021-04-13T10:21:00Z"/>
        </w:rPr>
        <w:pPrChange w:id="592" w:author="Landis, Lawrence" w:date="2021-04-13T10:21:00Z">
          <w:pPr/>
        </w:pPrChange>
      </w:pPr>
    </w:p>
    <w:p w14:paraId="13776C91" w14:textId="4305A06A" w:rsidR="002A43E4" w:rsidRPr="002A43E4" w:rsidDel="0038371C" w:rsidRDefault="002A43E4" w:rsidP="0038371C">
      <w:pPr>
        <w:spacing w:after="0"/>
        <w:jc w:val="both"/>
        <w:rPr>
          <w:del w:id="593" w:author="Landis, Lawrence" w:date="2021-04-13T10:21:00Z"/>
        </w:rPr>
        <w:pPrChange w:id="594" w:author="Landis, Lawrence" w:date="2021-04-13T10:21:00Z">
          <w:pPr/>
        </w:pPrChange>
      </w:pPr>
    </w:p>
    <w:p w14:paraId="30F080A2" w14:textId="6127DB0B" w:rsidR="004E2E26" w:rsidDel="0038371C" w:rsidRDefault="004E2E26" w:rsidP="0038371C">
      <w:pPr>
        <w:spacing w:after="0"/>
        <w:jc w:val="both"/>
        <w:rPr>
          <w:del w:id="595" w:author="Landis, Lawrence" w:date="2021-04-13T10:21:00Z"/>
          <w:rFonts w:ascii="Intel Clear Light" w:hAnsi="Intel Clear Light"/>
          <w:b/>
          <w:i/>
          <w:iCs/>
          <w:color w:val="1F497D" w:themeColor="text2"/>
          <w:sz w:val="22"/>
          <w:szCs w:val="18"/>
        </w:rPr>
        <w:pPrChange w:id="596" w:author="Landis, Lawrence" w:date="2021-04-13T10:21:00Z">
          <w:pPr/>
        </w:pPrChange>
      </w:pPr>
      <w:del w:id="597" w:author="Landis, Lawrence" w:date="2021-04-13T10:21:00Z">
        <w:r w:rsidDel="0038371C">
          <w:br w:type="page"/>
        </w:r>
      </w:del>
    </w:p>
    <w:p w14:paraId="0F0E2D14" w14:textId="052F77EC" w:rsidR="001178E9" w:rsidRPr="00831463" w:rsidDel="0038371C" w:rsidRDefault="001178E9" w:rsidP="0038371C">
      <w:pPr>
        <w:spacing w:after="0"/>
        <w:jc w:val="both"/>
        <w:rPr>
          <w:del w:id="598" w:author="Landis, Lawrence" w:date="2021-04-13T10:21:00Z"/>
          <w:rFonts w:ascii="IntelOne Display Medium" w:hAnsi="IntelOne Display Medium" w:cs="Intel Clear Pro"/>
          <w:szCs w:val="24"/>
        </w:rPr>
        <w:pPrChange w:id="599" w:author="Landis, Lawrence" w:date="2021-04-13T10:21:00Z">
          <w:pPr>
            <w:pStyle w:val="Heading1"/>
            <w:numPr>
              <w:numId w:val="0"/>
            </w:numPr>
            <w:spacing w:line="26" w:lineRule="atLeast"/>
          </w:pPr>
        </w:pPrChange>
      </w:pPr>
      <w:bookmarkStart w:id="600" w:name="_Toc67468491"/>
      <w:del w:id="601" w:author="Landis, Lawrence" w:date="2021-04-13T10:21:00Z">
        <w:r w:rsidRPr="00831463" w:rsidDel="0038371C">
          <w:rPr>
            <w:rFonts w:ascii="IntelOne Display Medium" w:hAnsi="IntelOne Display Medium" w:cs="Intel Clear Pro"/>
            <w:sz w:val="52"/>
            <w:szCs w:val="52"/>
          </w:rPr>
          <w:lastRenderedPageBreak/>
          <w:delText xml:space="preserve">LAB 3: </w:delText>
        </w:r>
        <w:r w:rsidR="00683678" w:rsidRPr="00831463" w:rsidDel="0038371C">
          <w:rPr>
            <w:rFonts w:ascii="IntelOne Display Medium" w:hAnsi="IntelOne Display Medium" w:cs="Intel Clear Pro"/>
            <w:sz w:val="52"/>
            <w:szCs w:val="52"/>
          </w:rPr>
          <w:delText>Describing your FPGA function in Verilog</w:delText>
        </w:r>
        <w:bookmarkEnd w:id="600"/>
      </w:del>
    </w:p>
    <w:p w14:paraId="2DE40F0A" w14:textId="0AE73450" w:rsidR="001178E9" w:rsidRPr="00C31E14" w:rsidDel="0038371C" w:rsidRDefault="001178E9" w:rsidP="0038371C">
      <w:pPr>
        <w:spacing w:after="0"/>
        <w:jc w:val="both"/>
        <w:rPr>
          <w:del w:id="602" w:author="Landis, Lawrence" w:date="2021-04-13T10:21:00Z"/>
          <w:color w:val="0070C0"/>
          <w:sz w:val="32"/>
          <w:szCs w:val="32"/>
        </w:rPr>
        <w:pPrChange w:id="603" w:author="Landis, Lawrence" w:date="2021-04-13T10:21:00Z">
          <w:pPr>
            <w:pStyle w:val="Heading2"/>
            <w:numPr>
              <w:ilvl w:val="0"/>
              <w:numId w:val="0"/>
            </w:numPr>
            <w:spacing w:line="26" w:lineRule="atLeast"/>
            <w:ind w:left="0" w:firstLine="0"/>
          </w:pPr>
        </w:pPrChange>
      </w:pPr>
      <w:bookmarkStart w:id="604" w:name="_Toc67468492"/>
      <w:del w:id="605" w:author="Landis, Lawrence" w:date="2021-04-13T10:21:00Z">
        <w:r w:rsidRPr="00C31E14" w:rsidDel="0038371C">
          <w:rPr>
            <w:color w:val="0070C0"/>
            <w:sz w:val="32"/>
            <w:szCs w:val="32"/>
          </w:rPr>
          <w:delText>Summary</w:delText>
        </w:r>
        <w:bookmarkEnd w:id="604"/>
        <w:r w:rsidDel="0038371C">
          <w:rPr>
            <w:color w:val="0070C0"/>
            <w:sz w:val="32"/>
            <w:szCs w:val="32"/>
          </w:rPr>
          <w:br/>
        </w:r>
      </w:del>
    </w:p>
    <w:p w14:paraId="282CC45D" w14:textId="75678B07" w:rsidR="001178E9" w:rsidDel="0038371C" w:rsidRDefault="001178E9" w:rsidP="0038371C">
      <w:pPr>
        <w:spacing w:after="0"/>
        <w:jc w:val="both"/>
        <w:rPr>
          <w:del w:id="606" w:author="Landis, Lawrence" w:date="2021-04-13T10:21:00Z"/>
        </w:rPr>
        <w:pPrChange w:id="607" w:author="Landis, Lawrence" w:date="2021-04-13T10:21:00Z">
          <w:pPr>
            <w:pStyle w:val="NoSpacing"/>
            <w:spacing w:line="312" w:lineRule="auto"/>
          </w:pPr>
        </w:pPrChange>
      </w:pPr>
      <w:del w:id="608" w:author="Landis, Lawrence" w:date="2021-04-13T10:21:00Z">
        <w:r w:rsidDel="0038371C">
          <w:delText>This lab will step you through the process of a simple design from generating your first Verilog file to synthesize and compile. Synthesis converts your Verilog language file to an FPGA specific “netlist” that programs the programmable FPGA lookup tables into your desired function. Compilation figures out the location of the lookup table cells used in the FPGA and generates a programming image that is downloaded to your Intel FPGA Development kit. At the end of this lab, you will be able to test the functionality of the example digital electronic circuits by toggling the switches and observing the LEDs for proper circuit operation.</w:delText>
        </w:r>
        <w:r w:rsidR="00AE7692" w:rsidDel="0038371C">
          <w:br/>
        </w:r>
      </w:del>
    </w:p>
    <w:p w14:paraId="5875F109" w14:textId="79FBA111" w:rsidR="001178E9" w:rsidDel="0038371C" w:rsidRDefault="001178E9" w:rsidP="0038371C">
      <w:pPr>
        <w:spacing w:after="0"/>
        <w:jc w:val="both"/>
        <w:rPr>
          <w:del w:id="609" w:author="Landis, Lawrence" w:date="2021-04-13T10:21:00Z"/>
          <w:color w:val="0070C0"/>
          <w:sz w:val="32"/>
          <w:szCs w:val="32"/>
        </w:rPr>
        <w:pPrChange w:id="610" w:author="Landis, Lawrence" w:date="2021-04-13T10:21:00Z">
          <w:pPr>
            <w:pStyle w:val="Heading2"/>
            <w:numPr>
              <w:ilvl w:val="0"/>
              <w:numId w:val="0"/>
            </w:numPr>
            <w:spacing w:line="26" w:lineRule="atLeast"/>
            <w:ind w:left="0" w:firstLine="0"/>
          </w:pPr>
        </w:pPrChange>
      </w:pPr>
      <w:bookmarkStart w:id="611" w:name="_Toc67468493"/>
      <w:del w:id="612" w:author="Landis, Lawrence" w:date="2021-04-13T10:21:00Z">
        <w:r w:rsidDel="0038371C">
          <w:rPr>
            <w:color w:val="0070C0"/>
            <w:sz w:val="32"/>
            <w:szCs w:val="32"/>
          </w:rPr>
          <w:delText>Lab Instruction</w:delText>
        </w:r>
        <w:bookmarkEnd w:id="611"/>
      </w:del>
    </w:p>
    <w:p w14:paraId="083A727D" w14:textId="455F0CC0" w:rsidR="0018527D" w:rsidRPr="0018527D" w:rsidDel="0038371C" w:rsidRDefault="0018527D" w:rsidP="0038371C">
      <w:pPr>
        <w:spacing w:after="0"/>
        <w:jc w:val="both"/>
        <w:rPr>
          <w:del w:id="613" w:author="Landis, Lawrence" w:date="2021-04-13T10:21:00Z"/>
          <w:rFonts w:eastAsiaTheme="majorEastAsia" w:cs="Intel Clear"/>
          <w:b/>
          <w:bCs/>
          <w:vanish/>
          <w:color w:val="808080" w:themeColor="background1" w:themeShade="80"/>
          <w:sz w:val="26"/>
          <w:szCs w:val="26"/>
        </w:rPr>
        <w:pPrChange w:id="614" w:author="Landis, Lawrence" w:date="2021-04-13T10:21:00Z">
          <w:pPr>
            <w:pStyle w:val="ListParagraph"/>
            <w:keepNext/>
            <w:keepLines/>
            <w:numPr>
              <w:numId w:val="32"/>
            </w:numPr>
            <w:spacing w:before="200" w:after="0"/>
            <w:ind w:left="432" w:hanging="432"/>
            <w:contextualSpacing w:val="0"/>
            <w:outlineLvl w:val="1"/>
          </w:pPr>
        </w:pPrChange>
      </w:pPr>
      <w:bookmarkStart w:id="615" w:name="_Toc64289809"/>
      <w:bookmarkStart w:id="616" w:name="_Toc66821710"/>
      <w:bookmarkStart w:id="617" w:name="_Toc66821791"/>
      <w:bookmarkStart w:id="618" w:name="_Toc66821945"/>
      <w:bookmarkStart w:id="619" w:name="_Toc66822038"/>
      <w:bookmarkStart w:id="620" w:name="_Toc66822119"/>
      <w:bookmarkStart w:id="621" w:name="_Toc67406790"/>
      <w:bookmarkStart w:id="622" w:name="_Toc67468494"/>
      <w:bookmarkEnd w:id="615"/>
      <w:bookmarkEnd w:id="616"/>
      <w:bookmarkEnd w:id="617"/>
      <w:bookmarkEnd w:id="618"/>
      <w:bookmarkEnd w:id="619"/>
      <w:bookmarkEnd w:id="620"/>
      <w:bookmarkEnd w:id="621"/>
      <w:bookmarkEnd w:id="622"/>
    </w:p>
    <w:p w14:paraId="3F40D50C" w14:textId="6A78FA17" w:rsidR="0018527D" w:rsidRPr="0018527D" w:rsidDel="0038371C" w:rsidRDefault="0018527D" w:rsidP="0038371C">
      <w:pPr>
        <w:spacing w:after="0"/>
        <w:jc w:val="both"/>
        <w:rPr>
          <w:del w:id="623" w:author="Landis, Lawrence" w:date="2021-04-13T10:21:00Z"/>
          <w:rFonts w:eastAsiaTheme="majorEastAsia" w:cs="Intel Clear"/>
          <w:b/>
          <w:bCs/>
          <w:vanish/>
          <w:color w:val="808080" w:themeColor="background1" w:themeShade="80"/>
          <w:sz w:val="26"/>
          <w:szCs w:val="26"/>
        </w:rPr>
        <w:pPrChange w:id="624" w:author="Landis, Lawrence" w:date="2021-04-13T10:21:00Z">
          <w:pPr>
            <w:pStyle w:val="ListParagraph"/>
            <w:keepNext/>
            <w:keepLines/>
            <w:numPr>
              <w:numId w:val="1"/>
            </w:numPr>
            <w:spacing w:before="200" w:after="0"/>
            <w:ind w:left="432" w:hanging="432"/>
            <w:contextualSpacing w:val="0"/>
            <w:outlineLvl w:val="1"/>
          </w:pPr>
        </w:pPrChange>
      </w:pPr>
      <w:bookmarkStart w:id="625" w:name="_Toc64289810"/>
      <w:bookmarkStart w:id="626" w:name="_Toc66821711"/>
      <w:bookmarkStart w:id="627" w:name="_Toc66821792"/>
      <w:bookmarkStart w:id="628" w:name="_Toc66821946"/>
      <w:bookmarkStart w:id="629" w:name="_Toc66822039"/>
      <w:bookmarkStart w:id="630" w:name="_Toc66822120"/>
      <w:bookmarkStart w:id="631" w:name="_Toc67406791"/>
      <w:bookmarkStart w:id="632" w:name="_Toc67468495"/>
      <w:bookmarkEnd w:id="625"/>
      <w:bookmarkEnd w:id="626"/>
      <w:bookmarkEnd w:id="627"/>
      <w:bookmarkEnd w:id="628"/>
      <w:bookmarkEnd w:id="629"/>
      <w:bookmarkEnd w:id="630"/>
      <w:bookmarkEnd w:id="631"/>
      <w:bookmarkEnd w:id="632"/>
    </w:p>
    <w:p w14:paraId="0DC8A5FD" w14:textId="3E1F241D" w:rsidR="0018527D" w:rsidRPr="0018527D" w:rsidDel="0038371C" w:rsidRDefault="0018527D" w:rsidP="0038371C">
      <w:pPr>
        <w:spacing w:after="0"/>
        <w:jc w:val="both"/>
        <w:rPr>
          <w:del w:id="633" w:author="Landis, Lawrence" w:date="2021-04-13T10:21:00Z"/>
          <w:rFonts w:eastAsiaTheme="majorEastAsia" w:cs="Intel Clear"/>
          <w:b/>
          <w:bCs/>
          <w:vanish/>
          <w:color w:val="808080" w:themeColor="background1" w:themeShade="80"/>
          <w:sz w:val="26"/>
          <w:szCs w:val="26"/>
        </w:rPr>
        <w:pPrChange w:id="634" w:author="Landis, Lawrence" w:date="2021-04-13T10:21:00Z">
          <w:pPr>
            <w:pStyle w:val="ListParagraph"/>
            <w:keepNext/>
            <w:keepLines/>
            <w:numPr>
              <w:numId w:val="1"/>
            </w:numPr>
            <w:spacing w:before="200" w:after="0"/>
            <w:ind w:left="432" w:hanging="432"/>
            <w:contextualSpacing w:val="0"/>
            <w:outlineLvl w:val="1"/>
          </w:pPr>
        </w:pPrChange>
      </w:pPr>
      <w:bookmarkStart w:id="635" w:name="_Toc64289811"/>
      <w:bookmarkStart w:id="636" w:name="_Toc66821712"/>
      <w:bookmarkStart w:id="637" w:name="_Toc66821793"/>
      <w:bookmarkStart w:id="638" w:name="_Toc66821947"/>
      <w:bookmarkStart w:id="639" w:name="_Toc66822040"/>
      <w:bookmarkStart w:id="640" w:name="_Toc66822121"/>
      <w:bookmarkStart w:id="641" w:name="_Toc67406792"/>
      <w:bookmarkStart w:id="642" w:name="_Toc67468496"/>
      <w:bookmarkEnd w:id="635"/>
      <w:bookmarkEnd w:id="636"/>
      <w:bookmarkEnd w:id="637"/>
      <w:bookmarkEnd w:id="638"/>
      <w:bookmarkEnd w:id="639"/>
      <w:bookmarkEnd w:id="640"/>
      <w:bookmarkEnd w:id="641"/>
      <w:bookmarkEnd w:id="642"/>
    </w:p>
    <w:p w14:paraId="773B7BE5" w14:textId="51A8524D" w:rsidR="0088152E" w:rsidRPr="001178E9" w:rsidDel="0038371C" w:rsidRDefault="001178E9" w:rsidP="0038371C">
      <w:pPr>
        <w:spacing w:after="0"/>
        <w:jc w:val="both"/>
        <w:rPr>
          <w:del w:id="643" w:author="Landis, Lawrence" w:date="2021-04-13T10:21:00Z"/>
        </w:rPr>
        <w:pPrChange w:id="644" w:author="Landis, Lawrence" w:date="2021-04-13T10:21:00Z">
          <w:pPr>
            <w:pStyle w:val="Heading2"/>
          </w:pPr>
        </w:pPrChange>
      </w:pPr>
      <w:bookmarkStart w:id="645" w:name="_Toc67468497"/>
      <w:del w:id="646" w:author="Landis, Lawrence" w:date="2021-04-13T10:21:00Z">
        <w:r w:rsidDel="0038371C">
          <w:delText>Creating a New File</w:delText>
        </w:r>
        <w:bookmarkEnd w:id="645"/>
      </w:del>
    </w:p>
    <w:p w14:paraId="38E95EEF" w14:textId="5980C0A0" w:rsidR="00CF4AAB" w:rsidDel="0038371C" w:rsidRDefault="001178E9" w:rsidP="0038371C">
      <w:pPr>
        <w:spacing w:after="0"/>
        <w:jc w:val="both"/>
        <w:rPr>
          <w:del w:id="647" w:author="Landis, Lawrence" w:date="2021-04-13T10:21:00Z"/>
        </w:rPr>
        <w:pPrChange w:id="648" w:author="Landis, Lawrence" w:date="2021-04-13T10:21:00Z">
          <w:pPr>
            <w:pStyle w:val="NoSpacing"/>
            <w:numPr>
              <w:numId w:val="3"/>
            </w:numPr>
            <w:spacing w:before="240" w:line="26" w:lineRule="atLeast"/>
            <w:ind w:left="540" w:hanging="360"/>
          </w:pPr>
        </w:pPrChange>
      </w:pPr>
      <w:del w:id="649" w:author="Landis, Lawrence" w:date="2021-04-13T10:21:00Z">
        <w:r w:rsidDel="0038371C">
          <w:delText xml:space="preserve">Create a Verilog HDL file. Go the </w:delText>
        </w:r>
        <w:r w:rsidRPr="001178E9" w:rsidDel="0038371C">
          <w:rPr>
            <w:b/>
            <w:bCs/>
          </w:rPr>
          <w:delText>File</w:delText>
        </w:r>
        <w:r w:rsidDel="0038371C">
          <w:delText xml:space="preserve"> dropdown menu and select </w:delText>
        </w:r>
        <w:r w:rsidRPr="001178E9" w:rsidDel="0038371C">
          <w:rPr>
            <w:b/>
            <w:bCs/>
          </w:rPr>
          <w:delText>New</w:delText>
        </w:r>
        <w:r w:rsidDel="0038371C">
          <w:delText>.</w:delText>
        </w:r>
      </w:del>
    </w:p>
    <w:p w14:paraId="196BB4F4" w14:textId="24364628" w:rsidR="007303A9" w:rsidDel="0038371C" w:rsidRDefault="001178E9" w:rsidP="0038371C">
      <w:pPr>
        <w:spacing w:after="0"/>
        <w:jc w:val="both"/>
        <w:rPr>
          <w:del w:id="650" w:author="Landis, Lawrence" w:date="2021-04-13T10:21:00Z"/>
        </w:rPr>
        <w:pPrChange w:id="651" w:author="Landis, Lawrence" w:date="2021-04-13T10:21:00Z">
          <w:pPr>
            <w:pStyle w:val="NoSpacing"/>
            <w:numPr>
              <w:numId w:val="3"/>
            </w:numPr>
            <w:spacing w:before="240" w:line="26" w:lineRule="atLeast"/>
            <w:ind w:left="540" w:hanging="360"/>
          </w:pPr>
        </w:pPrChange>
      </w:pPr>
      <w:del w:id="652" w:author="Landis, Lawrence" w:date="2021-04-13T10:21:00Z">
        <w:r w:rsidDel="0038371C">
          <w:delText xml:space="preserve">A window, shown in </w:delText>
        </w:r>
        <w:r w:rsidR="00F1097F" w:rsidDel="0038371C">
          <w:fldChar w:fldCharType="begin"/>
        </w:r>
        <w:r w:rsidR="00F1097F" w:rsidDel="0038371C">
          <w:delInstrText xml:space="preserve"> REF _Ref64310950 \h </w:delInstrText>
        </w:r>
        <w:r w:rsidR="00F1097F" w:rsidDel="0038371C">
          <w:fldChar w:fldCharType="separate"/>
        </w:r>
        <w:r w:rsidR="004F7065" w:rsidDel="0038371C">
          <w:delText xml:space="preserve">Figure </w:delText>
        </w:r>
        <w:r w:rsidR="004F7065" w:rsidDel="0038371C">
          <w:rPr>
            <w:noProof/>
          </w:rPr>
          <w:delText>7</w:delText>
        </w:r>
        <w:r w:rsidR="00F1097F" w:rsidDel="0038371C">
          <w:fldChar w:fldCharType="end"/>
        </w:r>
        <w:r w:rsidDel="0038371C">
          <w:delText xml:space="preserve">, should pop up. Click on </w:delText>
        </w:r>
        <w:r w:rsidRPr="001178E9" w:rsidDel="0038371C">
          <w:rPr>
            <w:b/>
            <w:bCs/>
          </w:rPr>
          <w:delText>Verilog HDL File</w:delText>
        </w:r>
        <w:r w:rsidDel="0038371C">
          <w:delText xml:space="preserve"> and then </w:delText>
        </w:r>
        <w:r w:rsidRPr="001178E9" w:rsidDel="0038371C">
          <w:rPr>
            <w:b/>
            <w:bCs/>
          </w:rPr>
          <w:delText>OK</w:delText>
        </w:r>
        <w:r w:rsidDel="0038371C">
          <w:delText>.</w:delText>
        </w:r>
        <w:r w:rsidR="00D5265F" w:rsidDel="0038371C">
          <w:delText xml:space="preserve"> </w:delText>
        </w:r>
      </w:del>
    </w:p>
    <w:p w14:paraId="4207DB6B" w14:textId="61BA2862" w:rsidR="00E1526C" w:rsidDel="0038371C" w:rsidRDefault="00AE7692" w:rsidP="0038371C">
      <w:pPr>
        <w:spacing w:after="0"/>
        <w:jc w:val="both"/>
        <w:rPr>
          <w:del w:id="653" w:author="Landis, Lawrence" w:date="2021-04-13T10:21:00Z"/>
        </w:rPr>
        <w:pPrChange w:id="654" w:author="Landis, Lawrence" w:date="2021-04-13T10:21:00Z">
          <w:pPr>
            <w:pStyle w:val="NoSpacing"/>
            <w:keepNext/>
            <w:spacing w:before="240" w:line="26" w:lineRule="atLeast"/>
            <w:jc w:val="center"/>
          </w:pPr>
        </w:pPrChange>
      </w:pPr>
      <w:del w:id="655" w:author="Landis, Lawrence" w:date="2021-04-13T10:21:00Z">
        <w:r w:rsidRPr="00AE7692" w:rsidDel="0038371C">
          <w:rPr>
            <w:noProof/>
          </w:rPr>
          <w:lastRenderedPageBreak/>
          <w:drawing>
            <wp:inline distT="0" distB="0" distL="0" distR="0" wp14:anchorId="411A9662" wp14:editId="4ED72F70">
              <wp:extent cx="2153648" cy="276430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54398" cy="2765265"/>
                      </a:xfrm>
                      <a:prstGeom prst="rect">
                        <a:avLst/>
                      </a:prstGeom>
                    </pic:spPr>
                  </pic:pic>
                </a:graphicData>
              </a:graphic>
            </wp:inline>
          </w:drawing>
        </w:r>
      </w:del>
    </w:p>
    <w:p w14:paraId="2B6388EE" w14:textId="0B61109C" w:rsidR="001A7BEE" w:rsidDel="0038371C" w:rsidRDefault="00E1526C" w:rsidP="0038371C">
      <w:pPr>
        <w:spacing w:after="0"/>
        <w:jc w:val="both"/>
        <w:rPr>
          <w:del w:id="656" w:author="Landis, Lawrence" w:date="2021-04-13T10:21:00Z"/>
        </w:rPr>
        <w:pPrChange w:id="657" w:author="Landis, Lawrence" w:date="2021-04-13T10:21:00Z">
          <w:pPr>
            <w:pStyle w:val="Caption"/>
            <w:jc w:val="center"/>
          </w:pPr>
        </w:pPrChange>
      </w:pPr>
      <w:del w:id="658" w:author="Landis, Lawrence" w:date="2021-04-13T10:21:00Z">
        <w:r w:rsidDel="0038371C">
          <w:delText xml:space="preserve">Figure </w:delText>
        </w:r>
        <w:r w:rsidR="00944746" w:rsidDel="0038371C">
          <w:fldChar w:fldCharType="begin"/>
        </w:r>
        <w:r w:rsidR="00944746" w:rsidDel="0038371C">
          <w:delInstrText xml:space="preserve"> SEQ Figure \* ARABIC </w:delInstrText>
        </w:r>
        <w:r w:rsidR="00944746" w:rsidDel="0038371C">
          <w:fldChar w:fldCharType="separate"/>
        </w:r>
        <w:r w:rsidR="004F7065" w:rsidDel="0038371C">
          <w:rPr>
            <w:noProof/>
          </w:rPr>
          <w:delText>8</w:delText>
        </w:r>
        <w:r w:rsidR="00944746" w:rsidDel="0038371C">
          <w:rPr>
            <w:noProof/>
          </w:rPr>
          <w:fldChar w:fldCharType="end"/>
        </w:r>
        <w:r w:rsidDel="0038371C">
          <w:delText>: New File Window</w:delText>
        </w:r>
      </w:del>
    </w:p>
    <w:p w14:paraId="4E4E49EC" w14:textId="45AEBC01" w:rsidR="00AE7692" w:rsidRPr="005257B5" w:rsidDel="0038371C" w:rsidRDefault="000A7056" w:rsidP="0038371C">
      <w:pPr>
        <w:spacing w:after="0"/>
        <w:jc w:val="both"/>
        <w:rPr>
          <w:del w:id="659" w:author="Landis, Lawrence" w:date="2021-04-13T10:21:00Z"/>
        </w:rPr>
        <w:pPrChange w:id="660" w:author="Landis, Lawrence" w:date="2021-04-13T10:21:00Z">
          <w:pPr>
            <w:pStyle w:val="Heading2"/>
          </w:pPr>
        </w:pPrChange>
      </w:pPr>
      <w:bookmarkStart w:id="661" w:name="_Toc64289813"/>
      <w:bookmarkStart w:id="662" w:name="_Toc66821714"/>
      <w:bookmarkStart w:id="663" w:name="_Toc66821795"/>
      <w:bookmarkStart w:id="664" w:name="_Toc66821949"/>
      <w:bookmarkStart w:id="665" w:name="_Toc66822042"/>
      <w:bookmarkStart w:id="666" w:name="_Toc66822123"/>
      <w:bookmarkStart w:id="667" w:name="_Toc64289814"/>
      <w:bookmarkStart w:id="668" w:name="_Toc66821715"/>
      <w:bookmarkStart w:id="669" w:name="_Toc66821796"/>
      <w:bookmarkStart w:id="670" w:name="_Toc66821950"/>
      <w:bookmarkStart w:id="671" w:name="_Toc66822043"/>
      <w:bookmarkStart w:id="672" w:name="_Toc66822124"/>
      <w:bookmarkStart w:id="673" w:name="_Toc67468498"/>
      <w:bookmarkEnd w:id="661"/>
      <w:bookmarkEnd w:id="662"/>
      <w:bookmarkEnd w:id="663"/>
      <w:bookmarkEnd w:id="664"/>
      <w:bookmarkEnd w:id="665"/>
      <w:bookmarkEnd w:id="666"/>
      <w:bookmarkEnd w:id="667"/>
      <w:bookmarkEnd w:id="668"/>
      <w:bookmarkEnd w:id="669"/>
      <w:bookmarkEnd w:id="670"/>
      <w:bookmarkEnd w:id="671"/>
      <w:bookmarkEnd w:id="672"/>
      <w:del w:id="674" w:author="Landis, Lawrence" w:date="2021-04-13T10:21:00Z">
        <w:r w:rsidRPr="005257B5" w:rsidDel="0038371C">
          <w:delText>Adding Verilog Code</w:delText>
        </w:r>
        <w:bookmarkEnd w:id="673"/>
      </w:del>
    </w:p>
    <w:p w14:paraId="579CD173" w14:textId="77E921AD" w:rsidR="000A40B9" w:rsidDel="0038371C" w:rsidRDefault="000A7056" w:rsidP="0038371C">
      <w:pPr>
        <w:spacing w:after="0"/>
        <w:jc w:val="both"/>
        <w:rPr>
          <w:del w:id="675" w:author="Landis, Lawrence" w:date="2021-04-13T10:21:00Z"/>
        </w:rPr>
        <w:pPrChange w:id="676" w:author="Landis, Lawrence" w:date="2021-04-13T10:21:00Z">
          <w:pPr>
            <w:pStyle w:val="NoSpacing"/>
            <w:numPr>
              <w:numId w:val="3"/>
            </w:numPr>
            <w:spacing w:before="240" w:line="312" w:lineRule="auto"/>
            <w:ind w:left="547" w:hanging="360"/>
          </w:pPr>
        </w:pPrChange>
      </w:pPr>
      <w:del w:id="677" w:author="Landis, Lawrence" w:date="2021-04-13T10:21:00Z">
        <w:r w:rsidDel="0038371C">
          <w:delText xml:space="preserve">Create a simple module in your Verilog HDL file by typing </w:delText>
        </w:r>
        <w:r w:rsidR="00B63E1C" w:rsidDel="0038371C">
          <w:delText xml:space="preserve">the code shown in </w:delText>
        </w:r>
        <w:r w:rsidR="000A40B9" w:rsidDel="0038371C">
          <w:fldChar w:fldCharType="begin"/>
        </w:r>
        <w:r w:rsidR="000A40B9" w:rsidDel="0038371C">
          <w:delInstrText xml:space="preserve"> REF _Ref64311989 \h </w:delInstrText>
        </w:r>
        <w:r w:rsidR="000A40B9" w:rsidDel="0038371C">
          <w:fldChar w:fldCharType="separate"/>
        </w:r>
        <w:r w:rsidR="004F7065" w:rsidDel="0038371C">
          <w:delText xml:space="preserve">Code Snippet </w:delText>
        </w:r>
        <w:r w:rsidR="004F7065" w:rsidDel="0038371C">
          <w:rPr>
            <w:noProof/>
          </w:rPr>
          <w:delText>1</w:delText>
        </w:r>
        <w:r w:rsidR="000A40B9" w:rsidDel="0038371C">
          <w:fldChar w:fldCharType="end"/>
        </w:r>
        <w:r w:rsidDel="0038371C">
          <w:delText xml:space="preserve">. You can also copy/paste this code from the file </w:delText>
        </w:r>
        <w:r w:rsidR="00944746" w:rsidDel="0038371C">
          <w:fldChar w:fldCharType="begin"/>
        </w:r>
        <w:r w:rsidR="00944746" w:rsidDel="0038371C">
          <w:delInstrText xml:space="preserve"> HYPERLINK "https://github.com/intel/FPGA-Devcloud/blob/master/main/HandsFree/Devkits/DE10-Lite/Example_Projects/Intro_to_Quartus/switch_to_led.vhd" </w:delInstrText>
        </w:r>
        <w:r w:rsidR="00944746" w:rsidDel="0038371C">
          <w:fldChar w:fldCharType="separate"/>
        </w:r>
        <w:r w:rsidRPr="005457BD" w:rsidDel="0038371C">
          <w:rPr>
            <w:rStyle w:val="Hyperlink"/>
          </w:rPr>
          <w:delText>switch_to_led.v</w:delText>
        </w:r>
        <w:r w:rsidR="00944746" w:rsidDel="0038371C">
          <w:rPr>
            <w:rStyle w:val="Hyperlink"/>
          </w:rPr>
          <w:fldChar w:fldCharType="end"/>
        </w:r>
        <w:r w:rsidDel="0038371C">
          <w:delText xml:space="preserve"> found in the design files you downloaded for this workshop.</w:delText>
        </w:r>
      </w:del>
    </w:p>
    <w:bookmarkStart w:id="678" w:name="_MON_1674920601"/>
    <w:bookmarkEnd w:id="678"/>
    <w:p w14:paraId="4DFC00C6" w14:textId="6D62E9C8" w:rsidR="00B63E1C" w:rsidDel="0038371C" w:rsidRDefault="00EF616B" w:rsidP="0038371C">
      <w:pPr>
        <w:spacing w:after="0"/>
        <w:jc w:val="both"/>
        <w:rPr>
          <w:del w:id="679" w:author="Landis, Lawrence" w:date="2021-04-13T10:21:00Z"/>
        </w:rPr>
        <w:pPrChange w:id="680" w:author="Landis, Lawrence" w:date="2021-04-13T10:21:00Z">
          <w:pPr>
            <w:pStyle w:val="NoSpacing"/>
            <w:keepNext/>
            <w:spacing w:after="0" w:line="26" w:lineRule="atLeast"/>
            <w:jc w:val="center"/>
          </w:pPr>
        </w:pPrChange>
      </w:pPr>
      <w:del w:id="681" w:author="Landis, Lawrence" w:date="2021-04-13T10:21:00Z">
        <w:r w:rsidDel="0038371C">
          <w:rPr>
            <w:rFonts w:ascii="Times New Roman" w:hAnsi="Times New Roman" w:cs="Times New Roman"/>
          </w:rPr>
          <w:object w:dxaOrig="9360" w:dyaOrig="1425" w14:anchorId="302301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7pt;height:70.65pt" o:ole="">
              <v:imagedata r:id="rId23" o:title=""/>
            </v:shape>
            <o:OLEObject Type="Embed" ProgID="Word.Document.12" ShapeID="_x0000_i1025" DrawAspect="Content" ObjectID="_1679833962" r:id="rId24">
              <o:FieldCodes>\s</o:FieldCodes>
            </o:OLEObject>
          </w:object>
        </w:r>
      </w:del>
    </w:p>
    <w:p w14:paraId="77CEC822" w14:textId="659FE2CC" w:rsidR="00216A4F" w:rsidRPr="000A40B9" w:rsidDel="0038371C" w:rsidRDefault="00B63E1C" w:rsidP="0038371C">
      <w:pPr>
        <w:spacing w:after="0"/>
        <w:jc w:val="both"/>
        <w:rPr>
          <w:del w:id="682" w:author="Landis, Lawrence" w:date="2021-04-13T10:21:00Z"/>
        </w:rPr>
        <w:pPrChange w:id="683" w:author="Landis, Lawrence" w:date="2021-04-13T10:21:00Z">
          <w:pPr>
            <w:pStyle w:val="Caption"/>
            <w:jc w:val="center"/>
          </w:pPr>
        </w:pPrChange>
      </w:pPr>
      <w:bookmarkStart w:id="684" w:name="_Ref64311989"/>
      <w:del w:id="685" w:author="Landis, Lawrence" w:date="2021-04-13T10:21:00Z">
        <w:r w:rsidDel="0038371C">
          <w:delText xml:space="preserve">Code Snippet </w:delText>
        </w:r>
        <w:r w:rsidR="00944746" w:rsidDel="0038371C">
          <w:fldChar w:fldCharType="begin"/>
        </w:r>
        <w:r w:rsidR="00944746" w:rsidDel="0038371C">
          <w:delInstrText xml:space="preserve"> SEQ Code_Snippet \* ARABIC </w:delInstrText>
        </w:r>
        <w:r w:rsidR="00944746" w:rsidDel="0038371C">
          <w:fldChar w:fldCharType="separate"/>
        </w:r>
        <w:r w:rsidR="004F7065" w:rsidDel="0038371C">
          <w:rPr>
            <w:noProof/>
          </w:rPr>
          <w:delText>1</w:delText>
        </w:r>
        <w:r w:rsidR="00944746" w:rsidDel="0038371C">
          <w:rPr>
            <w:noProof/>
          </w:rPr>
          <w:fldChar w:fldCharType="end"/>
        </w:r>
        <w:bookmarkEnd w:id="684"/>
        <w:r w:rsidDel="0038371C">
          <w:delText>: Switch-to-LED Verilog Code</w:delText>
        </w:r>
      </w:del>
    </w:p>
    <w:p w14:paraId="0EA209AE" w14:textId="60D0AF34" w:rsidR="0030300E" w:rsidDel="0038371C" w:rsidRDefault="000A7056" w:rsidP="0038371C">
      <w:pPr>
        <w:spacing w:after="0"/>
        <w:jc w:val="both"/>
        <w:rPr>
          <w:del w:id="686" w:author="Landis, Lawrence" w:date="2021-04-13T10:21:00Z"/>
        </w:rPr>
        <w:pPrChange w:id="687" w:author="Landis, Lawrence" w:date="2021-04-13T10:21:00Z">
          <w:pPr>
            <w:pStyle w:val="NoSpacing"/>
            <w:spacing w:before="240" w:line="26" w:lineRule="atLeast"/>
          </w:pPr>
        </w:pPrChange>
      </w:pPr>
      <w:del w:id="688" w:author="Landis, Lawrence" w:date="2021-04-13T10:21:00Z">
        <w:r w:rsidDel="0038371C">
          <w:delText xml:space="preserve">Make sure carriage returns and new lines are in the right location or your code will not compile properly! Verilog treats all blank space (spaces or tabs) the same. </w:delText>
        </w:r>
      </w:del>
    </w:p>
    <w:p w14:paraId="643E0D47" w14:textId="441C8773" w:rsidR="00AE7692" w:rsidDel="0038371C" w:rsidRDefault="000A7056" w:rsidP="0038371C">
      <w:pPr>
        <w:spacing w:after="0"/>
        <w:jc w:val="both"/>
        <w:rPr>
          <w:del w:id="689" w:author="Landis, Lawrence" w:date="2021-04-13T10:21:00Z"/>
        </w:rPr>
        <w:pPrChange w:id="690" w:author="Landis, Lawrence" w:date="2021-04-13T10:21:00Z">
          <w:pPr>
            <w:pStyle w:val="NoSpacing"/>
            <w:spacing w:before="240" w:line="26" w:lineRule="atLeast"/>
          </w:pPr>
        </w:pPrChange>
      </w:pPr>
      <w:del w:id="691" w:author="Landis, Lawrence" w:date="2021-04-13T10:21:00Z">
        <w:r w:rsidRPr="000A7056" w:rsidDel="0038371C">
          <w:rPr>
            <w:b/>
            <w:bCs/>
            <w:color w:val="0070C0"/>
          </w:rPr>
          <w:delText>BRAIN EXERCISE</w:delText>
        </w:r>
        <w:r w:rsidRPr="000A7056" w:rsidDel="0038371C">
          <w:rPr>
            <w:color w:val="0070C0"/>
          </w:rPr>
          <w:delText xml:space="preserve"> </w:delText>
        </w:r>
        <w:r w:rsidDel="0038371C">
          <w:delText>: Check your syntax carefully! Can you explain what this circuit does?</w:delText>
        </w:r>
      </w:del>
    </w:p>
    <w:p w14:paraId="76CDBF64" w14:textId="3385AB27" w:rsidR="000A7056" w:rsidDel="0038371C" w:rsidRDefault="000A7056" w:rsidP="0038371C">
      <w:pPr>
        <w:spacing w:after="0"/>
        <w:jc w:val="both"/>
        <w:rPr>
          <w:del w:id="692" w:author="Landis, Lawrence" w:date="2021-04-13T10:21:00Z"/>
        </w:rPr>
        <w:pPrChange w:id="693" w:author="Landis, Lawrence" w:date="2021-04-13T10:21:00Z">
          <w:pPr>
            <w:pStyle w:val="NoSpacing"/>
            <w:numPr>
              <w:numId w:val="3"/>
            </w:numPr>
            <w:spacing w:before="240" w:line="312" w:lineRule="auto"/>
            <w:ind w:left="547" w:hanging="360"/>
          </w:pPr>
        </w:pPrChange>
      </w:pPr>
      <w:del w:id="694" w:author="Landis, Lawrence" w:date="2021-04-13T10:21:00Z">
        <w:r w:rsidDel="0038371C">
          <w:delText xml:space="preserve">Click on </w:delText>
        </w:r>
        <w:r w:rsidRPr="000A7056" w:rsidDel="0038371C">
          <w:rPr>
            <w:b/>
            <w:bCs/>
          </w:rPr>
          <w:delText>File</w:delText>
        </w:r>
        <w:r w:rsidDel="0038371C">
          <w:delText xml:space="preserve">, name the file as </w:delText>
        </w:r>
        <w:r w:rsidRPr="000A7056" w:rsidDel="0038371C">
          <w:rPr>
            <w:b/>
            <w:bCs/>
          </w:rPr>
          <w:delText>switch_to_led</w:delText>
        </w:r>
        <w:r w:rsidR="000D2BC9" w:rsidDel="0038371C">
          <w:rPr>
            <w:b/>
            <w:bCs/>
          </w:rPr>
          <w:delText>.v</w:delText>
        </w:r>
        <w:r w:rsidDel="0038371C">
          <w:delText xml:space="preserve"> (ensuring case-sensitivity), and click </w:delText>
        </w:r>
        <w:r w:rsidRPr="000A7056" w:rsidDel="0038371C">
          <w:rPr>
            <w:b/>
            <w:bCs/>
          </w:rPr>
          <w:delText>Save As…</w:delText>
        </w:r>
        <w:r w:rsidDel="0038371C">
          <w:delText xml:space="preserve"> to save your Verilog f</w:delText>
        </w:r>
        <w:r w:rsidR="001312F2" w:rsidDel="0038371C">
          <w:delText xml:space="preserve">ile as </w:delText>
        </w:r>
        <w:r w:rsidR="0086619C" w:rsidDel="0038371C">
          <w:delText xml:space="preserve">../hdl/switch_to_led.v . </w:delText>
        </w:r>
      </w:del>
    </w:p>
    <w:p w14:paraId="359765BF" w14:textId="5DE3289E" w:rsidR="000D2BC9" w:rsidDel="0038371C" w:rsidRDefault="000D2BC9" w:rsidP="0038371C">
      <w:pPr>
        <w:spacing w:after="0"/>
        <w:jc w:val="both"/>
        <w:rPr>
          <w:del w:id="695" w:author="Landis, Lawrence" w:date="2021-04-13T10:21:00Z"/>
        </w:rPr>
        <w:pPrChange w:id="696" w:author="Landis, Lawrence" w:date="2021-04-13T10:21:00Z">
          <w:pPr>
            <w:pStyle w:val="NoSpacing"/>
            <w:numPr>
              <w:numId w:val="3"/>
            </w:numPr>
            <w:spacing w:before="240" w:line="312" w:lineRule="auto"/>
            <w:ind w:left="547" w:hanging="360"/>
          </w:pPr>
        </w:pPrChange>
      </w:pPr>
      <w:del w:id="697" w:author="Landis, Lawrence" w:date="2021-04-13T10:21:00Z">
        <w:r w:rsidDel="0038371C">
          <w:delText xml:space="preserve">Make sure Project Navigator is showing Files. If not use the pull down to select Files as shown in </w:delText>
        </w:r>
        <w:r w:rsidDel="0038371C">
          <w:fldChar w:fldCharType="begin"/>
        </w:r>
        <w:r w:rsidDel="0038371C">
          <w:delInstrText xml:space="preserve"> REF _Ref47432298 \h </w:delInstrText>
        </w:r>
        <w:r w:rsidDel="0038371C">
          <w:fldChar w:fldCharType="separate"/>
        </w:r>
        <w:r w:rsidR="004F7065" w:rsidDel="0038371C">
          <w:delText xml:space="preserve">Figure </w:delText>
        </w:r>
        <w:r w:rsidR="004F7065" w:rsidDel="0038371C">
          <w:rPr>
            <w:noProof/>
          </w:rPr>
          <w:delText>9</w:delText>
        </w:r>
        <w:r w:rsidDel="0038371C">
          <w:fldChar w:fldCharType="end"/>
        </w:r>
        <w:r w:rsidDel="0038371C">
          <w:delText>.</w:delText>
        </w:r>
      </w:del>
    </w:p>
    <w:p w14:paraId="35E8529E" w14:textId="47E7BA52" w:rsidR="000D2BC9" w:rsidDel="0038371C" w:rsidRDefault="0084421B" w:rsidP="0038371C">
      <w:pPr>
        <w:spacing w:after="0"/>
        <w:jc w:val="both"/>
        <w:rPr>
          <w:del w:id="698" w:author="Landis, Lawrence" w:date="2021-04-13T10:21:00Z"/>
        </w:rPr>
        <w:pPrChange w:id="699" w:author="Landis, Lawrence" w:date="2021-04-13T10:21:00Z">
          <w:pPr>
            <w:pStyle w:val="NoSpacing"/>
            <w:keepNext/>
            <w:spacing w:before="240" w:line="312" w:lineRule="auto"/>
            <w:jc w:val="center"/>
          </w:pPr>
        </w:pPrChange>
      </w:pPr>
      <w:del w:id="700" w:author="Landis, Lawrence" w:date="2021-04-13T10:21:00Z">
        <w:r w:rsidDel="0038371C">
          <w:rPr>
            <w:noProof/>
          </w:rPr>
          <w:lastRenderedPageBreak/>
          <w:drawing>
            <wp:inline distT="0" distB="0" distL="0" distR="0" wp14:anchorId="63A787E3" wp14:editId="2149EC28">
              <wp:extent cx="4362450" cy="2664078"/>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80676" cy="2675208"/>
                      </a:xfrm>
                      <a:prstGeom prst="rect">
                        <a:avLst/>
                      </a:prstGeom>
                    </pic:spPr>
                  </pic:pic>
                </a:graphicData>
              </a:graphic>
            </wp:inline>
          </w:drawing>
        </w:r>
      </w:del>
    </w:p>
    <w:p w14:paraId="64679AF2" w14:textId="250F2C6E" w:rsidR="000D2BC9" w:rsidDel="0038371C" w:rsidRDefault="000D2BC9" w:rsidP="0038371C">
      <w:pPr>
        <w:spacing w:after="0"/>
        <w:jc w:val="both"/>
        <w:rPr>
          <w:del w:id="701" w:author="Landis, Lawrence" w:date="2021-04-13T10:21:00Z"/>
        </w:rPr>
        <w:pPrChange w:id="702" w:author="Landis, Lawrence" w:date="2021-04-13T10:21:00Z">
          <w:pPr>
            <w:pStyle w:val="Caption"/>
            <w:jc w:val="center"/>
          </w:pPr>
        </w:pPrChange>
      </w:pPr>
      <w:bookmarkStart w:id="703" w:name="_Ref47432298"/>
      <w:del w:id="704" w:author="Landis, Lawrence" w:date="2021-04-13T10:21:00Z">
        <w:r w:rsidDel="0038371C">
          <w:delText xml:space="preserve">Figure </w:delText>
        </w:r>
        <w:r w:rsidR="00944746" w:rsidDel="0038371C">
          <w:fldChar w:fldCharType="begin"/>
        </w:r>
        <w:r w:rsidR="00944746" w:rsidDel="0038371C">
          <w:delInstrText xml:space="preserve"> SEQ Figure \* ARABIC </w:delInstrText>
        </w:r>
        <w:r w:rsidR="00944746" w:rsidDel="0038371C">
          <w:fldChar w:fldCharType="separate"/>
        </w:r>
        <w:r w:rsidR="004F7065" w:rsidDel="0038371C">
          <w:rPr>
            <w:noProof/>
          </w:rPr>
          <w:delText>9</w:delText>
        </w:r>
        <w:r w:rsidR="00944746" w:rsidDel="0038371C">
          <w:rPr>
            <w:noProof/>
          </w:rPr>
          <w:fldChar w:fldCharType="end"/>
        </w:r>
        <w:bookmarkEnd w:id="703"/>
        <w:r w:rsidDel="0038371C">
          <w:delText>: Project Navigator</w:delText>
        </w:r>
      </w:del>
    </w:p>
    <w:p w14:paraId="522A6F55" w14:textId="6CC07AB5" w:rsidR="000A40B9" w:rsidDel="0038371C" w:rsidRDefault="000D2BC9" w:rsidP="0038371C">
      <w:pPr>
        <w:spacing w:after="0"/>
        <w:jc w:val="both"/>
        <w:rPr>
          <w:del w:id="705" w:author="Landis, Lawrence" w:date="2021-04-13T10:21:00Z"/>
        </w:rPr>
        <w:pPrChange w:id="706" w:author="Landis, Lawrence" w:date="2021-04-13T10:21:00Z">
          <w:pPr>
            <w:pStyle w:val="NoSpacing"/>
            <w:numPr>
              <w:numId w:val="3"/>
            </w:numPr>
            <w:spacing w:before="240" w:line="312" w:lineRule="auto"/>
            <w:ind w:left="547" w:hanging="360"/>
          </w:pPr>
        </w:pPrChange>
      </w:pPr>
      <w:del w:id="707" w:author="Landis, Lawrence" w:date="2021-04-13T10:21:00Z">
        <w:r w:rsidDel="0038371C">
          <w:delText>Right click on ../hdl/top.v  and select Set as Top Level Entity.</w:delText>
        </w:r>
      </w:del>
    </w:p>
    <w:p w14:paraId="7D276F4D" w14:textId="2586F755" w:rsidR="000A7056" w:rsidDel="0038371C" w:rsidRDefault="003F0647" w:rsidP="0038371C">
      <w:pPr>
        <w:spacing w:after="0"/>
        <w:jc w:val="both"/>
        <w:rPr>
          <w:del w:id="708" w:author="Landis, Lawrence" w:date="2021-04-13T10:21:00Z"/>
        </w:rPr>
        <w:pPrChange w:id="709" w:author="Landis, Lawrence" w:date="2021-04-13T10:21:00Z">
          <w:pPr>
            <w:pStyle w:val="NoSpacing"/>
            <w:numPr>
              <w:numId w:val="3"/>
            </w:numPr>
            <w:spacing w:before="240" w:line="312" w:lineRule="auto"/>
            <w:ind w:left="547" w:hanging="360"/>
          </w:pPr>
        </w:pPrChange>
      </w:pPr>
      <w:del w:id="710" w:author="Landis, Lawrence" w:date="2021-04-13T10:21:00Z">
        <w:r w:rsidDel="0038371C">
          <w:delText>Double click on ../hdl/top.v  and the file will open in a tab.</w:delText>
        </w:r>
      </w:del>
    </w:p>
    <w:p w14:paraId="08CF6DDB" w14:textId="101B9999" w:rsidR="004B1862" w:rsidDel="0038371C" w:rsidRDefault="00D5022E" w:rsidP="0038371C">
      <w:pPr>
        <w:spacing w:after="0"/>
        <w:jc w:val="both"/>
        <w:rPr>
          <w:del w:id="711" w:author="Landis, Lawrence" w:date="2021-04-13T10:21:00Z"/>
        </w:rPr>
        <w:pPrChange w:id="712" w:author="Landis, Lawrence" w:date="2021-04-13T10:21:00Z">
          <w:pPr>
            <w:pStyle w:val="NoSpacing"/>
            <w:spacing w:before="240" w:line="312" w:lineRule="auto"/>
            <w:ind w:left="187"/>
          </w:pPr>
        </w:pPrChange>
      </w:pPr>
      <w:del w:id="713" w:author="Landis, Lawrence" w:date="2021-04-13T10:21:00Z">
        <w:r w:rsidDel="0038371C">
          <w:delText xml:space="preserve">Note </w:delText>
        </w:r>
        <w:r w:rsidR="001A566B" w:rsidDel="0038371C">
          <w:delText xml:space="preserve">line 2: </w:delText>
        </w:r>
        <w:r w:rsidR="001A566B" w:rsidRPr="001A566B" w:rsidDel="0038371C">
          <w:delText>`include "../hdl/pin_ip.v"</w:delText>
        </w:r>
        <w:r w:rsidR="001A566B" w:rsidDel="0038371C">
          <w:delText xml:space="preserve"> shows</w:delText>
        </w:r>
        <w:r w:rsidR="00037793" w:rsidDel="0038371C">
          <w:delText xml:space="preserve"> a fourth design file in your project not listed in Project navigator </w:delText>
        </w:r>
        <w:r w:rsidR="00037793" w:rsidDel="0038371C">
          <w:rPr>
            <w:rFonts w:ascii="Wingdings" w:eastAsia="Wingdings" w:hAnsi="Wingdings" w:cs="Wingdings"/>
          </w:rPr>
          <w:delText>à</w:delText>
        </w:r>
        <w:r w:rsidR="00037793" w:rsidDel="0038371C">
          <w:delText xml:space="preserve"> Files. This is part of the design hierarchy as well. An alternate way of including this would have been to add this file through the settings </w:delText>
        </w:r>
        <w:r w:rsidR="00037793" w:rsidDel="0038371C">
          <w:rPr>
            <w:rFonts w:ascii="Wingdings" w:eastAsia="Wingdings" w:hAnsi="Wingdings" w:cs="Wingdings"/>
          </w:rPr>
          <w:delText>à</w:delText>
        </w:r>
        <w:r w:rsidR="00037793" w:rsidDel="0038371C">
          <w:delText xml:space="preserve"> files </w:delText>
        </w:r>
        <w:r w:rsidR="004B1862" w:rsidDel="0038371C">
          <w:delText>menu, but that is not necessary in this case.</w:delText>
        </w:r>
      </w:del>
    </w:p>
    <w:p w14:paraId="4322C5D7" w14:textId="42A4EFBF" w:rsidR="00654A11" w:rsidDel="0038371C" w:rsidRDefault="004D7160" w:rsidP="0038371C">
      <w:pPr>
        <w:spacing w:after="0"/>
        <w:jc w:val="both"/>
        <w:rPr>
          <w:del w:id="714" w:author="Landis, Lawrence" w:date="2021-04-13T10:21:00Z"/>
        </w:rPr>
        <w:pPrChange w:id="715" w:author="Landis, Lawrence" w:date="2021-04-13T10:21:00Z">
          <w:pPr>
            <w:pStyle w:val="Heading2"/>
          </w:pPr>
        </w:pPrChange>
      </w:pPr>
      <w:bookmarkStart w:id="716" w:name="_Toc64289816"/>
      <w:bookmarkStart w:id="717" w:name="_Toc66821717"/>
      <w:bookmarkStart w:id="718" w:name="_Toc66821798"/>
      <w:bookmarkStart w:id="719" w:name="_Toc66821952"/>
      <w:bookmarkStart w:id="720" w:name="_Toc66822045"/>
      <w:bookmarkStart w:id="721" w:name="_Toc66822126"/>
      <w:bookmarkStart w:id="722" w:name="_Toc64289817"/>
      <w:bookmarkStart w:id="723" w:name="_Toc66821718"/>
      <w:bookmarkStart w:id="724" w:name="_Toc66821799"/>
      <w:bookmarkStart w:id="725" w:name="_Toc66821953"/>
      <w:bookmarkStart w:id="726" w:name="_Toc66822046"/>
      <w:bookmarkStart w:id="727" w:name="_Toc66822127"/>
      <w:bookmarkStart w:id="728" w:name="_Toc64289818"/>
      <w:bookmarkStart w:id="729" w:name="_Toc66821719"/>
      <w:bookmarkStart w:id="730" w:name="_Toc66821800"/>
      <w:bookmarkStart w:id="731" w:name="_Toc66821954"/>
      <w:bookmarkStart w:id="732" w:name="_Toc66822047"/>
      <w:bookmarkStart w:id="733" w:name="_Toc66822128"/>
      <w:bookmarkStart w:id="734" w:name="_Toc64289819"/>
      <w:bookmarkStart w:id="735" w:name="_Toc66821720"/>
      <w:bookmarkStart w:id="736" w:name="_Toc66821801"/>
      <w:bookmarkStart w:id="737" w:name="_Toc66821955"/>
      <w:bookmarkStart w:id="738" w:name="_Toc66822048"/>
      <w:bookmarkStart w:id="739" w:name="_Toc66822129"/>
      <w:bookmarkStart w:id="740" w:name="_Toc64289820"/>
      <w:bookmarkStart w:id="741" w:name="_Toc66821721"/>
      <w:bookmarkStart w:id="742" w:name="_Toc66821802"/>
      <w:bookmarkStart w:id="743" w:name="_Toc66821956"/>
      <w:bookmarkStart w:id="744" w:name="_Toc66822049"/>
      <w:bookmarkStart w:id="745" w:name="_Toc66822130"/>
      <w:bookmarkStart w:id="746" w:name="_Toc67468499"/>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del w:id="747" w:author="Landis, Lawrence" w:date="2021-04-13T10:21:00Z">
        <w:r w:rsidDel="0038371C">
          <w:delText>Understanding the design hierarchy</w:delText>
        </w:r>
        <w:bookmarkEnd w:id="746"/>
      </w:del>
    </w:p>
    <w:p w14:paraId="6F36659D" w14:textId="6782B78B" w:rsidR="004773F7" w:rsidDel="0038371C" w:rsidRDefault="00396E92" w:rsidP="0038371C">
      <w:pPr>
        <w:spacing w:after="0"/>
        <w:jc w:val="both"/>
        <w:rPr>
          <w:del w:id="748" w:author="Landis, Lawrence" w:date="2021-04-13T10:21:00Z"/>
        </w:rPr>
        <w:pPrChange w:id="749" w:author="Landis, Lawrence" w:date="2021-04-13T10:21:00Z">
          <w:pPr/>
        </w:pPrChange>
      </w:pPr>
      <w:del w:id="750" w:author="Landis, Lawrence" w:date="2021-04-13T10:21:00Z">
        <w:r w:rsidDel="0038371C">
          <w:br/>
        </w:r>
        <w:r w:rsidR="001A7BEE" w:rsidDel="0038371C">
          <w:delText xml:space="preserve">If you had a </w:delText>
        </w:r>
        <w:r w:rsidR="00FB1F1A" w:rsidDel="0038371C">
          <w:delText xml:space="preserve">physical </w:delText>
        </w:r>
        <w:r w:rsidR="001A7BEE" w:rsidDel="0038371C">
          <w:delText>board in your hands,</w:delText>
        </w:r>
        <w:r w:rsidDel="0038371C">
          <w:delText xml:space="preserve"> you would </w:delText>
        </w:r>
        <w:r w:rsidR="00AD1F75" w:rsidDel="0038371C">
          <w:delText xml:space="preserve">use the </w:delText>
        </w:r>
        <w:r w:rsidR="00AD1F75" w:rsidRPr="00AD1F75" w:rsidDel="0038371C">
          <w:rPr>
            <w:b/>
            <w:bCs/>
          </w:rPr>
          <w:delText>Pin Planner</w:delText>
        </w:r>
        <w:r w:rsidR="00AD1F75" w:rsidDel="0038371C">
          <w:delText xml:space="preserve"> to</w:delText>
        </w:r>
        <w:r w:rsidR="009031F7" w:rsidDel="0038371C">
          <w:delText xml:space="preserve"> tell Quartus what FPGA pins </w:delText>
        </w:r>
        <w:r w:rsidR="0053149B" w:rsidDel="0038371C">
          <w:delText xml:space="preserve">on the </w:delText>
        </w:r>
        <w:r w:rsidR="002A6772" w:rsidDel="0038371C">
          <w:delText>Cyclone V GX Starter Kit</w:delText>
        </w:r>
        <w:r w:rsidR="0053149B" w:rsidDel="0038371C">
          <w:delText xml:space="preserve"> development board are connected to the switches and LEDs used in the circuit. </w:delText>
        </w:r>
        <w:r w:rsidR="00941B4F" w:rsidDel="0038371C">
          <w:delText xml:space="preserve">Remember that the FPGA is very flexible, including the solder balls on the bottom of the integrated circuit that connect the FPGA to LEDs, switches and other components routed in the printed circuit board. </w:delText>
        </w:r>
        <w:r w:rsidR="00B54A17" w:rsidDel="0038371C">
          <w:delText xml:space="preserve">To understand the process, refer to the diagram on </w:delText>
        </w:r>
        <w:r w:rsidR="003B1B76" w:rsidDel="0038371C">
          <w:fldChar w:fldCharType="begin"/>
        </w:r>
        <w:r w:rsidR="003B1B76" w:rsidDel="0038371C">
          <w:delInstrText xml:space="preserve"> REF _Ref47352865 \h </w:delInstrText>
        </w:r>
        <w:r w:rsidR="003B1B76" w:rsidDel="0038371C">
          <w:fldChar w:fldCharType="separate"/>
        </w:r>
        <w:r w:rsidR="003B1B76" w:rsidDel="0038371C">
          <w:fldChar w:fldCharType="end"/>
        </w:r>
        <w:r w:rsidR="003B1B76" w:rsidDel="0038371C">
          <w:delText xml:space="preserve"> </w:delText>
        </w:r>
        <w:r w:rsidR="00B54A17" w:rsidDel="0038371C">
          <w:delText xml:space="preserve">below. </w:delText>
        </w:r>
      </w:del>
    </w:p>
    <w:p w14:paraId="53835DAD" w14:textId="1556062F" w:rsidR="00886C38" w:rsidDel="0038371C" w:rsidRDefault="00B32BD8" w:rsidP="0038371C">
      <w:pPr>
        <w:spacing w:after="0"/>
        <w:jc w:val="both"/>
        <w:rPr>
          <w:del w:id="751" w:author="Landis, Lawrence" w:date="2021-04-13T10:21:00Z"/>
        </w:rPr>
        <w:pPrChange w:id="752" w:author="Landis, Lawrence" w:date="2021-04-13T10:21:00Z">
          <w:pPr>
            <w:keepNext/>
            <w:jc w:val="center"/>
          </w:pPr>
        </w:pPrChange>
      </w:pPr>
      <w:del w:id="753" w:author="Landis, Lawrence" w:date="2021-04-13T10:21:00Z">
        <w:r w:rsidDel="0038371C">
          <w:rPr>
            <w:noProof/>
          </w:rPr>
          <w:lastRenderedPageBreak/>
          <w:drawing>
            <wp:inline distT="0" distB="0" distL="0" distR="0" wp14:anchorId="0C480776" wp14:editId="4EEC12D5">
              <wp:extent cx="5943600" cy="39382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938270"/>
                      </a:xfrm>
                      <a:prstGeom prst="rect">
                        <a:avLst/>
                      </a:prstGeom>
                      <a:noFill/>
                      <a:ln>
                        <a:noFill/>
                      </a:ln>
                    </pic:spPr>
                  </pic:pic>
                </a:graphicData>
              </a:graphic>
            </wp:inline>
          </w:drawing>
        </w:r>
      </w:del>
    </w:p>
    <w:p w14:paraId="0C29BB48" w14:textId="3E05421E" w:rsidR="00404EDB" w:rsidDel="0038371C" w:rsidRDefault="00886C38" w:rsidP="0038371C">
      <w:pPr>
        <w:spacing w:after="0"/>
        <w:jc w:val="both"/>
        <w:rPr>
          <w:del w:id="754" w:author="Landis, Lawrence" w:date="2021-04-13T10:21:00Z"/>
        </w:rPr>
        <w:pPrChange w:id="755" w:author="Landis, Lawrence" w:date="2021-04-13T10:21:00Z">
          <w:pPr>
            <w:pStyle w:val="Caption"/>
            <w:jc w:val="both"/>
          </w:pPr>
        </w:pPrChange>
      </w:pPr>
      <w:bookmarkStart w:id="756" w:name="_Ref64275631"/>
      <w:del w:id="757" w:author="Landis, Lawrence" w:date="2021-04-13T10:21:00Z">
        <w:r w:rsidDel="0038371C">
          <w:delText xml:space="preserve">Figure </w:delText>
        </w:r>
        <w:r w:rsidR="00944746" w:rsidDel="0038371C">
          <w:fldChar w:fldCharType="begin"/>
        </w:r>
        <w:r w:rsidR="00944746" w:rsidDel="0038371C">
          <w:delInstrText xml:space="preserve"> SEQ Figure \* ARABIC </w:delInstrText>
        </w:r>
        <w:r w:rsidR="00944746" w:rsidDel="0038371C">
          <w:fldChar w:fldCharType="separate"/>
        </w:r>
        <w:r w:rsidR="004F7065" w:rsidDel="0038371C">
          <w:rPr>
            <w:noProof/>
          </w:rPr>
          <w:delText>10</w:delText>
        </w:r>
        <w:r w:rsidR="00944746" w:rsidDel="0038371C">
          <w:rPr>
            <w:noProof/>
          </w:rPr>
          <w:fldChar w:fldCharType="end"/>
        </w:r>
        <w:bookmarkEnd w:id="756"/>
        <w:r w:rsidDel="0038371C">
          <w:delText xml:space="preserve">: </w:delText>
        </w:r>
        <w:r w:rsidRPr="00271A5B" w:rsidDel="0038371C">
          <w:delText>Remote Board Functionality Diagram</w:delText>
        </w:r>
        <w:r w:rsidR="00F1097F" w:rsidDel="0038371C">
          <w:delText>. T</w:delText>
        </w:r>
        <w:r w:rsidR="00E747F2" w:rsidDel="0038371C">
          <w:delText xml:space="preserve">here are three main </w:delText>
        </w:r>
        <w:r w:rsidR="00941B4F" w:rsidDel="0038371C">
          <w:delText xml:space="preserve">modules </w:delText>
        </w:r>
        <w:r w:rsidR="00E747F2" w:rsidDel="0038371C">
          <w:delText xml:space="preserve">to the Hands-free remote board: </w:delText>
        </w:r>
        <w:r w:rsidR="00E747F2" w:rsidDel="0038371C">
          <w:rPr>
            <w:bCs/>
          </w:rPr>
          <w:delText>Top</w:delText>
        </w:r>
        <w:r w:rsidR="00E747F2" w:rsidDel="0038371C">
          <w:delText>,</w:delText>
        </w:r>
        <w:r w:rsidR="00E747F2" w:rsidDel="0038371C">
          <w:rPr>
            <w:bCs/>
          </w:rPr>
          <w:delText xml:space="preserve"> Pin_IP</w:delText>
        </w:r>
        <w:r w:rsidR="00E747F2" w:rsidDel="0038371C">
          <w:delText>, and</w:delText>
        </w:r>
        <w:r w:rsidR="00E747F2" w:rsidDel="0038371C">
          <w:rPr>
            <w:bCs/>
          </w:rPr>
          <w:delText xml:space="preserve"> </w:delText>
        </w:r>
        <w:r w:rsidR="00E747F2" w:rsidDel="0038371C">
          <w:delText xml:space="preserve">the </w:delText>
        </w:r>
        <w:r w:rsidR="00E747F2" w:rsidDel="0038371C">
          <w:rPr>
            <w:bCs/>
          </w:rPr>
          <w:delText>User_Design</w:delText>
        </w:r>
        <w:r w:rsidR="00E747F2" w:rsidDel="0038371C">
          <w:delText xml:space="preserve">. </w:delText>
        </w:r>
        <w:r w:rsidR="00330261" w:rsidDel="0038371C">
          <w:delText>Note that your user design in this case is called switch_to_led.</w:delText>
        </w:r>
        <w:r w:rsidR="007B018D" w:rsidDel="0038371C">
          <w:delText xml:space="preserve">v and will be compiled as part of your overall project. Should you have had a physical board in your hands, you would have only needed switch_to_led.v </w:delText>
        </w:r>
        <w:r w:rsidR="003B6FC9" w:rsidDel="0038371C">
          <w:delText xml:space="preserve">as a single design file in your project, </w:delText>
        </w:r>
        <w:r w:rsidR="00250348" w:rsidDel="0038371C">
          <w:delText>made</w:delText>
        </w:r>
        <w:r w:rsidR="00374574" w:rsidDel="0038371C">
          <w:delText xml:space="preserve"> the top level entity sw_to_led </w:delText>
        </w:r>
        <w:r w:rsidR="003B6FC9" w:rsidDel="0038371C">
          <w:delText>and assigned the SW and LEDR ports to pins</w:delText>
        </w:r>
        <w:r w:rsidR="004160EF" w:rsidDel="0038371C">
          <w:delText xml:space="preserve"> on the FPGA. In this case, there is a single port called CLOCK_50 that is listed in your top.v design file that needs assignment. You might ask yourself why don’t the SW and LEDR pins need to be assigned? That’s because they are virtualized in the remote console we have designed</w:delText>
        </w:r>
        <w:r w:rsidR="008930F8" w:rsidDel="0038371C">
          <w:delText>, and you can</w:delText>
        </w:r>
        <w:r w:rsidDel="0038371C">
          <w:delText>’</w:delText>
        </w:r>
        <w:r w:rsidR="008930F8" w:rsidDel="0038371C">
          <w:delText xml:space="preserve">t change the live SW pins or </w:delText>
        </w:r>
        <w:r w:rsidDel="0038371C">
          <w:delText xml:space="preserve">view LEDs from the board. </w:delText>
        </w:r>
      </w:del>
    </w:p>
    <w:p w14:paraId="070673C2" w14:textId="2D5AB8F0" w:rsidR="0001275E" w:rsidDel="0038371C" w:rsidRDefault="002B5F90" w:rsidP="0038371C">
      <w:pPr>
        <w:spacing w:after="0"/>
        <w:jc w:val="both"/>
        <w:rPr>
          <w:del w:id="758" w:author="Landis, Lawrence" w:date="2021-04-13T10:21:00Z"/>
        </w:rPr>
        <w:pPrChange w:id="759" w:author="Landis, Lawrence" w:date="2021-04-13T10:21:00Z">
          <w:pPr>
            <w:pStyle w:val="NoSpacing"/>
            <w:numPr>
              <w:numId w:val="22"/>
            </w:numPr>
            <w:spacing w:line="26" w:lineRule="atLeast"/>
            <w:ind w:left="720" w:hanging="360"/>
          </w:pPr>
        </w:pPrChange>
      </w:pPr>
      <w:del w:id="760" w:author="Landis, Lawrence" w:date="2021-04-13T10:21:00Z">
        <w:r w:rsidRPr="002B5F90" w:rsidDel="0038371C">
          <w:rPr>
            <w:b/>
            <w:bCs/>
          </w:rPr>
          <w:delText>Top</w:delText>
        </w:r>
        <w:r w:rsidDel="0038371C">
          <w:delText xml:space="preserve"> is the </w:delText>
        </w:r>
        <w:r w:rsidR="00941B4F" w:rsidDel="0038371C">
          <w:delText>top level of</w:delText>
        </w:r>
        <w:r w:rsidDel="0038371C">
          <w:delText xml:space="preserve"> the design </w:delText>
        </w:r>
        <w:r w:rsidR="00941B4F" w:rsidDel="0038371C">
          <w:delText xml:space="preserve">hierarchy </w:delText>
        </w:r>
        <w:r w:rsidDel="0038371C">
          <w:delText xml:space="preserve">and </w:delText>
        </w:r>
        <w:r w:rsidR="00941B4F" w:rsidDel="0038371C">
          <w:delText>connects the pin_ip to the User_Design module</w:delText>
        </w:r>
        <w:r w:rsidR="00660141" w:rsidDel="0038371C">
          <w:delText xml:space="preserve">. In this level, it is necessary for </w:delText>
        </w:r>
        <w:r w:rsidDel="0038371C">
          <w:delText xml:space="preserve">the user to </w:delText>
        </w:r>
        <w:r w:rsidRPr="005257B5" w:rsidDel="0038371C">
          <w:rPr>
            <w:i/>
            <w:iCs/>
          </w:rPr>
          <w:delText>instantiate</w:delText>
        </w:r>
        <w:r w:rsidDel="0038371C">
          <w:delText xml:space="preserve"> their</w:delText>
        </w:r>
        <w:r w:rsidR="00660141" w:rsidDel="0038371C">
          <w:delText xml:space="preserve"> design</w:delText>
        </w:r>
        <w:r w:rsidDel="0038371C">
          <w:delText xml:space="preserve"> </w:delText>
        </w:r>
        <w:r w:rsidR="00660141" w:rsidDel="0038371C">
          <w:delText>(</w:delText>
        </w:r>
        <w:r w:rsidRPr="002B5F90" w:rsidDel="0038371C">
          <w:rPr>
            <w:b/>
            <w:bCs/>
          </w:rPr>
          <w:delText>User_Design</w:delText>
        </w:r>
        <w:r w:rsidR="00660141" w:rsidRPr="00660141" w:rsidDel="0038371C">
          <w:delText>)</w:delText>
        </w:r>
        <w:r w:rsidR="00660141" w:rsidDel="0038371C">
          <w:delText xml:space="preserve"> in order to have the system run their </w:delText>
        </w:r>
        <w:r w:rsidR="00941B4F" w:rsidDel="0038371C">
          <w:delText>hardware design</w:delText>
        </w:r>
        <w:r w:rsidDel="0038371C">
          <w:delText xml:space="preserve">. </w:delText>
        </w:r>
        <w:r w:rsidR="00941B4F" w:rsidDel="0038371C">
          <w:delText>Without the remote board</w:delText>
        </w:r>
        <w:r w:rsidR="00C612DF" w:rsidDel="0038371C">
          <w:delText xml:space="preserve">, this top level would not be needed, as you would need to use the pin assignment tool </w:delText>
        </w:r>
        <w:r w:rsidR="00941B4F" w:rsidDel="0038371C">
          <w:delText>to directly connect your user design to the pins of the FPGA</w:delText>
        </w:r>
        <w:r w:rsidR="00C612DF" w:rsidDel="0038371C">
          <w:delText>.</w:delText>
        </w:r>
      </w:del>
    </w:p>
    <w:p w14:paraId="6E4CFB9F" w14:textId="754D0D9E" w:rsidR="00D73EA9" w:rsidDel="0038371C" w:rsidRDefault="00404EDB" w:rsidP="0038371C">
      <w:pPr>
        <w:spacing w:after="0"/>
        <w:jc w:val="both"/>
        <w:rPr>
          <w:del w:id="761" w:author="Landis, Lawrence" w:date="2021-04-13T10:21:00Z"/>
        </w:rPr>
        <w:pPrChange w:id="762" w:author="Landis, Lawrence" w:date="2021-04-13T10:21:00Z">
          <w:pPr>
            <w:pStyle w:val="NoSpacing"/>
            <w:numPr>
              <w:numId w:val="23"/>
            </w:numPr>
            <w:spacing w:line="26" w:lineRule="atLeast"/>
            <w:ind w:left="720" w:hanging="360"/>
          </w:pPr>
        </w:pPrChange>
      </w:pPr>
      <w:del w:id="763" w:author="Landis, Lawrence" w:date="2021-04-13T10:21:00Z">
        <w:r w:rsidDel="0038371C">
          <w:rPr>
            <w:b/>
            <w:bCs/>
          </w:rPr>
          <w:delText>Pin_IP</w:delText>
        </w:r>
        <w:r w:rsidR="00660141" w:rsidDel="0038371C">
          <w:rPr>
            <w:b/>
            <w:bCs/>
          </w:rPr>
          <w:delText xml:space="preserve"> </w:delText>
        </w:r>
        <w:r w:rsidR="003B1B76" w:rsidDel="0038371C">
          <w:delText>is a “module” in your design that exercises the inputs and monitors the outputs of your User_Design.</w:delText>
        </w:r>
        <w:r w:rsidR="00660141" w:rsidDel="0038371C">
          <w:delText xml:space="preserve"> </w:delText>
        </w:r>
        <w:r w:rsidR="00D73EA9" w:rsidDel="0038371C">
          <w:delText>This gives the remote board the same functionality as FPGA pins</w:delText>
        </w:r>
        <w:r w:rsidR="003B1B76" w:rsidDel="0038371C">
          <w:delText xml:space="preserve">. Inputs </w:delText>
        </w:r>
        <w:r w:rsidR="00D73EA9" w:rsidDel="0038371C">
          <w:delText xml:space="preserve">to </w:delText>
        </w:r>
        <w:r w:rsidR="00D73EA9" w:rsidDel="0038371C">
          <w:rPr>
            <w:b/>
            <w:bCs/>
          </w:rPr>
          <w:delText xml:space="preserve">Pin_IP </w:delText>
        </w:r>
        <w:r w:rsidR="00D73EA9" w:rsidDel="0038371C">
          <w:delText>directly corresponds to the GUI</w:delText>
        </w:r>
        <w:r w:rsidR="003B1B76" w:rsidDel="0038371C">
          <w:delText xml:space="preserve"> interface of switches, push buttons (KEYS), LEDs and what are called seven segment displays useful for displaying letters and numbers.</w:delText>
        </w:r>
      </w:del>
    </w:p>
    <w:p w14:paraId="0D0720CA" w14:textId="27B306F9" w:rsidR="009121B2" w:rsidRPr="00C612DF" w:rsidDel="0038371C" w:rsidRDefault="00C612DF" w:rsidP="0038371C">
      <w:pPr>
        <w:spacing w:after="0"/>
        <w:jc w:val="both"/>
        <w:rPr>
          <w:del w:id="764" w:author="Landis, Lawrence" w:date="2021-04-13T10:21:00Z"/>
        </w:rPr>
        <w:pPrChange w:id="765" w:author="Landis, Lawrence" w:date="2021-04-13T10:21:00Z">
          <w:pPr>
            <w:pStyle w:val="NoSpacing"/>
            <w:numPr>
              <w:numId w:val="24"/>
            </w:numPr>
            <w:spacing w:line="26" w:lineRule="atLeast"/>
            <w:ind w:left="720" w:hanging="360"/>
          </w:pPr>
        </w:pPrChange>
      </w:pPr>
      <w:del w:id="766" w:author="Landis, Lawrence" w:date="2021-04-13T10:21:00Z">
        <w:r w:rsidDel="0038371C">
          <w:lastRenderedPageBreak/>
          <w:delText>Although it may look like we are physically trying to connect a SW, KEY, etc.</w:delText>
        </w:r>
        <w:r w:rsidR="00404EDB" w:rsidDel="0038371C">
          <w:delText xml:space="preserve"> to the </w:delText>
        </w:r>
        <w:r w:rsidR="00404EDB" w:rsidRPr="00404EDB" w:rsidDel="0038371C">
          <w:rPr>
            <w:b/>
            <w:bCs/>
          </w:rPr>
          <w:delText>Top</w:delText>
        </w:r>
        <w:r w:rsidR="00404EDB" w:rsidDel="0038371C">
          <w:delText xml:space="preserve"> level, </w:delText>
        </w:r>
        <w:r w:rsidR="00C85C30" w:rsidDel="0038371C">
          <w:delText>we connect your User Design (in this case Switch_to_LED) to the</w:delText>
        </w:r>
        <w:r w:rsidDel="0038371C">
          <w:delText xml:space="preserve"> </w:delText>
        </w:r>
        <w:r w:rsidDel="0038371C">
          <w:rPr>
            <w:b/>
            <w:bCs/>
          </w:rPr>
          <w:delText>Pin_IP</w:delText>
        </w:r>
        <w:r w:rsidR="00C85C30" w:rsidDel="0038371C">
          <w:rPr>
            <w:b/>
            <w:bCs/>
          </w:rPr>
          <w:delText xml:space="preserve"> block</w:delText>
        </w:r>
        <w:r w:rsidDel="0038371C">
          <w:delText xml:space="preserve">, that </w:delText>
        </w:r>
        <w:r w:rsidR="00C85C30" w:rsidDel="0038371C">
          <w:delText xml:space="preserve">collects the input Switch and Key Values and sends out </w:delText>
        </w:r>
        <w:r w:rsidR="000C5A04" w:rsidDel="0038371C">
          <w:delText xml:space="preserve">to </w:delText>
        </w:r>
        <w:r w:rsidR="00C85C30" w:rsidDel="0038371C">
          <w:delText>the LED and seven segment</w:delText>
        </w:r>
        <w:r w:rsidDel="0038371C">
          <w:delText xml:space="preserve"> values </w:delText>
        </w:r>
        <w:r w:rsidR="00C85C30" w:rsidDel="0038371C">
          <w:delText xml:space="preserve">to run your </w:delText>
        </w:r>
        <w:r w:rsidR="00FB25E1" w:rsidDel="0038371C">
          <w:delText>switch to LED design</w:delText>
        </w:r>
        <w:r w:rsidDel="0038371C">
          <w:delText xml:space="preserve">. </w:delText>
        </w:r>
      </w:del>
    </w:p>
    <w:p w14:paraId="0831261A" w14:textId="0460BD7E" w:rsidR="00654A11" w:rsidDel="0038371C" w:rsidRDefault="009121B2" w:rsidP="0038371C">
      <w:pPr>
        <w:spacing w:after="0"/>
        <w:jc w:val="both"/>
        <w:rPr>
          <w:del w:id="767" w:author="Landis, Lawrence" w:date="2021-04-13T10:21:00Z"/>
        </w:rPr>
        <w:pPrChange w:id="768" w:author="Landis, Lawrence" w:date="2021-04-13T10:21:00Z">
          <w:pPr>
            <w:pStyle w:val="ListParagraph"/>
            <w:numPr>
              <w:numId w:val="25"/>
            </w:numPr>
            <w:ind w:hanging="360"/>
          </w:pPr>
        </w:pPrChange>
      </w:pPr>
      <w:del w:id="769" w:author="Landis, Lawrence" w:date="2021-04-13T10:21:00Z">
        <w:r w:rsidDel="0038371C">
          <w:delText xml:space="preserve">As seen in </w:delText>
        </w:r>
        <w:r w:rsidR="00FB25E1" w:rsidDel="0038371C">
          <w:fldChar w:fldCharType="begin"/>
        </w:r>
        <w:r w:rsidR="00FB25E1" w:rsidDel="0038371C">
          <w:delInstrText xml:space="preserve"> REF _Ref64275631 \h </w:delInstrText>
        </w:r>
        <w:r w:rsidR="00FB25E1" w:rsidDel="0038371C">
          <w:fldChar w:fldCharType="separate"/>
        </w:r>
        <w:r w:rsidR="004F7065" w:rsidDel="0038371C">
          <w:delText xml:space="preserve">Figure </w:delText>
        </w:r>
        <w:r w:rsidR="004F7065" w:rsidDel="0038371C">
          <w:rPr>
            <w:noProof/>
          </w:rPr>
          <w:delText>10</w:delText>
        </w:r>
        <w:r w:rsidR="00FB25E1" w:rsidDel="0038371C">
          <w:fldChar w:fldCharType="end"/>
        </w:r>
        <w:r w:rsidDel="0038371C">
          <w:delText xml:space="preserve">, the </w:delText>
        </w:r>
        <w:r w:rsidR="00654A11" w:rsidRPr="009121B2" w:rsidDel="0038371C">
          <w:rPr>
            <w:b/>
            <w:bCs/>
          </w:rPr>
          <w:delText>Top</w:delText>
        </w:r>
        <w:r w:rsidR="00654A11" w:rsidDel="0038371C">
          <w:delText xml:space="preserve"> level </w:delText>
        </w:r>
        <w:r w:rsidR="007E176D" w:rsidDel="0038371C">
          <w:delText>has a single signal that</w:delText>
        </w:r>
        <w:r w:rsidR="00654A11" w:rsidDel="0038371C">
          <w:delText xml:space="preserve"> </w:delText>
        </w:r>
        <w:r w:rsidR="007E176D" w:rsidDel="0038371C">
          <w:delText xml:space="preserve">leaves the </w:delText>
        </w:r>
        <w:r w:rsidR="00654A11" w:rsidDel="0038371C">
          <w:delText xml:space="preserve">FPGA </w:delText>
        </w:r>
        <w:r w:rsidR="007E176D" w:rsidDel="0038371C">
          <w:delText xml:space="preserve">in the Verilog code and that </w:delText>
        </w:r>
        <w:r w:rsidR="00654A11" w:rsidDel="0038371C">
          <w:delText>is the clock</w:delText>
        </w:r>
        <w:r w:rsidDel="0038371C">
          <w:delText>.</w:delText>
        </w:r>
        <w:r w:rsidR="00D73EA9" w:rsidDel="0038371C">
          <w:delText xml:space="preserve"> </w:delText>
        </w:r>
        <w:r w:rsidR="00C85C30" w:rsidDel="0038371C">
          <w:delText>Th</w:delText>
        </w:r>
        <w:r w:rsidR="007E176D" w:rsidDel="0038371C">
          <w:delText>e clock</w:delText>
        </w:r>
        <w:r w:rsidR="00C85C30" w:rsidDel="0038371C">
          <w:delText xml:space="preserve"> signal is synchronization signal for the overall design. </w:delText>
        </w:r>
        <w:r w:rsidR="00D73EA9" w:rsidDel="0038371C">
          <w:delText>This</w:delText>
        </w:r>
        <w:r w:rsidDel="0038371C">
          <w:delText xml:space="preserve"> input at the </w:delText>
        </w:r>
        <w:r w:rsidRPr="00D73EA9" w:rsidDel="0038371C">
          <w:rPr>
            <w:b/>
            <w:bCs/>
          </w:rPr>
          <w:delText>Top</w:delText>
        </w:r>
        <w:r w:rsidDel="0038371C">
          <w:delText xml:space="preserve"> level </w:delText>
        </w:r>
        <w:r w:rsidR="00D73EA9" w:rsidDel="0038371C">
          <w:delText>is necessary because the complex module that handles communication wirelessly requires a clock.</w:delText>
        </w:r>
        <w:r w:rsidR="007E176D" w:rsidDel="0038371C">
          <w:delText xml:space="preserve"> You can also observe some signals in the diagram from the JTAG TAP. These are not programmable by the User and are part of every FPGA design. You cannot access these signals from Verilog code.</w:delText>
        </w:r>
        <w:r w:rsidR="00E735EE" w:rsidDel="0038371C">
          <w:delText xml:space="preserve"> </w:delText>
        </w:r>
      </w:del>
    </w:p>
    <w:p w14:paraId="67A66ECD" w14:textId="7E976A2D" w:rsidR="00781EF4" w:rsidDel="0038371C" w:rsidRDefault="00781EF4" w:rsidP="0038371C">
      <w:pPr>
        <w:spacing w:after="0"/>
        <w:jc w:val="both"/>
        <w:rPr>
          <w:del w:id="770" w:author="Landis, Lawrence" w:date="2021-04-13T10:21:00Z"/>
        </w:rPr>
        <w:pPrChange w:id="771" w:author="Landis, Lawrence" w:date="2021-04-13T10:21:00Z">
          <w:pPr>
            <w:pStyle w:val="Heading2"/>
          </w:pPr>
        </w:pPrChange>
      </w:pPr>
      <w:bookmarkStart w:id="772" w:name="_Toc64289822"/>
      <w:bookmarkStart w:id="773" w:name="_Toc66821723"/>
      <w:bookmarkStart w:id="774" w:name="_Toc66821804"/>
      <w:bookmarkStart w:id="775" w:name="_Toc66821958"/>
      <w:bookmarkStart w:id="776" w:name="_Toc66822051"/>
      <w:bookmarkStart w:id="777" w:name="_Toc66822132"/>
      <w:bookmarkStart w:id="778" w:name="_Toc67468500"/>
      <w:bookmarkEnd w:id="772"/>
      <w:bookmarkEnd w:id="773"/>
      <w:bookmarkEnd w:id="774"/>
      <w:bookmarkEnd w:id="775"/>
      <w:bookmarkEnd w:id="776"/>
      <w:bookmarkEnd w:id="777"/>
      <w:del w:id="779" w:author="Landis, Lawrence" w:date="2021-04-13T10:21:00Z">
        <w:r w:rsidRPr="005257B5" w:rsidDel="0038371C">
          <w:delText>Instantiating</w:delText>
        </w:r>
        <w:r w:rsidDel="0038371C">
          <w:delText xml:space="preserve"> </w:delText>
        </w:r>
        <w:r w:rsidR="00410432" w:rsidDel="0038371C">
          <w:delText>User Design in Top</w:delText>
        </w:r>
        <w:bookmarkEnd w:id="778"/>
      </w:del>
    </w:p>
    <w:p w14:paraId="3C800A7B" w14:textId="1E46789E" w:rsidR="00781EF4" w:rsidDel="0038371C" w:rsidRDefault="00781EF4" w:rsidP="0038371C">
      <w:pPr>
        <w:spacing w:after="0"/>
        <w:jc w:val="both"/>
        <w:rPr>
          <w:del w:id="780" w:author="Landis, Lawrence" w:date="2021-04-13T10:21:00Z"/>
        </w:rPr>
        <w:pPrChange w:id="781" w:author="Landis, Lawrence" w:date="2021-04-13T10:21:00Z">
          <w:pPr/>
        </w:pPrChange>
      </w:pPr>
      <w:del w:id="782" w:author="Landis, Lawrence" w:date="2021-04-13T10:21:00Z">
        <w:r w:rsidDel="0038371C">
          <w:br/>
        </w:r>
        <w:r w:rsidR="00C85C30" w:rsidDel="0038371C">
          <w:delText xml:space="preserve">Instantiating is a word often used in hardware design meaning to infer your design into a higher-level part of the design hierarchy. </w:delText>
        </w:r>
        <w:r w:rsidDel="0038371C">
          <w:delText xml:space="preserve">Now that we understand the </w:delText>
        </w:r>
        <w:r w:rsidR="00410432" w:rsidDel="0038371C">
          <w:delText xml:space="preserve">levels of our remote environment, we can begin to instantiate our design to get our online board up and running. </w:delText>
        </w:r>
      </w:del>
    </w:p>
    <w:p w14:paraId="271E327E" w14:textId="3B9CFAF7" w:rsidR="00F76255" w:rsidDel="0038371C" w:rsidRDefault="00410432" w:rsidP="0038371C">
      <w:pPr>
        <w:spacing w:after="0"/>
        <w:jc w:val="both"/>
        <w:rPr>
          <w:del w:id="783" w:author="Landis, Lawrence" w:date="2021-04-13T10:21:00Z"/>
        </w:rPr>
        <w:pPrChange w:id="784" w:author="Landis, Lawrence" w:date="2021-04-13T10:21:00Z">
          <w:pPr>
            <w:pStyle w:val="ListParagraph"/>
            <w:numPr>
              <w:numId w:val="12"/>
            </w:numPr>
            <w:ind w:hanging="360"/>
          </w:pPr>
        </w:pPrChange>
      </w:pPr>
      <w:del w:id="785" w:author="Landis, Lawrence" w:date="2021-04-13T10:21:00Z">
        <w:r w:rsidDel="0038371C">
          <w:delText>You will see a comment</w:delText>
        </w:r>
        <w:r w:rsidR="00642722" w:rsidDel="0038371C">
          <w:delText xml:space="preserve"> on line </w:delText>
        </w:r>
        <w:r w:rsidR="00E91C56" w:rsidDel="0038371C">
          <w:delText>16</w:delText>
        </w:r>
        <w:r w:rsidDel="0038371C">
          <w:delText xml:space="preserve"> that will direct you to type your user design below. Below that comment you will </w:delText>
        </w:r>
        <w:r w:rsidR="00F85C39" w:rsidDel="0038371C">
          <w:delText xml:space="preserve">instantiate </w:delText>
        </w:r>
        <w:r w:rsidDel="0038371C">
          <w:delText>your design by typing the code</w:delText>
        </w:r>
        <w:r w:rsidR="006945A6" w:rsidDel="0038371C">
          <w:delText xml:space="preserve"> </w:delText>
        </w:r>
        <w:r w:rsidR="000A40B9" w:rsidDel="0038371C">
          <w:delText xml:space="preserve">in </w:delText>
        </w:r>
        <w:r w:rsidR="000A40B9" w:rsidDel="0038371C">
          <w:fldChar w:fldCharType="begin"/>
        </w:r>
        <w:r w:rsidR="000A40B9" w:rsidDel="0038371C">
          <w:delInstrText xml:space="preserve"> REF _Ref64312071 \h </w:delInstrText>
        </w:r>
        <w:r w:rsidR="000A40B9" w:rsidDel="0038371C">
          <w:fldChar w:fldCharType="separate"/>
        </w:r>
        <w:r w:rsidR="004F7065" w:rsidDel="0038371C">
          <w:delText xml:space="preserve">Code Snippet </w:delText>
        </w:r>
        <w:r w:rsidR="004F7065" w:rsidDel="0038371C">
          <w:rPr>
            <w:noProof/>
          </w:rPr>
          <w:delText>2</w:delText>
        </w:r>
        <w:r w:rsidR="000A40B9" w:rsidDel="0038371C">
          <w:fldChar w:fldCharType="end"/>
        </w:r>
        <w:r w:rsidR="000A40B9" w:rsidDel="0038371C">
          <w:delText xml:space="preserve"> into </w:delText>
        </w:r>
        <w:r w:rsidR="006945A6" w:rsidDel="0038371C">
          <w:delText xml:space="preserve">line </w:delText>
        </w:r>
        <w:r w:rsidR="00B54991" w:rsidDel="0038371C">
          <w:delText>21</w:delText>
        </w:r>
        <w:r w:rsidR="006945A6" w:rsidDel="0038371C">
          <w:delText>.</w:delText>
        </w:r>
      </w:del>
    </w:p>
    <w:bookmarkStart w:id="786" w:name="_MON_1674923263"/>
    <w:bookmarkEnd w:id="786"/>
    <w:p w14:paraId="10BC2531" w14:textId="51D1EEC4" w:rsidR="000A40B9" w:rsidDel="0038371C" w:rsidRDefault="009C34BE" w:rsidP="0038371C">
      <w:pPr>
        <w:spacing w:after="0"/>
        <w:jc w:val="both"/>
        <w:rPr>
          <w:del w:id="787" w:author="Landis, Lawrence" w:date="2021-04-13T10:21:00Z"/>
        </w:rPr>
        <w:pPrChange w:id="788" w:author="Landis, Lawrence" w:date="2021-04-13T10:21:00Z">
          <w:pPr>
            <w:keepNext/>
            <w:jc w:val="center"/>
          </w:pPr>
        </w:pPrChange>
      </w:pPr>
      <w:del w:id="789" w:author="Landis, Lawrence" w:date="2021-04-13T10:21:00Z">
        <w:r w:rsidDel="0038371C">
          <w:object w:dxaOrig="9360" w:dyaOrig="735" w14:anchorId="2ABAC49E">
            <v:shape id="_x0000_i1026" type="#_x0000_t75" style="width:468.7pt;height:36.7pt" o:ole="">
              <v:imagedata r:id="rId27" o:title=""/>
            </v:shape>
            <o:OLEObject Type="Embed" ProgID="Word.Document.12" ShapeID="_x0000_i1026" DrawAspect="Content" ObjectID="_1679833963" r:id="rId28">
              <o:FieldCodes>\s</o:FieldCodes>
            </o:OLEObject>
          </w:object>
        </w:r>
      </w:del>
    </w:p>
    <w:p w14:paraId="34FDC4C3" w14:textId="3C361967" w:rsidR="00F76255" w:rsidDel="0038371C" w:rsidRDefault="000A40B9" w:rsidP="0038371C">
      <w:pPr>
        <w:spacing w:after="0"/>
        <w:jc w:val="both"/>
        <w:rPr>
          <w:del w:id="790" w:author="Landis, Lawrence" w:date="2021-04-13T10:21:00Z"/>
        </w:rPr>
        <w:pPrChange w:id="791" w:author="Landis, Lawrence" w:date="2021-04-13T10:21:00Z">
          <w:pPr>
            <w:pStyle w:val="Caption"/>
            <w:jc w:val="center"/>
          </w:pPr>
        </w:pPrChange>
      </w:pPr>
      <w:bookmarkStart w:id="792" w:name="_Ref64312071"/>
      <w:del w:id="793" w:author="Landis, Lawrence" w:date="2021-04-13T10:21:00Z">
        <w:r w:rsidDel="0038371C">
          <w:delText xml:space="preserve">Code Snippet </w:delText>
        </w:r>
        <w:r w:rsidR="00944746" w:rsidDel="0038371C">
          <w:fldChar w:fldCharType="begin"/>
        </w:r>
        <w:r w:rsidR="00944746" w:rsidDel="0038371C">
          <w:delInstrText xml:space="preserve"> SEQ Code_Snippet \* ARABIC </w:delInstrText>
        </w:r>
        <w:r w:rsidR="00944746" w:rsidDel="0038371C">
          <w:fldChar w:fldCharType="separate"/>
        </w:r>
        <w:r w:rsidR="004F7065" w:rsidDel="0038371C">
          <w:rPr>
            <w:noProof/>
          </w:rPr>
          <w:delText>2</w:delText>
        </w:r>
        <w:r w:rsidR="00944746" w:rsidDel="0038371C">
          <w:rPr>
            <w:noProof/>
          </w:rPr>
          <w:fldChar w:fldCharType="end"/>
        </w:r>
        <w:bookmarkEnd w:id="792"/>
        <w:r w:rsidDel="0038371C">
          <w:delText>: switch_to_led Instance</w:delText>
        </w:r>
      </w:del>
    </w:p>
    <w:p w14:paraId="1B0A74D5" w14:textId="295630FF" w:rsidR="00910EC7" w:rsidRPr="00910EC7" w:rsidDel="0038371C" w:rsidRDefault="00910EC7" w:rsidP="0038371C">
      <w:pPr>
        <w:spacing w:after="0"/>
        <w:jc w:val="both"/>
        <w:rPr>
          <w:del w:id="794" w:author="Landis, Lawrence" w:date="2021-04-13T10:21:00Z"/>
        </w:rPr>
        <w:pPrChange w:id="795" w:author="Landis, Lawrence" w:date="2021-04-13T10:21:00Z">
          <w:pPr>
            <w:pStyle w:val="Code"/>
            <w:numPr>
              <w:numId w:val="13"/>
            </w:numPr>
            <w:ind w:left="720" w:hanging="360"/>
          </w:pPr>
        </w:pPrChange>
      </w:pPr>
      <w:del w:id="796" w:author="Landis, Lawrence" w:date="2021-04-13T10:21:00Z">
        <w:r w:rsidDel="0038371C">
          <w:delText xml:space="preserve">Your top.v </w:delText>
        </w:r>
        <w:r w:rsidRPr="005257B5" w:rsidDel="0038371C">
          <w:rPr>
            <w:rFonts w:cs="Intel Clear"/>
          </w:rPr>
          <w:delText xml:space="preserve">file should look like </w:delText>
        </w:r>
        <w:r w:rsidR="00F1097F" w:rsidDel="0038371C">
          <w:rPr>
            <w:rFonts w:cs="Intel Clear"/>
          </w:rPr>
          <w:fldChar w:fldCharType="begin"/>
        </w:r>
        <w:r w:rsidR="00F1097F" w:rsidDel="0038371C">
          <w:rPr>
            <w:rFonts w:cs="Intel Clear"/>
          </w:rPr>
          <w:delInstrText xml:space="preserve"> REF _Ref64275920 \h </w:delInstrText>
        </w:r>
        <w:r w:rsidR="00716C76" w:rsidDel="0038371C">
          <w:rPr>
            <w:rFonts w:cs="Intel Clear"/>
          </w:rPr>
          <w:delInstrText xml:space="preserve"> \* MERGEFORMAT </w:delInstrText>
        </w:r>
        <w:r w:rsidR="00F1097F" w:rsidDel="0038371C">
          <w:rPr>
            <w:rFonts w:cs="Intel Clear"/>
          </w:rPr>
        </w:r>
        <w:r w:rsidR="00F1097F" w:rsidDel="0038371C">
          <w:rPr>
            <w:rFonts w:cs="Intel Clear"/>
          </w:rPr>
          <w:fldChar w:fldCharType="separate"/>
        </w:r>
      </w:del>
      <w:ins w:id="797" w:author="Sheaves, Tyler" w:date="2021-03-23T09:05:00Z">
        <w:del w:id="798" w:author="Landis, Lawrence" w:date="2021-03-23T15:46:00Z">
          <w:r w:rsidR="00560EC0" w:rsidRPr="00560EC0" w:rsidDel="00960F76">
            <w:rPr>
              <w:rFonts w:cs="Intel Clear"/>
              <w:rPrChange w:id="799" w:author="Sheaves, Tyler" w:date="2021-03-23T09:05:00Z">
                <w:rPr/>
              </w:rPrChange>
            </w:rPr>
            <w:delText xml:space="preserve">Figure </w:delText>
          </w:r>
          <w:r w:rsidR="00560EC0" w:rsidRPr="00560EC0" w:rsidDel="00960F76">
            <w:rPr>
              <w:rFonts w:cs="Intel Clear"/>
              <w:rPrChange w:id="800" w:author="Sheaves, Tyler" w:date="2021-03-23T09:05:00Z">
                <w:rPr>
                  <w:noProof/>
                </w:rPr>
              </w:rPrChange>
            </w:rPr>
            <w:delText>11</w:delText>
          </w:r>
        </w:del>
      </w:ins>
      <w:del w:id="801" w:author="Landis, Lawrence" w:date="2021-03-23T15:46:00Z">
        <w:r w:rsidR="003E0EBF" w:rsidRPr="005257B5" w:rsidDel="00960F76">
          <w:rPr>
            <w:rFonts w:cs="Intel Clear"/>
          </w:rPr>
          <w:delText>Figure 11</w:delText>
        </w:r>
      </w:del>
      <w:del w:id="802" w:author="Landis, Lawrence" w:date="2021-04-13T10:21:00Z">
        <w:r w:rsidR="00F1097F" w:rsidDel="0038371C">
          <w:rPr>
            <w:rFonts w:cs="Intel Clear"/>
          </w:rPr>
          <w:fldChar w:fldCharType="end"/>
        </w:r>
        <w:r w:rsidRPr="005257B5" w:rsidDel="0038371C">
          <w:rPr>
            <w:rFonts w:cs="Intel Clear"/>
          </w:rPr>
          <w:delText xml:space="preserve"> be</w:delText>
        </w:r>
        <w:r w:rsidR="006945A6" w:rsidDel="0038371C">
          <w:rPr>
            <w:rFonts w:cs="Intel Clear"/>
          </w:rPr>
          <w:delText>l</w:delText>
        </w:r>
        <w:r w:rsidRPr="005257B5" w:rsidDel="0038371C">
          <w:rPr>
            <w:rFonts w:cs="Intel Clear"/>
          </w:rPr>
          <w:delText>ow.</w:delText>
        </w:r>
        <w:r w:rsidDel="0038371C">
          <w:delText xml:space="preserve"> </w:delText>
        </w:r>
      </w:del>
    </w:p>
    <w:p w14:paraId="741C40CB" w14:textId="181DEC45" w:rsidR="006945A6" w:rsidDel="0038371C" w:rsidRDefault="00441E4D" w:rsidP="0038371C">
      <w:pPr>
        <w:spacing w:after="0"/>
        <w:jc w:val="both"/>
        <w:rPr>
          <w:del w:id="803" w:author="Landis, Lawrence" w:date="2021-04-13T10:21:00Z"/>
        </w:rPr>
        <w:pPrChange w:id="804" w:author="Landis, Lawrence" w:date="2021-04-13T10:21:00Z">
          <w:pPr>
            <w:keepNext/>
            <w:jc w:val="center"/>
          </w:pPr>
        </w:pPrChange>
      </w:pPr>
      <w:del w:id="805" w:author="Landis, Lawrence" w:date="2021-04-13T10:21:00Z">
        <w:r w:rsidRPr="00441E4D" w:rsidDel="0038371C">
          <w:rPr>
            <w:noProof/>
          </w:rPr>
          <w:lastRenderedPageBreak/>
          <w:drawing>
            <wp:inline distT="0" distB="0" distL="0" distR="0" wp14:anchorId="2B6FB5A9" wp14:editId="6E2E04A6">
              <wp:extent cx="5943600"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70480"/>
                      </a:xfrm>
                      <a:prstGeom prst="rect">
                        <a:avLst/>
                      </a:prstGeom>
                    </pic:spPr>
                  </pic:pic>
                </a:graphicData>
              </a:graphic>
            </wp:inline>
          </w:drawing>
        </w:r>
      </w:del>
    </w:p>
    <w:p w14:paraId="6BF84BA9" w14:textId="5EEC7548" w:rsidR="00781EF4" w:rsidRPr="00781EF4" w:rsidDel="0038371C" w:rsidRDefault="006945A6" w:rsidP="0038371C">
      <w:pPr>
        <w:spacing w:after="0"/>
        <w:jc w:val="both"/>
        <w:rPr>
          <w:del w:id="806" w:author="Landis, Lawrence" w:date="2021-04-13T10:21:00Z"/>
        </w:rPr>
        <w:pPrChange w:id="807" w:author="Landis, Lawrence" w:date="2021-04-13T10:21:00Z">
          <w:pPr>
            <w:pStyle w:val="Caption"/>
            <w:jc w:val="center"/>
          </w:pPr>
        </w:pPrChange>
      </w:pPr>
      <w:bookmarkStart w:id="808" w:name="_Ref64275920"/>
      <w:del w:id="809" w:author="Landis, Lawrence" w:date="2021-04-13T10:21:00Z">
        <w:r w:rsidDel="0038371C">
          <w:delText xml:space="preserve">Figure </w:delText>
        </w:r>
        <w:r w:rsidR="00944746" w:rsidDel="0038371C">
          <w:fldChar w:fldCharType="begin"/>
        </w:r>
        <w:r w:rsidR="00944746" w:rsidDel="0038371C">
          <w:delInstrText xml:space="preserve"> SEQ Figure \* ARABIC </w:delInstrText>
        </w:r>
        <w:r w:rsidR="00944746" w:rsidDel="0038371C">
          <w:fldChar w:fldCharType="separate"/>
        </w:r>
        <w:r w:rsidR="004F7065" w:rsidDel="0038371C">
          <w:rPr>
            <w:noProof/>
          </w:rPr>
          <w:delText>11</w:delText>
        </w:r>
        <w:r w:rsidR="00944746" w:rsidDel="0038371C">
          <w:rPr>
            <w:noProof/>
          </w:rPr>
          <w:fldChar w:fldCharType="end"/>
        </w:r>
        <w:bookmarkEnd w:id="808"/>
        <w:r w:rsidDel="0038371C">
          <w:delText xml:space="preserve">: </w:delText>
        </w:r>
        <w:r w:rsidRPr="0045243F" w:rsidDel="0038371C">
          <w:delText xml:space="preserve">Instantiating switch_to_led </w:delText>
        </w:r>
        <w:r w:rsidR="00CC565E" w:rsidDel="0038371C">
          <w:delText>into the</w:delText>
        </w:r>
        <w:r w:rsidRPr="0045243F" w:rsidDel="0038371C">
          <w:delText xml:space="preserve"> top</w:delText>
        </w:r>
        <w:r w:rsidR="00CC565E" w:rsidDel="0038371C">
          <w:delText xml:space="preserve"> module</w:delText>
        </w:r>
      </w:del>
    </w:p>
    <w:p w14:paraId="1F21971B" w14:textId="305C3C60" w:rsidR="00910EC7" w:rsidRPr="00654A11" w:rsidDel="0038371C" w:rsidRDefault="00910EC7" w:rsidP="0038371C">
      <w:pPr>
        <w:spacing w:after="0"/>
        <w:jc w:val="both"/>
        <w:rPr>
          <w:del w:id="810" w:author="Landis, Lawrence" w:date="2021-04-13T10:21:00Z"/>
        </w:rPr>
        <w:pPrChange w:id="811" w:author="Landis, Lawrence" w:date="2021-04-13T10:21:00Z">
          <w:pPr>
            <w:pStyle w:val="NoSpacing"/>
            <w:spacing w:line="26" w:lineRule="atLeast"/>
            <w:jc w:val="center"/>
          </w:pPr>
        </w:pPrChange>
      </w:pPr>
    </w:p>
    <w:p w14:paraId="7971ED0D" w14:textId="1284A769" w:rsidR="00F34AE3" w:rsidDel="0038371C" w:rsidRDefault="00F34AE3" w:rsidP="0038371C">
      <w:pPr>
        <w:spacing w:after="0"/>
        <w:jc w:val="both"/>
        <w:rPr>
          <w:del w:id="812" w:author="Landis, Lawrence" w:date="2021-04-13T10:21:00Z"/>
        </w:rPr>
        <w:pPrChange w:id="813" w:author="Landis, Lawrence" w:date="2021-04-13T10:21:00Z">
          <w:pPr>
            <w:pStyle w:val="Heading2"/>
          </w:pPr>
        </w:pPrChange>
      </w:pPr>
      <w:bookmarkStart w:id="814" w:name="_Toc67468501"/>
      <w:del w:id="815" w:author="Landis, Lawrence" w:date="2021-04-13T10:21:00Z">
        <w:r w:rsidDel="0038371C">
          <w:delText>Setting up your pin assignments</w:delText>
        </w:r>
        <w:bookmarkEnd w:id="814"/>
      </w:del>
    </w:p>
    <w:p w14:paraId="0B42BDD6" w14:textId="06172198" w:rsidR="00F34AE3" w:rsidDel="0038371C" w:rsidRDefault="00F34AE3" w:rsidP="0038371C">
      <w:pPr>
        <w:spacing w:after="0"/>
        <w:jc w:val="both"/>
        <w:rPr>
          <w:del w:id="816" w:author="Landis, Lawrence" w:date="2021-04-13T10:21:00Z"/>
        </w:rPr>
        <w:pPrChange w:id="817" w:author="Landis, Lawrence" w:date="2021-04-13T10:21:00Z">
          <w:pPr/>
        </w:pPrChange>
      </w:pPr>
    </w:p>
    <w:p w14:paraId="50FA19B6" w14:textId="58B540D2" w:rsidR="00F34AE3" w:rsidDel="0038371C" w:rsidRDefault="00F34AE3" w:rsidP="0038371C">
      <w:pPr>
        <w:spacing w:after="0"/>
        <w:jc w:val="both"/>
        <w:rPr>
          <w:del w:id="818" w:author="Landis, Lawrence" w:date="2021-04-13T10:21:00Z"/>
        </w:rPr>
        <w:pPrChange w:id="819" w:author="Landis, Lawrence" w:date="2021-04-13T10:21:00Z">
          <w:pPr/>
        </w:pPrChange>
      </w:pPr>
      <w:del w:id="820" w:author="Landis, Lawrence" w:date="2021-04-13T10:21:00Z">
        <w:r w:rsidDel="0038371C">
          <w:delText xml:space="preserve">In this step you will bind the </w:delText>
        </w:r>
        <w:r w:rsidR="002A6DB0" w:rsidDel="0038371C">
          <w:delText xml:space="preserve">CLOCK_50 pin to a physical pin location on the FPGA. You have changed the device type and added new code, and by running the first step in </w:delText>
        </w:r>
        <w:r w:rsidR="00F9236E" w:rsidDel="0038371C">
          <w:delText>the design flow called synthesis, you can run the subsequent pin planning step.</w:delText>
        </w:r>
      </w:del>
    </w:p>
    <w:p w14:paraId="72BF92B8" w14:textId="2ABDEC3C" w:rsidR="00F9236E" w:rsidDel="0038371C" w:rsidRDefault="00EA25D0" w:rsidP="0038371C">
      <w:pPr>
        <w:spacing w:after="0"/>
        <w:jc w:val="both"/>
        <w:rPr>
          <w:del w:id="821" w:author="Landis, Lawrence" w:date="2021-04-13T10:21:00Z"/>
        </w:rPr>
        <w:pPrChange w:id="822" w:author="Landis, Lawrence" w:date="2021-04-13T10:21:00Z">
          <w:pPr>
            <w:pStyle w:val="ListParagraph"/>
            <w:numPr>
              <w:numId w:val="34"/>
            </w:numPr>
            <w:ind w:hanging="360"/>
          </w:pPr>
        </w:pPrChange>
      </w:pPr>
      <w:del w:id="823" w:author="Landis, Lawrence" w:date="2021-04-13T10:21:00Z">
        <w:r w:rsidDel="0038371C">
          <w:delText>Towards the top of the Quartus GUI, click on th</w:delText>
        </w:r>
        <w:r w:rsidR="007A3C19" w:rsidDel="0038371C">
          <w:delText xml:space="preserve">is icon: </w:delText>
        </w:r>
        <w:r w:rsidR="007A3C19" w:rsidRPr="007A3C19" w:rsidDel="0038371C">
          <w:rPr>
            <w:noProof/>
          </w:rPr>
          <w:drawing>
            <wp:inline distT="0" distB="0" distL="0" distR="0" wp14:anchorId="207A3265" wp14:editId="0AEC1839">
              <wp:extent cx="276264" cy="371527"/>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6264" cy="371527"/>
                      </a:xfrm>
                      <a:prstGeom prst="rect">
                        <a:avLst/>
                      </a:prstGeom>
                    </pic:spPr>
                  </pic:pic>
                </a:graphicData>
              </a:graphic>
            </wp:inline>
          </w:drawing>
        </w:r>
        <w:r w:rsidR="007A3C19" w:rsidDel="0038371C">
          <w:delText xml:space="preserve"> . This is called Analysis and Synthesis.</w:delText>
        </w:r>
        <w:r w:rsidR="004E4D31" w:rsidDel="0038371C">
          <w:delText xml:space="preserve"> This will bind the project with the new </w:delText>
        </w:r>
        <w:r w:rsidR="00250348" w:rsidDel="0038371C">
          <w:delText>device and</w:delText>
        </w:r>
        <w:r w:rsidR="004E4D31" w:rsidDel="0038371C">
          <w:delText xml:space="preserve"> allow Quartus to understand the ports in your design. It will also show syntax errors should </w:delText>
        </w:r>
        <w:r w:rsidR="00EF5EA5" w:rsidDel="0038371C">
          <w:delText>you have any problems in your Verilog code.</w:delText>
        </w:r>
        <w:r w:rsidR="008B46FC" w:rsidDel="0038371C">
          <w:delText xml:space="preserve"> This step takes rough</w:delText>
        </w:r>
        <w:r w:rsidR="00CF7E36" w:rsidDel="0038371C">
          <w:delText>ly</w:delText>
        </w:r>
        <w:r w:rsidR="008B46FC" w:rsidDel="0038371C">
          <w:delText xml:space="preserve"> </w:delText>
        </w:r>
        <w:r w:rsidR="00CF7E36" w:rsidDel="0038371C">
          <w:delText>1:30 minutes and seconds.</w:delText>
        </w:r>
      </w:del>
    </w:p>
    <w:p w14:paraId="25E41464" w14:textId="1D070861" w:rsidR="00D22FA6" w:rsidDel="0038371C" w:rsidRDefault="00EF5EA5" w:rsidP="0038371C">
      <w:pPr>
        <w:spacing w:after="0"/>
        <w:jc w:val="both"/>
        <w:rPr>
          <w:del w:id="824" w:author="Landis, Lawrence" w:date="2021-04-13T10:21:00Z"/>
        </w:rPr>
        <w:pPrChange w:id="825" w:author="Landis, Lawrence" w:date="2021-04-13T10:21:00Z">
          <w:pPr>
            <w:pStyle w:val="ListParagraph"/>
            <w:numPr>
              <w:numId w:val="34"/>
            </w:numPr>
            <w:ind w:hanging="360"/>
          </w:pPr>
        </w:pPrChange>
      </w:pPr>
      <w:del w:id="826" w:author="Landis, Lawrence" w:date="2021-04-13T10:21:00Z">
        <w:r w:rsidDel="0038371C">
          <w:delText xml:space="preserve">There are </w:delText>
        </w:r>
        <w:r w:rsidR="00250348" w:rsidDel="0038371C">
          <w:delText>several</w:delText>
        </w:r>
        <w:r w:rsidDel="0038371C">
          <w:delText xml:space="preserve"> ways to </w:delText>
        </w:r>
        <w:r w:rsidR="00AF594A" w:rsidDel="0038371C">
          <w:delText xml:space="preserve">assign pins. We will use the Pin Planner since it is visual and will give you a view </w:delText>
        </w:r>
        <w:r w:rsidR="00F06943" w:rsidDel="0038371C">
          <w:delText>into how the FPGA solder balls on the bottom are connected to the PCB.</w:delText>
        </w:r>
      </w:del>
    </w:p>
    <w:p w14:paraId="7A2FF6C1" w14:textId="25CC8AB7" w:rsidR="00F06943" w:rsidDel="0038371C" w:rsidRDefault="00BF2CC3" w:rsidP="0038371C">
      <w:pPr>
        <w:spacing w:after="0"/>
        <w:jc w:val="both"/>
        <w:rPr>
          <w:del w:id="827" w:author="Landis, Lawrence" w:date="2021-04-13T10:21:00Z"/>
        </w:rPr>
        <w:pPrChange w:id="828" w:author="Landis, Lawrence" w:date="2021-04-13T10:21:00Z">
          <w:pPr>
            <w:pStyle w:val="ListParagraph"/>
            <w:numPr>
              <w:numId w:val="34"/>
            </w:numPr>
            <w:ind w:hanging="360"/>
          </w:pPr>
        </w:pPrChange>
      </w:pPr>
      <w:del w:id="829" w:author="Landis, Lawrence" w:date="2021-04-13T10:21:00Z">
        <w:r w:rsidDel="0038371C">
          <w:delText xml:space="preserve">Start the pin planning by clicking on this icon: </w:delText>
        </w:r>
        <w:r w:rsidR="005C1C68" w:rsidRPr="005C1C68" w:rsidDel="0038371C">
          <w:rPr>
            <w:noProof/>
          </w:rPr>
          <w:drawing>
            <wp:inline distT="0" distB="0" distL="0" distR="0" wp14:anchorId="7EBA7651" wp14:editId="525A054C">
              <wp:extent cx="276264" cy="314369"/>
              <wp:effectExtent l="0" t="0" r="9525"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6264" cy="314369"/>
                      </a:xfrm>
                      <a:prstGeom prst="rect">
                        <a:avLst/>
                      </a:prstGeom>
                    </pic:spPr>
                  </pic:pic>
                </a:graphicData>
              </a:graphic>
            </wp:inline>
          </w:drawing>
        </w:r>
        <w:r w:rsidR="005C1C68" w:rsidDel="0038371C">
          <w:delText xml:space="preserve"> .</w:delText>
        </w:r>
      </w:del>
    </w:p>
    <w:p w14:paraId="73E0A338" w14:textId="36A65311" w:rsidR="005C1C68" w:rsidDel="0038371C" w:rsidRDefault="005C1C68" w:rsidP="0038371C">
      <w:pPr>
        <w:spacing w:after="0"/>
        <w:jc w:val="both"/>
        <w:rPr>
          <w:del w:id="830" w:author="Landis, Lawrence" w:date="2021-04-13T10:21:00Z"/>
        </w:rPr>
        <w:pPrChange w:id="831" w:author="Landis, Lawrence" w:date="2021-04-13T10:21:00Z">
          <w:pPr>
            <w:pStyle w:val="ListParagraph"/>
            <w:numPr>
              <w:numId w:val="34"/>
            </w:numPr>
            <w:ind w:hanging="360"/>
          </w:pPr>
        </w:pPrChange>
      </w:pPr>
      <w:del w:id="832" w:author="Landis, Lawrence" w:date="2021-04-13T10:21:00Z">
        <w:r w:rsidDel="0038371C">
          <w:delText xml:space="preserve">A GUI will show the bottom of the FPGA with a legend </w:delText>
        </w:r>
        <w:r w:rsidR="00EC6E47" w:rsidDel="0038371C">
          <w:delText>of various power and ground pins and special signals.</w:delText>
        </w:r>
      </w:del>
    </w:p>
    <w:p w14:paraId="19FB80E5" w14:textId="3AFA8706" w:rsidR="006C1AB0" w:rsidDel="0038371C" w:rsidRDefault="00717217" w:rsidP="0038371C">
      <w:pPr>
        <w:spacing w:after="0"/>
        <w:jc w:val="both"/>
        <w:rPr>
          <w:del w:id="833" w:author="Landis, Lawrence" w:date="2021-04-13T10:21:00Z"/>
        </w:rPr>
        <w:pPrChange w:id="834" w:author="Landis, Lawrence" w:date="2021-04-13T10:21:00Z">
          <w:pPr>
            <w:pStyle w:val="ListParagraph"/>
            <w:numPr>
              <w:numId w:val="34"/>
            </w:numPr>
            <w:ind w:hanging="360"/>
          </w:pPr>
        </w:pPrChange>
      </w:pPr>
      <w:del w:id="835" w:author="Landis, Lawrence" w:date="2021-04-13T10:21:00Z">
        <w:r w:rsidDel="0038371C">
          <w:delText>We are going t</w:delText>
        </w:r>
        <w:r w:rsidR="006C1AB0" w:rsidDel="0038371C">
          <w:delText>o add the proper pin location for the CLOCK_50 pin according to the table below:</w:delText>
        </w:r>
      </w:del>
    </w:p>
    <w:tbl>
      <w:tblPr>
        <w:tblStyle w:val="TableGrid"/>
        <w:tblW w:w="0" w:type="auto"/>
        <w:tblInd w:w="2880" w:type="dxa"/>
        <w:tblLook w:val="04A0" w:firstRow="1" w:lastRow="0" w:firstColumn="1" w:lastColumn="0" w:noHBand="0" w:noVBand="1"/>
      </w:tblPr>
      <w:tblGrid>
        <w:gridCol w:w="2515"/>
        <w:gridCol w:w="2880"/>
      </w:tblGrid>
      <w:tr w:rsidR="0036118E" w:rsidDel="0038371C" w14:paraId="03BEB3DC" w14:textId="2990D8B3" w:rsidTr="00E54261">
        <w:trPr>
          <w:del w:id="836" w:author="Landis, Lawrence" w:date="2021-04-13T10:21:00Z"/>
        </w:trPr>
        <w:tc>
          <w:tcPr>
            <w:tcW w:w="2515" w:type="dxa"/>
          </w:tcPr>
          <w:p w14:paraId="354426E7" w14:textId="7667166F" w:rsidR="0036118E" w:rsidRPr="005257B5" w:rsidDel="0038371C" w:rsidRDefault="0036118E" w:rsidP="0038371C">
            <w:pPr>
              <w:jc w:val="both"/>
              <w:rPr>
                <w:del w:id="837" w:author="Landis, Lawrence" w:date="2021-04-13T10:21:00Z"/>
                <w:b/>
                <w:bCs/>
              </w:rPr>
              <w:pPrChange w:id="838" w:author="Landis, Lawrence" w:date="2021-04-13T10:21:00Z">
                <w:pPr>
                  <w:ind w:left="360"/>
                </w:pPr>
              </w:pPrChange>
            </w:pPr>
            <w:del w:id="839" w:author="Landis, Lawrence" w:date="2021-04-13T10:21:00Z">
              <w:r w:rsidRPr="005257B5" w:rsidDel="0038371C">
                <w:rPr>
                  <w:b/>
                  <w:bCs/>
                </w:rPr>
                <w:lastRenderedPageBreak/>
                <w:delText>Development Kit</w:delText>
              </w:r>
            </w:del>
          </w:p>
        </w:tc>
        <w:tc>
          <w:tcPr>
            <w:tcW w:w="2880" w:type="dxa"/>
          </w:tcPr>
          <w:p w14:paraId="12954682" w14:textId="601F3DC0" w:rsidR="0036118E" w:rsidRPr="005257B5" w:rsidDel="0038371C" w:rsidRDefault="004F1D90" w:rsidP="0038371C">
            <w:pPr>
              <w:jc w:val="both"/>
              <w:rPr>
                <w:del w:id="840" w:author="Landis, Lawrence" w:date="2021-04-13T10:21:00Z"/>
                <w:b/>
                <w:bCs/>
              </w:rPr>
              <w:pPrChange w:id="841" w:author="Landis, Lawrence" w:date="2021-04-13T10:21:00Z">
                <w:pPr/>
              </w:pPrChange>
            </w:pPr>
            <w:del w:id="842" w:author="Landis, Lawrence" w:date="2021-04-13T10:21:00Z">
              <w:r w:rsidRPr="005257B5" w:rsidDel="0038371C">
                <w:rPr>
                  <w:b/>
                  <w:bCs/>
                </w:rPr>
                <w:delText>CLOCK_50 pin location</w:delText>
              </w:r>
            </w:del>
          </w:p>
        </w:tc>
      </w:tr>
      <w:tr w:rsidR="0036118E" w:rsidDel="0038371C" w14:paraId="66CBB9C5" w14:textId="46D76FF1" w:rsidTr="00E54261">
        <w:trPr>
          <w:del w:id="843" w:author="Landis, Lawrence" w:date="2021-04-13T10:21:00Z"/>
        </w:trPr>
        <w:tc>
          <w:tcPr>
            <w:tcW w:w="2515" w:type="dxa"/>
          </w:tcPr>
          <w:p w14:paraId="4606AF1A" w14:textId="156574EE" w:rsidR="0036118E" w:rsidDel="0038371C" w:rsidRDefault="0036118E" w:rsidP="0038371C">
            <w:pPr>
              <w:jc w:val="both"/>
              <w:rPr>
                <w:del w:id="844" w:author="Landis, Lawrence" w:date="2021-04-13T10:21:00Z"/>
              </w:rPr>
              <w:pPrChange w:id="845" w:author="Landis, Lawrence" w:date="2021-04-13T10:21:00Z">
                <w:pPr>
                  <w:jc w:val="center"/>
                </w:pPr>
              </w:pPrChange>
            </w:pPr>
            <w:del w:id="846" w:author="Landis, Lawrence" w:date="2021-04-13T10:21:00Z">
              <w:r w:rsidDel="0038371C">
                <w:delText>Cyclone V GX Starter</w:delText>
              </w:r>
            </w:del>
          </w:p>
        </w:tc>
        <w:tc>
          <w:tcPr>
            <w:tcW w:w="2880" w:type="dxa"/>
          </w:tcPr>
          <w:p w14:paraId="09784A6C" w14:textId="2738BDD6" w:rsidR="0036118E" w:rsidDel="0038371C" w:rsidRDefault="00A33F1B" w:rsidP="0038371C">
            <w:pPr>
              <w:jc w:val="both"/>
              <w:rPr>
                <w:del w:id="847" w:author="Landis, Lawrence" w:date="2021-04-13T10:21:00Z"/>
              </w:rPr>
              <w:pPrChange w:id="848" w:author="Landis, Lawrence" w:date="2021-04-13T10:21:00Z">
                <w:pPr>
                  <w:jc w:val="center"/>
                </w:pPr>
              </w:pPrChange>
            </w:pPr>
            <w:del w:id="849" w:author="Landis, Lawrence" w:date="2021-04-13T10:21:00Z">
              <w:r w:rsidDel="0038371C">
                <w:delText>PIN_</w:delText>
              </w:r>
              <w:r w:rsidR="00FD5388" w:rsidDel="0038371C">
                <w:delText>N20</w:delText>
              </w:r>
            </w:del>
          </w:p>
        </w:tc>
      </w:tr>
      <w:tr w:rsidR="0036118E" w:rsidDel="0038371C" w14:paraId="5252858D" w14:textId="4AFE21B2" w:rsidTr="00E54261">
        <w:trPr>
          <w:del w:id="850" w:author="Landis, Lawrence" w:date="2021-04-13T10:21:00Z"/>
        </w:trPr>
        <w:tc>
          <w:tcPr>
            <w:tcW w:w="2515" w:type="dxa"/>
          </w:tcPr>
          <w:p w14:paraId="30A29EAC" w14:textId="3D74F254" w:rsidR="0036118E" w:rsidDel="0038371C" w:rsidRDefault="0036118E" w:rsidP="0038371C">
            <w:pPr>
              <w:jc w:val="both"/>
              <w:rPr>
                <w:del w:id="851" w:author="Landis, Lawrence" w:date="2021-04-13T10:21:00Z"/>
              </w:rPr>
              <w:pPrChange w:id="852" w:author="Landis, Lawrence" w:date="2021-04-13T10:21:00Z">
                <w:pPr>
                  <w:jc w:val="center"/>
                </w:pPr>
              </w:pPrChange>
            </w:pPr>
            <w:del w:id="853" w:author="Landis, Lawrence" w:date="2021-04-13T10:21:00Z">
              <w:r w:rsidDel="0038371C">
                <w:delText>DE1-SoC</w:delText>
              </w:r>
            </w:del>
          </w:p>
        </w:tc>
        <w:tc>
          <w:tcPr>
            <w:tcW w:w="2880" w:type="dxa"/>
          </w:tcPr>
          <w:p w14:paraId="69ADF9BC" w14:textId="5F012BE7" w:rsidR="0036118E" w:rsidDel="0038371C" w:rsidRDefault="00A33F1B" w:rsidP="0038371C">
            <w:pPr>
              <w:jc w:val="both"/>
              <w:rPr>
                <w:del w:id="854" w:author="Landis, Lawrence" w:date="2021-04-13T10:21:00Z"/>
              </w:rPr>
              <w:pPrChange w:id="855" w:author="Landis, Lawrence" w:date="2021-04-13T10:21:00Z">
                <w:pPr>
                  <w:jc w:val="center"/>
                </w:pPr>
              </w:pPrChange>
            </w:pPr>
            <w:del w:id="856" w:author="Landis, Lawrence" w:date="2021-04-13T10:21:00Z">
              <w:r w:rsidDel="0038371C">
                <w:delText>PIN_AF14</w:delText>
              </w:r>
            </w:del>
          </w:p>
        </w:tc>
      </w:tr>
    </w:tbl>
    <w:p w14:paraId="42DA4D69" w14:textId="125F8F45" w:rsidR="0036118E" w:rsidDel="0038371C" w:rsidRDefault="0036118E" w:rsidP="0038371C">
      <w:pPr>
        <w:spacing w:after="0"/>
        <w:jc w:val="both"/>
        <w:rPr>
          <w:del w:id="857" w:author="Landis, Lawrence" w:date="2021-04-13T10:21:00Z"/>
        </w:rPr>
        <w:pPrChange w:id="858" w:author="Landis, Lawrence" w:date="2021-04-13T10:21:00Z">
          <w:pPr/>
        </w:pPrChange>
      </w:pPr>
    </w:p>
    <w:p w14:paraId="74D89E77" w14:textId="7708093A" w:rsidR="0036118E" w:rsidDel="0038371C" w:rsidRDefault="0036118E" w:rsidP="0038371C">
      <w:pPr>
        <w:spacing w:after="0"/>
        <w:jc w:val="both"/>
        <w:rPr>
          <w:del w:id="859" w:author="Landis, Lawrence" w:date="2021-04-13T10:21:00Z"/>
        </w:rPr>
        <w:pPrChange w:id="860" w:author="Landis, Lawrence" w:date="2021-04-13T10:21:00Z">
          <w:pPr>
            <w:pStyle w:val="ListParagraph"/>
          </w:pPr>
        </w:pPrChange>
      </w:pPr>
    </w:p>
    <w:p w14:paraId="310B570B" w14:textId="32572880" w:rsidR="00EC6E47" w:rsidDel="0038371C" w:rsidRDefault="00C76602" w:rsidP="0038371C">
      <w:pPr>
        <w:spacing w:after="0"/>
        <w:jc w:val="both"/>
        <w:rPr>
          <w:del w:id="861" w:author="Landis, Lawrence" w:date="2021-04-13T10:21:00Z"/>
        </w:rPr>
        <w:pPrChange w:id="862" w:author="Landis, Lawrence" w:date="2021-04-13T10:21:00Z">
          <w:pPr>
            <w:pStyle w:val="ListParagraph"/>
            <w:numPr>
              <w:numId w:val="34"/>
            </w:numPr>
            <w:ind w:hanging="360"/>
          </w:pPr>
        </w:pPrChange>
      </w:pPr>
      <w:del w:id="863" w:author="Landis, Lawrence" w:date="2021-04-13T10:21:00Z">
        <w:r w:rsidDel="0038371C">
          <w:delText xml:space="preserve">Other pins will show up as unassigned. This is ok with the remote </w:delText>
        </w:r>
        <w:r w:rsidR="00C269B9" w:rsidDel="0038371C">
          <w:delText>console;</w:delText>
        </w:r>
        <w:r w:rsidDel="0038371C">
          <w:delText xml:space="preserve"> it only needs a clock. </w:delText>
        </w:r>
        <w:r w:rsidR="008B46FC" w:rsidDel="0038371C">
          <w:delText>Close the pin planner.</w:delText>
        </w:r>
      </w:del>
    </w:p>
    <w:p w14:paraId="7D3B99BC" w14:textId="54B981A7" w:rsidR="00671B45" w:rsidDel="0038371C" w:rsidRDefault="00671B45" w:rsidP="0038371C">
      <w:pPr>
        <w:spacing w:after="0"/>
        <w:jc w:val="both"/>
        <w:rPr>
          <w:del w:id="864" w:author="Landis, Lawrence" w:date="2021-04-13T10:21:00Z"/>
        </w:rPr>
        <w:pPrChange w:id="865" w:author="Landis, Lawrence" w:date="2021-04-13T10:21:00Z">
          <w:pPr>
            <w:pStyle w:val="ListParagraph"/>
          </w:pPr>
        </w:pPrChange>
      </w:pPr>
    </w:p>
    <w:p w14:paraId="5E3EED67" w14:textId="39D44FFC" w:rsidR="00671B45" w:rsidDel="0038371C" w:rsidRDefault="00933781" w:rsidP="0038371C">
      <w:pPr>
        <w:spacing w:after="0"/>
        <w:jc w:val="both"/>
        <w:rPr>
          <w:del w:id="866" w:author="Landis, Lawrence" w:date="2021-04-13T10:21:00Z"/>
        </w:rPr>
        <w:pPrChange w:id="867" w:author="Landis, Lawrence" w:date="2021-04-13T10:21:00Z">
          <w:pPr>
            <w:pStyle w:val="ListParagraph"/>
            <w:keepNext/>
            <w:ind w:left="0"/>
            <w:jc w:val="center"/>
          </w:pPr>
        </w:pPrChange>
      </w:pPr>
      <w:del w:id="868" w:author="Landis, Lawrence" w:date="2021-04-13T10:21:00Z">
        <w:r w:rsidRPr="00933781" w:rsidDel="0038371C">
          <w:rPr>
            <w:noProof/>
          </w:rPr>
          <w:drawing>
            <wp:inline distT="0" distB="0" distL="0" distR="0" wp14:anchorId="665C0F72" wp14:editId="776F6552">
              <wp:extent cx="5943600" cy="3958590"/>
              <wp:effectExtent l="0" t="0" r="0" b="381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958590"/>
                      </a:xfrm>
                      <a:prstGeom prst="rect">
                        <a:avLst/>
                      </a:prstGeom>
                    </pic:spPr>
                  </pic:pic>
                </a:graphicData>
              </a:graphic>
            </wp:inline>
          </w:drawing>
        </w:r>
      </w:del>
    </w:p>
    <w:p w14:paraId="074C65E3" w14:textId="4A1A3F4F" w:rsidR="00935622" w:rsidRPr="005257B5" w:rsidDel="0038371C" w:rsidRDefault="00671B45" w:rsidP="0038371C">
      <w:pPr>
        <w:spacing w:after="0"/>
        <w:jc w:val="both"/>
        <w:rPr>
          <w:del w:id="869" w:author="Landis, Lawrence" w:date="2021-04-13T10:21:00Z"/>
        </w:rPr>
        <w:pPrChange w:id="870" w:author="Landis, Lawrence" w:date="2021-04-13T10:21:00Z">
          <w:pPr>
            <w:pStyle w:val="Caption"/>
            <w:jc w:val="center"/>
          </w:pPr>
        </w:pPrChange>
      </w:pPr>
      <w:del w:id="871" w:author="Landis, Lawrence" w:date="2021-04-13T10:21:00Z">
        <w:r w:rsidDel="0038371C">
          <w:delText xml:space="preserve">Figure </w:delText>
        </w:r>
        <w:r w:rsidR="00944746" w:rsidDel="0038371C">
          <w:fldChar w:fldCharType="begin"/>
        </w:r>
        <w:r w:rsidR="00944746" w:rsidDel="0038371C">
          <w:delInstrText xml:space="preserve"> SEQ Figure \* ARABIC </w:delInstrText>
        </w:r>
        <w:r w:rsidR="00944746" w:rsidDel="0038371C">
          <w:fldChar w:fldCharType="separate"/>
        </w:r>
        <w:r w:rsidR="004F7065" w:rsidDel="0038371C">
          <w:rPr>
            <w:noProof/>
          </w:rPr>
          <w:delText>12</w:delText>
        </w:r>
        <w:r w:rsidR="00944746" w:rsidDel="0038371C">
          <w:rPr>
            <w:noProof/>
          </w:rPr>
          <w:fldChar w:fldCharType="end"/>
        </w:r>
        <w:r w:rsidDel="0038371C">
          <w:delText>: Pin Planner</w:delText>
        </w:r>
        <w:r w:rsidR="00A33F1B" w:rsidDel="0038371C">
          <w:delText xml:space="preserve"> view for Cyclone V GX Starter Kit</w:delText>
        </w:r>
        <w:r w:rsidR="003059CD" w:rsidDel="0038371C">
          <w:delText xml:space="preserve"> (note DE1-SoC will have a slightly different image and device number)</w:delText>
        </w:r>
      </w:del>
    </w:p>
    <w:p w14:paraId="3C9A7FF4" w14:textId="52B40F88" w:rsidR="00245E44" w:rsidRPr="005257B5" w:rsidDel="0038371C" w:rsidRDefault="00B16E12" w:rsidP="0038371C">
      <w:pPr>
        <w:spacing w:after="0"/>
        <w:jc w:val="both"/>
        <w:rPr>
          <w:del w:id="872" w:author="Landis, Lawrence" w:date="2021-04-13T10:21:00Z"/>
        </w:rPr>
        <w:pPrChange w:id="873" w:author="Landis, Lawrence" w:date="2021-04-13T10:21:00Z">
          <w:pPr>
            <w:pStyle w:val="Heading2"/>
          </w:pPr>
        </w:pPrChange>
      </w:pPr>
      <w:bookmarkStart w:id="874" w:name="_Toc67468502"/>
      <w:del w:id="875" w:author="Landis, Lawrence" w:date="2021-04-13T10:21:00Z">
        <w:r w:rsidRPr="005257B5" w:rsidDel="0038371C">
          <w:delText>Compiling Your Code</w:delText>
        </w:r>
        <w:bookmarkEnd w:id="874"/>
      </w:del>
    </w:p>
    <w:p w14:paraId="1B6D4F4F" w14:textId="60F1715B" w:rsidR="00D85002" w:rsidDel="0038371C" w:rsidRDefault="00D85002" w:rsidP="0038371C">
      <w:pPr>
        <w:spacing w:after="0"/>
        <w:jc w:val="both"/>
        <w:rPr>
          <w:del w:id="876" w:author="Landis, Lawrence" w:date="2021-04-13T10:21:00Z"/>
        </w:rPr>
        <w:pPrChange w:id="877" w:author="Landis, Lawrence" w:date="2021-04-13T10:21:00Z">
          <w:pPr>
            <w:pStyle w:val="NoSpacing"/>
            <w:numPr>
              <w:numId w:val="11"/>
            </w:numPr>
            <w:spacing w:before="240" w:line="312" w:lineRule="auto"/>
            <w:ind w:left="720" w:hanging="360"/>
          </w:pPr>
        </w:pPrChange>
      </w:pPr>
      <w:del w:id="878" w:author="Landis, Lawrence" w:date="2021-04-13T10:21:00Z">
        <w:r w:rsidDel="0038371C">
          <w:delText xml:space="preserve">Click  </w:delText>
        </w:r>
        <w:r w:rsidRPr="00D85002" w:rsidDel="0038371C">
          <w:rPr>
            <w:noProof/>
          </w:rPr>
          <w:drawing>
            <wp:inline distT="0" distB="0" distL="0" distR="0" wp14:anchorId="64BC15D9" wp14:editId="63FE3335">
              <wp:extent cx="226337" cy="242504"/>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9033" cy="245393"/>
                      </a:xfrm>
                      <a:prstGeom prst="rect">
                        <a:avLst/>
                      </a:prstGeom>
                    </pic:spPr>
                  </pic:pic>
                </a:graphicData>
              </a:graphic>
            </wp:inline>
          </w:drawing>
        </w:r>
        <w:r w:rsidDel="0038371C">
          <w:delText xml:space="preserve">, located at the top of the main Quartus window, to start the full compilation of your code. You can also go to: Processing → Start Compilation. </w:delText>
        </w:r>
        <w:r w:rsidR="00D22FA6" w:rsidDel="0038371C">
          <w:delText xml:space="preserve"> This will synthesize your Verilog code into lookup tables, run place and route (fitting in FPGA speak), asse</w:delText>
        </w:r>
        <w:r w:rsidR="00CB5544" w:rsidDel="0038371C">
          <w:delText>mbly which produces a programming image. The resulting file is called output_files/RemoteLab.sof</w:delText>
        </w:r>
        <w:r w:rsidR="00261BFD" w:rsidDel="0038371C">
          <w:delText>. This</w:delText>
        </w:r>
        <w:r w:rsidR="001A2B07" w:rsidDel="0038371C">
          <w:delText xml:space="preserve"> step takes roughly 2:45.</w:delText>
        </w:r>
      </w:del>
    </w:p>
    <w:p w14:paraId="1175DD74" w14:textId="06C6F556" w:rsidR="00B16E12" w:rsidDel="0038371C" w:rsidRDefault="001A2B07" w:rsidP="0038371C">
      <w:pPr>
        <w:spacing w:after="0"/>
        <w:jc w:val="both"/>
        <w:rPr>
          <w:del w:id="879" w:author="Landis, Lawrence" w:date="2021-04-13T10:21:00Z"/>
        </w:rPr>
        <w:pPrChange w:id="880" w:author="Landis, Lawrence" w:date="2021-04-13T10:21:00Z">
          <w:pPr>
            <w:pStyle w:val="NoSpacing"/>
            <w:numPr>
              <w:numId w:val="11"/>
            </w:numPr>
            <w:spacing w:before="240" w:line="312" w:lineRule="auto"/>
            <w:ind w:left="720" w:hanging="360"/>
          </w:pPr>
        </w:pPrChange>
      </w:pPr>
      <w:del w:id="881" w:author="Landis, Lawrence" w:date="2021-04-13T10:21:00Z">
        <w:r w:rsidDel="0038371C">
          <w:lastRenderedPageBreak/>
          <w:delText>T</w:delText>
        </w:r>
        <w:r w:rsidR="00D85002" w:rsidDel="0038371C">
          <w:delText>he compilation should complete and there should be 0 errors. (You can ignore warnings)</w:delText>
        </w:r>
      </w:del>
    </w:p>
    <w:p w14:paraId="6EB6B3D0" w14:textId="5F093E07" w:rsidR="00CD3A58" w:rsidDel="0038371C" w:rsidRDefault="00893A62" w:rsidP="0038371C">
      <w:pPr>
        <w:spacing w:after="0"/>
        <w:jc w:val="both"/>
        <w:rPr>
          <w:del w:id="882" w:author="Landis, Lawrence" w:date="2021-04-13T10:21:00Z"/>
        </w:rPr>
        <w:pPrChange w:id="883" w:author="Landis, Lawrence" w:date="2021-04-13T10:21:00Z">
          <w:pPr>
            <w:pStyle w:val="NoSpacing"/>
            <w:keepNext/>
            <w:spacing w:before="240" w:line="312" w:lineRule="auto"/>
          </w:pPr>
        </w:pPrChange>
      </w:pPr>
      <w:del w:id="884" w:author="Landis, Lawrence" w:date="2021-04-13T10:21:00Z">
        <w:r w:rsidRPr="00893A62" w:rsidDel="0038371C">
          <w:rPr>
            <w:noProof/>
          </w:rPr>
          <w:drawing>
            <wp:inline distT="0" distB="0" distL="0" distR="0" wp14:anchorId="1A4124C8" wp14:editId="63608C56">
              <wp:extent cx="5943600" cy="3006090"/>
              <wp:effectExtent l="0" t="0" r="0" b="3810"/>
              <wp:docPr id="20059362" name="Picture 20059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06090"/>
                      </a:xfrm>
                      <a:prstGeom prst="rect">
                        <a:avLst/>
                      </a:prstGeom>
                    </pic:spPr>
                  </pic:pic>
                </a:graphicData>
              </a:graphic>
            </wp:inline>
          </w:drawing>
        </w:r>
      </w:del>
    </w:p>
    <w:p w14:paraId="0974EDF4" w14:textId="39DB8C5D" w:rsidR="00CD3A58" w:rsidDel="0038371C" w:rsidRDefault="00CD3A58" w:rsidP="0038371C">
      <w:pPr>
        <w:spacing w:after="0"/>
        <w:jc w:val="both"/>
        <w:rPr>
          <w:del w:id="885" w:author="Landis, Lawrence" w:date="2021-04-13T10:21:00Z"/>
        </w:rPr>
        <w:pPrChange w:id="886" w:author="Landis, Lawrence" w:date="2021-04-13T10:21:00Z">
          <w:pPr>
            <w:pStyle w:val="Caption"/>
            <w:jc w:val="center"/>
          </w:pPr>
        </w:pPrChange>
      </w:pPr>
      <w:del w:id="887" w:author="Landis, Lawrence" w:date="2021-04-13T10:21:00Z">
        <w:r w:rsidDel="0038371C">
          <w:delText xml:space="preserve">Figure </w:delText>
        </w:r>
        <w:r w:rsidR="00944746" w:rsidDel="0038371C">
          <w:fldChar w:fldCharType="begin"/>
        </w:r>
        <w:r w:rsidR="00944746" w:rsidDel="0038371C">
          <w:delInstrText xml:space="preserve"> SEQ Figure \* ARABIC </w:delInstrText>
        </w:r>
        <w:r w:rsidR="00944746" w:rsidDel="0038371C">
          <w:fldChar w:fldCharType="separate"/>
        </w:r>
        <w:r w:rsidR="004F7065" w:rsidDel="0038371C">
          <w:rPr>
            <w:noProof/>
          </w:rPr>
          <w:delText>13</w:delText>
        </w:r>
        <w:r w:rsidR="00944746" w:rsidDel="0038371C">
          <w:rPr>
            <w:noProof/>
          </w:rPr>
          <w:fldChar w:fldCharType="end"/>
        </w:r>
        <w:r w:rsidDel="0038371C">
          <w:delText>: Quartus window showing successful compilation</w:delText>
        </w:r>
      </w:del>
    </w:p>
    <w:p w14:paraId="1DB10E48" w14:textId="23845183" w:rsidR="00BF0E07" w:rsidDel="0038371C" w:rsidRDefault="00CB5890" w:rsidP="0038371C">
      <w:pPr>
        <w:spacing w:after="0"/>
        <w:jc w:val="both"/>
        <w:rPr>
          <w:del w:id="888" w:author="Landis, Lawrence" w:date="2021-04-13T10:21:00Z"/>
        </w:rPr>
        <w:pPrChange w:id="889" w:author="Landis, Lawrence" w:date="2021-04-13T10:21:00Z">
          <w:pPr>
            <w:pStyle w:val="Heading2"/>
          </w:pPr>
        </w:pPrChange>
      </w:pPr>
      <w:bookmarkStart w:id="890" w:name="_Toc64289826"/>
      <w:bookmarkStart w:id="891" w:name="_Toc66821728"/>
      <w:bookmarkStart w:id="892" w:name="_Toc66821809"/>
      <w:bookmarkStart w:id="893" w:name="_Toc66821963"/>
      <w:bookmarkStart w:id="894" w:name="_Toc66822056"/>
      <w:bookmarkStart w:id="895" w:name="_Toc66822137"/>
      <w:bookmarkStart w:id="896" w:name="_Toc64289827"/>
      <w:bookmarkStart w:id="897" w:name="_Toc66821729"/>
      <w:bookmarkStart w:id="898" w:name="_Toc66821810"/>
      <w:bookmarkStart w:id="899" w:name="_Toc66821964"/>
      <w:bookmarkStart w:id="900" w:name="_Toc66822057"/>
      <w:bookmarkStart w:id="901" w:name="_Toc66822138"/>
      <w:bookmarkStart w:id="902" w:name="_Toc67468503"/>
      <w:bookmarkEnd w:id="890"/>
      <w:bookmarkEnd w:id="891"/>
      <w:bookmarkEnd w:id="892"/>
      <w:bookmarkEnd w:id="893"/>
      <w:bookmarkEnd w:id="894"/>
      <w:bookmarkEnd w:id="895"/>
      <w:bookmarkEnd w:id="896"/>
      <w:bookmarkEnd w:id="897"/>
      <w:bookmarkEnd w:id="898"/>
      <w:bookmarkEnd w:id="899"/>
      <w:bookmarkEnd w:id="900"/>
      <w:bookmarkEnd w:id="901"/>
      <w:del w:id="903" w:author="Landis, Lawrence" w:date="2021-04-13T10:21:00Z">
        <w:r w:rsidDel="0038371C">
          <w:delText>Setting up the remote board programming environment</w:delText>
        </w:r>
        <w:bookmarkEnd w:id="902"/>
      </w:del>
    </w:p>
    <w:p w14:paraId="3C380A43" w14:textId="5667118B" w:rsidR="00CB5890" w:rsidDel="0038371C" w:rsidRDefault="00284A9B" w:rsidP="0038371C">
      <w:pPr>
        <w:spacing w:after="0"/>
        <w:jc w:val="both"/>
        <w:rPr>
          <w:del w:id="904" w:author="Landis, Lawrence" w:date="2021-04-13T10:21:00Z"/>
        </w:rPr>
        <w:pPrChange w:id="905" w:author="Landis, Lawrence" w:date="2021-04-13T10:21:00Z">
          <w:pPr/>
        </w:pPrChange>
      </w:pPr>
      <w:del w:id="906" w:author="Landis, Lawrence" w:date="2021-04-13T10:21:00Z">
        <w:r w:rsidDel="0038371C">
          <w:delText xml:space="preserve">In </w:delText>
        </w:r>
        <w:r w:rsidR="005D71C1" w:rsidDel="0038371C">
          <w:delText xml:space="preserve">order to get your remote environment up and running, </w:delText>
        </w:r>
        <w:r w:rsidR="00432AE6" w:rsidDel="0038371C">
          <w:delText xml:space="preserve">you will </w:delText>
        </w:r>
        <w:r w:rsidR="006A648D" w:rsidDel="0038371C">
          <w:delText xml:space="preserve">create a new task in </w:delText>
        </w:r>
        <w:r w:rsidR="00265895" w:rsidDel="0038371C">
          <w:delText xml:space="preserve">Quartus </w:delText>
        </w:r>
        <w:r w:rsidR="00C76602" w:rsidDel="0038371C">
          <w:delText>t</w:delText>
        </w:r>
        <w:r w:rsidR="00265895" w:rsidDel="0038371C">
          <w:delText>o launch the remote GUI</w:delText>
        </w:r>
        <w:r w:rsidR="00353807" w:rsidDel="0038371C">
          <w:delText xml:space="preserve">. </w:delText>
        </w:r>
      </w:del>
    </w:p>
    <w:p w14:paraId="7C59329E" w14:textId="4A92BEF3" w:rsidR="00AD2056" w:rsidDel="0038371C" w:rsidRDefault="00440DA6" w:rsidP="0038371C">
      <w:pPr>
        <w:spacing w:after="0"/>
        <w:jc w:val="both"/>
        <w:rPr>
          <w:del w:id="907" w:author="Landis, Lawrence" w:date="2021-04-13T10:21:00Z"/>
        </w:rPr>
        <w:pPrChange w:id="908" w:author="Landis, Lawrence" w:date="2021-04-13T10:21:00Z">
          <w:pPr>
            <w:pStyle w:val="ListParagraph"/>
            <w:numPr>
              <w:numId w:val="35"/>
            </w:numPr>
            <w:ind w:hanging="360"/>
          </w:pPr>
        </w:pPrChange>
      </w:pPr>
      <w:del w:id="909" w:author="Landis, Lawrence" w:date="2021-04-13T10:21:00Z">
        <w:r w:rsidRPr="005257B5" w:rsidDel="0038371C">
          <w:delText xml:space="preserve">In the Tasks window, there is an </w:delText>
        </w:r>
        <w:r w:rsidR="00772E2A" w:rsidRPr="005257B5" w:rsidDel="0038371C">
          <w:delText>icon with 3 horizontal bars.</w:delText>
        </w:r>
        <w:r w:rsidR="00772E2A" w:rsidDel="0038371C">
          <w:delText xml:space="preserve"> </w:delText>
        </w:r>
        <w:r w:rsidR="00781E10" w:rsidDel="0038371C">
          <w:delText>Click on that and customize.</w:delText>
        </w:r>
        <w:r w:rsidR="00772E2A" w:rsidRPr="00772E2A" w:rsidDel="0038371C">
          <w:rPr>
            <w:noProof/>
          </w:rPr>
          <w:drawing>
            <wp:inline distT="0" distB="0" distL="0" distR="0" wp14:anchorId="0268E087" wp14:editId="0C7A5E2F">
              <wp:extent cx="5249008" cy="476316"/>
              <wp:effectExtent l="0" t="0" r="889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49008" cy="476316"/>
                      </a:xfrm>
                      <a:prstGeom prst="rect">
                        <a:avLst/>
                      </a:prstGeom>
                    </pic:spPr>
                  </pic:pic>
                </a:graphicData>
              </a:graphic>
            </wp:inline>
          </w:drawing>
        </w:r>
      </w:del>
    </w:p>
    <w:p w14:paraId="664AAAB5" w14:textId="4C4766F2" w:rsidR="00743EF6" w:rsidDel="0038371C" w:rsidRDefault="00772E2A" w:rsidP="0038371C">
      <w:pPr>
        <w:spacing w:after="0"/>
        <w:jc w:val="both"/>
        <w:rPr>
          <w:del w:id="910" w:author="Landis, Lawrence" w:date="2021-04-13T10:21:00Z"/>
        </w:rPr>
        <w:pPrChange w:id="911" w:author="Landis, Lawrence" w:date="2021-04-13T10:21:00Z">
          <w:pPr>
            <w:pStyle w:val="ListParagraph"/>
            <w:numPr>
              <w:numId w:val="35"/>
            </w:numPr>
            <w:ind w:hanging="360"/>
          </w:pPr>
        </w:pPrChange>
      </w:pPr>
      <w:del w:id="912" w:author="Landis, Lawrence" w:date="2021-04-13T10:21:00Z">
        <w:r w:rsidDel="0038371C">
          <w:delText xml:space="preserve">Click on </w:delText>
        </w:r>
        <w:r w:rsidR="00743EF6" w:rsidDel="0038371C">
          <w:delText>New.</w:delText>
        </w:r>
      </w:del>
    </w:p>
    <w:p w14:paraId="2AB711CB" w14:textId="24348FA9" w:rsidR="00BC52A5" w:rsidDel="0038371C" w:rsidRDefault="00743EF6" w:rsidP="0038371C">
      <w:pPr>
        <w:spacing w:after="0"/>
        <w:jc w:val="both"/>
        <w:rPr>
          <w:del w:id="913" w:author="Landis, Lawrence" w:date="2021-04-13T10:21:00Z"/>
        </w:rPr>
        <w:pPrChange w:id="914" w:author="Landis, Lawrence" w:date="2021-04-13T10:21:00Z">
          <w:pPr>
            <w:pStyle w:val="ListParagraph"/>
            <w:keepNext/>
            <w:ind w:left="0"/>
            <w:jc w:val="center"/>
          </w:pPr>
        </w:pPrChange>
      </w:pPr>
      <w:del w:id="915" w:author="Landis, Lawrence" w:date="2021-04-13T10:21:00Z">
        <w:r w:rsidRPr="00743EF6" w:rsidDel="0038371C">
          <w:rPr>
            <w:noProof/>
          </w:rPr>
          <w:lastRenderedPageBreak/>
          <w:drawing>
            <wp:inline distT="0" distB="0" distL="0" distR="0" wp14:anchorId="657FDE5E" wp14:editId="502DCDD8">
              <wp:extent cx="1740090" cy="2603100"/>
              <wp:effectExtent l="0" t="0" r="0" b="698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5307" cy="2610904"/>
                      </a:xfrm>
                      <a:prstGeom prst="rect">
                        <a:avLst/>
                      </a:prstGeom>
                    </pic:spPr>
                  </pic:pic>
                </a:graphicData>
              </a:graphic>
            </wp:inline>
          </w:drawing>
        </w:r>
      </w:del>
    </w:p>
    <w:p w14:paraId="238BEE72" w14:textId="5945D6AA" w:rsidR="00772E2A" w:rsidDel="0038371C" w:rsidRDefault="00BC52A5" w:rsidP="0038371C">
      <w:pPr>
        <w:spacing w:after="0"/>
        <w:jc w:val="both"/>
        <w:rPr>
          <w:del w:id="916" w:author="Landis, Lawrence" w:date="2021-04-13T10:21:00Z"/>
          <w:noProof/>
        </w:rPr>
        <w:pPrChange w:id="917" w:author="Landis, Lawrence" w:date="2021-04-13T10:21:00Z">
          <w:pPr>
            <w:pStyle w:val="Caption"/>
            <w:jc w:val="center"/>
          </w:pPr>
        </w:pPrChange>
      </w:pPr>
      <w:del w:id="918" w:author="Landis, Lawrence" w:date="2021-04-13T10:21:00Z">
        <w:r w:rsidDel="0038371C">
          <w:delText xml:space="preserve">Figure </w:delText>
        </w:r>
        <w:r w:rsidR="00944746" w:rsidDel="0038371C">
          <w:fldChar w:fldCharType="begin"/>
        </w:r>
        <w:r w:rsidR="00944746" w:rsidDel="0038371C">
          <w:delInstrText xml:space="preserve"> SEQ Figure \* ARABIC </w:delInstrText>
        </w:r>
        <w:r w:rsidR="00944746" w:rsidDel="0038371C">
          <w:fldChar w:fldCharType="separate"/>
        </w:r>
      </w:del>
      <w:del w:id="919" w:author="Landis, Lawrence" w:date="2021-03-23T15:45:00Z">
        <w:r w:rsidR="00560EC0" w:rsidDel="00960F76">
          <w:rPr>
            <w:noProof/>
          </w:rPr>
          <w:delText>14</w:delText>
        </w:r>
      </w:del>
      <w:del w:id="920" w:author="Landis, Lawrence" w:date="2021-04-13T10:21:00Z">
        <w:r w:rsidR="00944746" w:rsidDel="0038371C">
          <w:rPr>
            <w:noProof/>
          </w:rPr>
          <w:fldChar w:fldCharType="end"/>
        </w:r>
        <w:r w:rsidR="00BD5F8A" w:rsidDel="0038371C">
          <w:delText>:</w:delText>
        </w:r>
        <w:r w:rsidDel="0038371C">
          <w:delText xml:space="preserve"> New Task</w:delText>
        </w:r>
      </w:del>
    </w:p>
    <w:p w14:paraId="63AD9F57" w14:textId="21CF5449" w:rsidR="00440BB4" w:rsidDel="0038371C" w:rsidRDefault="00440BB4" w:rsidP="0038371C">
      <w:pPr>
        <w:spacing w:after="0"/>
        <w:jc w:val="both"/>
        <w:rPr>
          <w:del w:id="921" w:author="Landis, Lawrence" w:date="2021-04-13T10:21:00Z"/>
        </w:rPr>
        <w:pPrChange w:id="922" w:author="Landis, Lawrence" w:date="2021-04-13T10:21:00Z">
          <w:pPr>
            <w:pStyle w:val="ListParagraph"/>
            <w:numPr>
              <w:numId w:val="35"/>
            </w:numPr>
            <w:ind w:hanging="360"/>
          </w:pPr>
        </w:pPrChange>
      </w:pPr>
      <w:del w:id="923" w:author="Landis, Lawrence" w:date="2021-04-13T10:21:00Z">
        <w:r w:rsidDel="0038371C">
          <w:delText>Name the Custom flow DE1-SoC-GUI</w:delText>
        </w:r>
        <w:r w:rsidR="005A7233" w:rsidDel="0038371C">
          <w:delText xml:space="preserve">. </w:delText>
        </w:r>
        <w:r w:rsidR="00BC52A5" w:rsidDel="0038371C">
          <w:delText>Keep existing flow  as None.</w:delText>
        </w:r>
      </w:del>
    </w:p>
    <w:p w14:paraId="2275721F" w14:textId="2F8ABC43" w:rsidR="00BC52A5" w:rsidDel="0038371C" w:rsidRDefault="00CE2079" w:rsidP="0038371C">
      <w:pPr>
        <w:spacing w:after="0"/>
        <w:jc w:val="both"/>
        <w:rPr>
          <w:del w:id="924" w:author="Landis, Lawrence" w:date="2021-04-13T10:21:00Z"/>
        </w:rPr>
        <w:pPrChange w:id="925" w:author="Landis, Lawrence" w:date="2021-04-13T10:21:00Z">
          <w:pPr>
            <w:pStyle w:val="ListParagraph"/>
            <w:numPr>
              <w:numId w:val="35"/>
            </w:numPr>
            <w:ind w:hanging="360"/>
          </w:pPr>
        </w:pPrChange>
      </w:pPr>
      <w:del w:id="926" w:author="Landis, Lawrence" w:date="2021-04-13T10:21:00Z">
        <w:r w:rsidDel="0038371C">
          <w:delText xml:space="preserve">Select </w:delText>
        </w:r>
        <w:commentRangeStart w:id="927"/>
        <w:r w:rsidR="00250348" w:rsidDel="0038371C">
          <w:delText>“</w:delText>
        </w:r>
        <w:r w:rsidDel="0038371C">
          <w:delText xml:space="preserve">TCL </w:delText>
        </w:r>
        <w:r w:rsidR="00250348" w:rsidDel="0038371C">
          <w:delText>Scripts…”</w:delText>
        </w:r>
        <w:commentRangeEnd w:id="927"/>
        <w:r w:rsidR="00250348" w:rsidDel="0038371C">
          <w:rPr>
            <w:rStyle w:val="CommentReference"/>
          </w:rPr>
          <w:commentReference w:id="927"/>
        </w:r>
        <w:r w:rsidDel="0038371C">
          <w:delText>.</w:delText>
        </w:r>
      </w:del>
    </w:p>
    <w:p w14:paraId="5EFA9255" w14:textId="29DFE66B" w:rsidR="003F2119" w:rsidDel="0038371C" w:rsidRDefault="003F2119" w:rsidP="0038371C">
      <w:pPr>
        <w:spacing w:after="0"/>
        <w:jc w:val="both"/>
        <w:rPr>
          <w:del w:id="928" w:author="Landis, Lawrence" w:date="2021-04-13T10:21:00Z"/>
        </w:rPr>
        <w:pPrChange w:id="929" w:author="Landis, Lawrence" w:date="2021-04-13T10:21:00Z">
          <w:pPr>
            <w:pStyle w:val="ListParagraph"/>
            <w:numPr>
              <w:numId w:val="35"/>
            </w:numPr>
            <w:ind w:hanging="360"/>
          </w:pPr>
        </w:pPrChange>
      </w:pPr>
      <w:del w:id="930" w:author="Landis, Lawrence" w:date="2021-04-13T10:21:00Z">
        <w:r w:rsidDel="0038371C">
          <w:delText>Enter DE1-SoC-GUI as the Task Name and the path to the launch.tcl file in the downloaded package</w:delText>
        </w:r>
        <w:r w:rsidR="002C5DE3" w:rsidDel="0038371C">
          <w:delText>. Click OK</w:delText>
        </w:r>
        <w:r w:rsidR="008C5F1A" w:rsidDel="0038371C">
          <w:delText xml:space="preserve"> through windows and your Task should show up in the Task Window.</w:delText>
        </w:r>
      </w:del>
    </w:p>
    <w:p w14:paraId="11529875" w14:textId="0D9751D8" w:rsidR="002C5DE3" w:rsidDel="0038371C" w:rsidRDefault="002C5DE3" w:rsidP="0038371C">
      <w:pPr>
        <w:spacing w:after="0"/>
        <w:jc w:val="both"/>
        <w:rPr>
          <w:del w:id="931" w:author="Landis, Lawrence" w:date="2021-04-13T10:21:00Z"/>
        </w:rPr>
        <w:pPrChange w:id="932" w:author="Landis, Lawrence" w:date="2021-04-13T10:21:00Z">
          <w:pPr>
            <w:pStyle w:val="ListParagraph"/>
          </w:pPr>
        </w:pPrChange>
      </w:pPr>
    </w:p>
    <w:p w14:paraId="3C4C232F" w14:textId="62D28951" w:rsidR="00C13448" w:rsidDel="0038371C" w:rsidRDefault="002C5DE3" w:rsidP="0038371C">
      <w:pPr>
        <w:spacing w:after="0"/>
        <w:jc w:val="both"/>
        <w:rPr>
          <w:del w:id="933" w:author="Landis, Lawrence" w:date="2021-04-13T10:21:00Z"/>
        </w:rPr>
        <w:pPrChange w:id="934" w:author="Landis, Lawrence" w:date="2021-04-13T10:21:00Z">
          <w:pPr>
            <w:pStyle w:val="ListParagraph"/>
            <w:keepNext/>
            <w:ind w:left="0"/>
            <w:jc w:val="center"/>
          </w:pPr>
        </w:pPrChange>
      </w:pPr>
      <w:del w:id="935" w:author="Landis, Lawrence" w:date="2021-04-13T10:21:00Z">
        <w:r w:rsidRPr="002C5DE3" w:rsidDel="0038371C">
          <w:rPr>
            <w:noProof/>
          </w:rPr>
          <w:lastRenderedPageBreak/>
          <w:drawing>
            <wp:inline distT="0" distB="0" distL="0" distR="0" wp14:anchorId="025CB5D3" wp14:editId="124F3BE5">
              <wp:extent cx="5943600" cy="38735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873500"/>
                      </a:xfrm>
                      <a:prstGeom prst="rect">
                        <a:avLst/>
                      </a:prstGeom>
                    </pic:spPr>
                  </pic:pic>
                </a:graphicData>
              </a:graphic>
            </wp:inline>
          </w:drawing>
        </w:r>
      </w:del>
    </w:p>
    <w:p w14:paraId="44AAE9E5" w14:textId="4AFF5BC4" w:rsidR="002C5DE3" w:rsidDel="0038371C" w:rsidRDefault="00C13448" w:rsidP="0038371C">
      <w:pPr>
        <w:spacing w:after="0"/>
        <w:jc w:val="both"/>
        <w:rPr>
          <w:del w:id="936" w:author="Landis, Lawrence" w:date="2021-04-13T10:21:00Z"/>
        </w:rPr>
        <w:pPrChange w:id="937" w:author="Landis, Lawrence" w:date="2021-04-13T10:21:00Z">
          <w:pPr>
            <w:pStyle w:val="Caption"/>
            <w:jc w:val="center"/>
          </w:pPr>
        </w:pPrChange>
      </w:pPr>
      <w:del w:id="938" w:author="Landis, Lawrence" w:date="2021-04-13T10:21:00Z">
        <w:r w:rsidDel="0038371C">
          <w:delText xml:space="preserve">Figure </w:delText>
        </w:r>
        <w:r w:rsidR="00944746" w:rsidDel="0038371C">
          <w:fldChar w:fldCharType="begin"/>
        </w:r>
        <w:r w:rsidR="00944746" w:rsidDel="0038371C">
          <w:delInstrText xml:space="preserve"> SEQ Figure \* ARABIC </w:delInstrText>
        </w:r>
        <w:r w:rsidR="00944746" w:rsidDel="0038371C">
          <w:fldChar w:fldCharType="separate"/>
        </w:r>
      </w:del>
      <w:del w:id="939" w:author="Landis, Lawrence" w:date="2021-03-23T15:45:00Z">
        <w:r w:rsidR="00560EC0" w:rsidDel="00960F76">
          <w:rPr>
            <w:noProof/>
          </w:rPr>
          <w:delText>15</w:delText>
        </w:r>
      </w:del>
      <w:del w:id="940" w:author="Landis, Lawrence" w:date="2021-04-13T10:21:00Z">
        <w:r w:rsidR="00944746" w:rsidDel="0038371C">
          <w:rPr>
            <w:noProof/>
          </w:rPr>
          <w:fldChar w:fldCharType="end"/>
        </w:r>
        <w:r w:rsidR="001D4FDB" w:rsidDel="0038371C">
          <w:delText>:</w:delText>
        </w:r>
        <w:r w:rsidDel="0038371C">
          <w:delText xml:space="preserve"> Settings for a new task</w:delText>
        </w:r>
      </w:del>
    </w:p>
    <w:p w14:paraId="25DD4BA4" w14:textId="6078EB0C" w:rsidR="00C13448" w:rsidDel="0038371C" w:rsidRDefault="00C13448" w:rsidP="0038371C">
      <w:pPr>
        <w:spacing w:after="0"/>
        <w:jc w:val="both"/>
        <w:rPr>
          <w:del w:id="941" w:author="Landis, Lawrence" w:date="2021-04-13T10:21:00Z"/>
        </w:rPr>
        <w:pPrChange w:id="942" w:author="Landis, Lawrence" w:date="2021-04-13T10:21:00Z">
          <w:pPr>
            <w:pStyle w:val="ListParagraph"/>
            <w:numPr>
              <w:numId w:val="36"/>
            </w:numPr>
            <w:ind w:hanging="360"/>
          </w:pPr>
        </w:pPrChange>
      </w:pPr>
      <w:del w:id="943" w:author="Landis, Lawrence" w:date="2021-04-13T10:21:00Z">
        <w:r w:rsidDel="0038371C">
          <w:delText>This next step is a bit of a hack allow us to use the DE1-SoC</w:delText>
        </w:r>
        <w:r w:rsidR="003B5A26" w:rsidDel="0038371C">
          <w:delText xml:space="preserve"> GUI for </w:delText>
        </w:r>
        <w:r w:rsidR="006A74BF" w:rsidDel="0038371C">
          <w:delText>the Cyclone V GX Starter kit</w:delText>
        </w:r>
        <w:r w:rsidR="003B5A26" w:rsidDel="0038371C">
          <w:delText>. Once we have a native Cyclone V GX Starter Kit</w:delText>
        </w:r>
        <w:r w:rsidR="005C2F54" w:rsidDel="0038371C">
          <w:delText>, this step will go away. Navigate to th</w:delText>
        </w:r>
        <w:r w:rsidR="003329BB" w:rsidDel="0038371C">
          <w:delText xml:space="preserve">is folder: </w:delText>
        </w:r>
        <w:r w:rsidR="008642E8" w:rsidDel="0038371C">
          <w:delText>C:\Users\Student\Documents\</w:delText>
        </w:r>
        <w:r w:rsidR="0067293D" w:rsidDel="0038371C">
          <w:delText>My_First_FPGA\DE1-SoC\RemoteConsoleDE1SoC</w:delText>
        </w:r>
        <w:r w:rsidR="001B757B" w:rsidDel="0038371C">
          <w:delText xml:space="preserve"> using File explorer.</w:delText>
        </w:r>
      </w:del>
    </w:p>
    <w:p w14:paraId="6211574D" w14:textId="1B5B58F7" w:rsidR="002A5668" w:rsidRPr="005257B5" w:rsidDel="0038371C" w:rsidRDefault="002A5668" w:rsidP="0038371C">
      <w:pPr>
        <w:spacing w:after="0"/>
        <w:jc w:val="both"/>
        <w:rPr>
          <w:del w:id="944" w:author="Landis, Lawrence" w:date="2021-04-13T10:21:00Z"/>
          <w:b/>
          <w:bCs/>
        </w:rPr>
        <w:pPrChange w:id="945" w:author="Landis, Lawrence" w:date="2021-04-13T10:21:00Z">
          <w:pPr>
            <w:ind w:left="360"/>
          </w:pPr>
        </w:pPrChange>
      </w:pPr>
      <w:del w:id="946" w:author="Landis, Lawrence" w:date="2021-04-13T10:21:00Z">
        <w:r w:rsidRPr="005257B5" w:rsidDel="0038371C">
          <w:rPr>
            <w:b/>
            <w:bCs/>
            <w:u w:val="single"/>
          </w:rPr>
          <w:delText>The rest of the</w:delText>
        </w:r>
        <w:r w:rsidR="00B15DF5" w:rsidRPr="005257B5" w:rsidDel="0038371C">
          <w:rPr>
            <w:b/>
            <w:bCs/>
            <w:u w:val="single"/>
          </w:rPr>
          <w:delText>se</w:delText>
        </w:r>
        <w:r w:rsidRPr="005257B5" w:rsidDel="0038371C">
          <w:rPr>
            <w:b/>
            <w:bCs/>
            <w:u w:val="single"/>
          </w:rPr>
          <w:delText xml:space="preserve"> steps </w:delText>
        </w:r>
        <w:r w:rsidR="00B15DF5" w:rsidRPr="005257B5" w:rsidDel="0038371C">
          <w:rPr>
            <w:b/>
            <w:bCs/>
            <w:u w:val="single"/>
          </w:rPr>
          <w:delText xml:space="preserve">in Section </w:delText>
        </w:r>
      </w:del>
      <w:del w:id="947" w:author="Landis, Lawrence" w:date="2021-03-23T15:49:00Z">
        <w:r w:rsidR="0075541B" w:rsidRPr="005257B5" w:rsidDel="00826F0F">
          <w:rPr>
            <w:b/>
            <w:bCs/>
            <w:u w:val="single"/>
          </w:rPr>
          <w:fldChar w:fldCharType="begin"/>
        </w:r>
        <w:r w:rsidR="0075541B" w:rsidRPr="005257B5" w:rsidDel="00826F0F">
          <w:rPr>
            <w:b/>
            <w:bCs/>
            <w:u w:val="single"/>
          </w:rPr>
          <w:delInstrText xml:space="preserve"> REF _Ref65507079 \r \h </w:delInstrText>
        </w:r>
        <w:r w:rsidR="0075541B" w:rsidDel="00826F0F">
          <w:rPr>
            <w:b/>
            <w:bCs/>
            <w:u w:val="single"/>
          </w:rPr>
          <w:delInstrText xml:space="preserve"> \* MERGEFORMAT </w:delInstrText>
        </w:r>
        <w:r w:rsidR="0075541B" w:rsidRPr="005257B5" w:rsidDel="00826F0F">
          <w:rPr>
            <w:b/>
            <w:bCs/>
            <w:u w:val="single"/>
          </w:rPr>
        </w:r>
        <w:r w:rsidR="0075541B" w:rsidRPr="005257B5" w:rsidDel="00826F0F">
          <w:rPr>
            <w:b/>
            <w:bCs/>
            <w:u w:val="single"/>
          </w:rPr>
          <w:fldChar w:fldCharType="separate"/>
        </w:r>
      </w:del>
      <w:ins w:id="948" w:author="Sheaves, Tyler" w:date="2021-03-23T09:05:00Z">
        <w:del w:id="949" w:author="Landis, Lawrence" w:date="2021-03-23T15:46:00Z">
          <w:r w:rsidR="00560EC0" w:rsidDel="00960F76">
            <w:rPr>
              <w:u w:val="single"/>
            </w:rPr>
            <w:delText>Error! Reference source not found.</w:delText>
          </w:r>
        </w:del>
      </w:ins>
      <w:del w:id="950" w:author="Landis, Lawrence" w:date="2021-03-23T15:46:00Z">
        <w:r w:rsidR="003E0EBF" w:rsidDel="00960F76">
          <w:rPr>
            <w:b/>
            <w:bCs/>
            <w:u w:val="single"/>
          </w:rPr>
          <w:delText>3.7</w:delText>
        </w:r>
      </w:del>
      <w:del w:id="951" w:author="Landis, Lawrence" w:date="2021-03-23T15:49:00Z">
        <w:r w:rsidR="0075541B" w:rsidRPr="005257B5" w:rsidDel="00826F0F">
          <w:rPr>
            <w:b/>
            <w:bCs/>
            <w:u w:val="single"/>
          </w:rPr>
          <w:fldChar w:fldCharType="end"/>
        </w:r>
        <w:r w:rsidR="0075541B" w:rsidRPr="005257B5" w:rsidDel="00826F0F">
          <w:rPr>
            <w:b/>
            <w:bCs/>
            <w:u w:val="single"/>
          </w:rPr>
          <w:delText xml:space="preserve"> </w:delText>
        </w:r>
      </w:del>
      <w:del w:id="952" w:author="Landis, Lawrence" w:date="2021-04-13T10:21:00Z">
        <w:r w:rsidRPr="005257B5" w:rsidDel="0038371C">
          <w:rPr>
            <w:b/>
            <w:bCs/>
            <w:u w:val="single"/>
          </w:rPr>
          <w:delText>only apply if you are using the Cyclone V GX Starter Kit</w:delText>
        </w:r>
        <w:r w:rsidR="00B15DF5" w:rsidRPr="005257B5" w:rsidDel="0038371C">
          <w:rPr>
            <w:b/>
            <w:bCs/>
          </w:rPr>
          <w:delText>:</w:delText>
        </w:r>
      </w:del>
    </w:p>
    <w:p w14:paraId="71471B77" w14:textId="7CEA192E" w:rsidR="001D4FDB" w:rsidDel="0038371C" w:rsidRDefault="001B757B" w:rsidP="0038371C">
      <w:pPr>
        <w:spacing w:after="0"/>
        <w:jc w:val="both"/>
        <w:rPr>
          <w:del w:id="953" w:author="Landis, Lawrence" w:date="2021-04-13T10:21:00Z"/>
        </w:rPr>
        <w:pPrChange w:id="954" w:author="Landis, Lawrence" w:date="2021-04-13T10:21:00Z">
          <w:pPr>
            <w:pStyle w:val="ListParagraph"/>
            <w:numPr>
              <w:numId w:val="36"/>
            </w:numPr>
            <w:ind w:hanging="360"/>
          </w:pPr>
        </w:pPrChange>
      </w:pPr>
      <w:del w:id="955" w:author="Landis, Lawrence" w:date="2021-04-13T10:21:00Z">
        <w:r w:rsidDel="0038371C">
          <w:delText xml:space="preserve">Right click </w:delText>
        </w:r>
        <w:r w:rsidR="00C2372D" w:rsidDel="0038371C">
          <w:delText>on setup.tcl and select your favorite editor listed.</w:delText>
        </w:r>
      </w:del>
    </w:p>
    <w:p w14:paraId="5F940300" w14:textId="066EB609" w:rsidR="001D4FDB" w:rsidDel="0038371C" w:rsidRDefault="002752A8" w:rsidP="0038371C">
      <w:pPr>
        <w:spacing w:after="0"/>
        <w:jc w:val="both"/>
        <w:rPr>
          <w:del w:id="956" w:author="Landis, Lawrence" w:date="2021-04-13T10:21:00Z"/>
        </w:rPr>
        <w:pPrChange w:id="957" w:author="Landis, Lawrence" w:date="2021-04-13T10:21:00Z">
          <w:pPr>
            <w:pStyle w:val="ListParagraph"/>
            <w:numPr>
              <w:numId w:val="36"/>
            </w:numPr>
            <w:ind w:hanging="360"/>
          </w:pPr>
        </w:pPrChange>
      </w:pPr>
      <w:del w:id="958" w:author="Landis, Lawrence" w:date="2021-04-13T10:21:00Z">
        <w:r w:rsidDel="0038371C">
          <w:delText xml:space="preserve">Replace lines 6 through 8 with the </w:delText>
        </w:r>
        <w:r w:rsidR="001D4FDB" w:rsidDel="0038371C">
          <w:delText>lines shown in</w:delText>
        </w:r>
        <w:r w:rsidR="00B47CB6" w:rsidDel="0038371C">
          <w:delText xml:space="preserve"> </w:delText>
        </w:r>
        <w:r w:rsidR="00C0357D" w:rsidDel="0038371C">
          <w:fldChar w:fldCharType="begin"/>
        </w:r>
        <w:r w:rsidR="00C0357D" w:rsidDel="0038371C">
          <w:delInstrText xml:space="preserve"> REF _Ref65507315 \h </w:delInstrText>
        </w:r>
        <w:r w:rsidR="00C0357D" w:rsidDel="0038371C">
          <w:fldChar w:fldCharType="separate"/>
        </w:r>
        <w:r w:rsidR="004F7065" w:rsidDel="0038371C">
          <w:delText xml:space="preserve">Code Snippet </w:delText>
        </w:r>
        <w:r w:rsidR="004F7065" w:rsidDel="0038371C">
          <w:rPr>
            <w:noProof/>
          </w:rPr>
          <w:delText>3</w:delText>
        </w:r>
        <w:r w:rsidR="00C0357D" w:rsidDel="0038371C">
          <w:fldChar w:fldCharType="end"/>
        </w:r>
        <w:r w:rsidR="001D4FDB" w:rsidDel="0038371C">
          <w:delText>.</w:delText>
        </w:r>
      </w:del>
    </w:p>
    <w:p w14:paraId="458C0CAF" w14:textId="17E3B83C" w:rsidR="001D4FDB" w:rsidDel="0038371C" w:rsidRDefault="001D4FDB" w:rsidP="0038371C">
      <w:pPr>
        <w:spacing w:after="0"/>
        <w:jc w:val="both"/>
        <w:rPr>
          <w:del w:id="959" w:author="Landis, Lawrence" w:date="2021-04-13T10:21:00Z"/>
        </w:rPr>
        <w:pPrChange w:id="960" w:author="Landis, Lawrence" w:date="2021-04-13T10:21:00Z">
          <w:pPr>
            <w:pStyle w:val="ListParagraph"/>
            <w:numPr>
              <w:numId w:val="36"/>
            </w:numPr>
            <w:ind w:hanging="360"/>
          </w:pPr>
        </w:pPrChange>
      </w:pPr>
      <w:del w:id="961" w:author="Landis, Lawrence" w:date="2021-04-13T10:21:00Z">
        <w:r w:rsidDel="0038371C">
          <w:delText>Save the file.</w:delText>
        </w:r>
      </w:del>
    </w:p>
    <w:bookmarkStart w:id="962" w:name="_MON_1674923071"/>
    <w:bookmarkEnd w:id="962"/>
    <w:p w14:paraId="33A8092C" w14:textId="0DD3A8ED" w:rsidR="00777A7A" w:rsidDel="0038371C" w:rsidRDefault="00F1097F" w:rsidP="0038371C">
      <w:pPr>
        <w:spacing w:after="0"/>
        <w:jc w:val="both"/>
        <w:rPr>
          <w:del w:id="963" w:author="Landis, Lawrence" w:date="2021-04-13T10:21:00Z"/>
        </w:rPr>
        <w:pPrChange w:id="964" w:author="Landis, Lawrence" w:date="2021-04-13T10:21:00Z">
          <w:pPr>
            <w:pStyle w:val="NoSpacing"/>
            <w:keepNext/>
            <w:jc w:val="center"/>
          </w:pPr>
        </w:pPrChange>
      </w:pPr>
      <w:del w:id="965" w:author="Landis, Lawrence" w:date="2021-04-13T10:21:00Z">
        <w:r w:rsidDel="0038371C">
          <w:rPr>
            <w:rFonts w:ascii="Times New Roman" w:hAnsi="Times New Roman" w:cs="Times New Roman"/>
            <w:color w:val="A6A6A6" w:themeColor="background1" w:themeShade="A6"/>
          </w:rPr>
          <w:object w:dxaOrig="9360" w:dyaOrig="855" w14:anchorId="2F93F4A3">
            <v:shape id="_x0000_i1027" type="#_x0000_t75" style="width:468.7pt;height:43.45pt" o:ole="">
              <v:imagedata r:id="rId38" o:title=""/>
            </v:shape>
            <o:OLEObject Type="Embed" ProgID="Word.Document.12" ShapeID="_x0000_i1027" DrawAspect="Content" ObjectID="_1679833964" r:id="rId39">
              <o:FieldCodes>\s</o:FieldCodes>
            </o:OLEObject>
          </w:object>
        </w:r>
      </w:del>
    </w:p>
    <w:p w14:paraId="015BA3A7" w14:textId="3DA02E49" w:rsidR="001D4FDB" w:rsidDel="0038371C" w:rsidRDefault="00777A7A" w:rsidP="0038371C">
      <w:pPr>
        <w:spacing w:after="0"/>
        <w:jc w:val="both"/>
        <w:rPr>
          <w:del w:id="966" w:author="Landis, Lawrence" w:date="2021-04-13T10:21:00Z"/>
        </w:rPr>
        <w:pPrChange w:id="967" w:author="Landis, Lawrence" w:date="2021-04-13T10:21:00Z">
          <w:pPr>
            <w:pStyle w:val="Caption"/>
            <w:jc w:val="center"/>
          </w:pPr>
        </w:pPrChange>
      </w:pPr>
      <w:bookmarkStart w:id="968" w:name="_Ref65507315"/>
      <w:del w:id="969" w:author="Landis, Lawrence" w:date="2021-04-13T10:21:00Z">
        <w:r w:rsidDel="0038371C">
          <w:delText xml:space="preserve">Code Snippet </w:delText>
        </w:r>
        <w:r w:rsidR="00944746" w:rsidDel="0038371C">
          <w:fldChar w:fldCharType="begin"/>
        </w:r>
        <w:r w:rsidR="00944746" w:rsidDel="0038371C">
          <w:delInstrText xml:space="preserve"> SEQ Code_Snippet \* ARABIC </w:delInstrText>
        </w:r>
        <w:r w:rsidR="00944746" w:rsidDel="0038371C">
          <w:fldChar w:fldCharType="separate"/>
        </w:r>
        <w:r w:rsidR="004F7065" w:rsidDel="0038371C">
          <w:rPr>
            <w:noProof/>
          </w:rPr>
          <w:delText>3</w:delText>
        </w:r>
        <w:r w:rsidR="00944746" w:rsidDel="0038371C">
          <w:rPr>
            <w:noProof/>
          </w:rPr>
          <w:fldChar w:fldCharType="end"/>
        </w:r>
        <w:bookmarkEnd w:id="968"/>
        <w:r w:rsidR="00FE4F88" w:rsidDel="0038371C">
          <w:delText>: setup.tcl line replacement</w:delText>
        </w:r>
      </w:del>
    </w:p>
    <w:p w14:paraId="6BA90B11" w14:textId="20B99D1C" w:rsidR="002561EC" w:rsidRPr="002561EC" w:rsidDel="0038371C" w:rsidRDefault="002561EC" w:rsidP="0038371C">
      <w:pPr>
        <w:spacing w:after="0"/>
        <w:jc w:val="both"/>
        <w:rPr>
          <w:del w:id="970" w:author="Landis, Lawrence" w:date="2021-04-13T10:21:00Z"/>
        </w:rPr>
        <w:pPrChange w:id="971" w:author="Landis, Lawrence" w:date="2021-04-13T10:21:00Z">
          <w:pPr>
            <w:pStyle w:val="Heading2"/>
          </w:pPr>
        </w:pPrChange>
      </w:pPr>
      <w:bookmarkStart w:id="972" w:name="_Toc66821732"/>
      <w:bookmarkStart w:id="973" w:name="_Toc66821813"/>
      <w:bookmarkStart w:id="974" w:name="_Toc66821967"/>
      <w:bookmarkStart w:id="975" w:name="_Toc66822060"/>
      <w:bookmarkStart w:id="976" w:name="_Toc66822141"/>
      <w:bookmarkStart w:id="977" w:name="_Toc66821733"/>
      <w:bookmarkStart w:id="978" w:name="_Toc66821814"/>
      <w:bookmarkStart w:id="979" w:name="_Toc66821968"/>
      <w:bookmarkStart w:id="980" w:name="_Toc66822061"/>
      <w:bookmarkStart w:id="981" w:name="_Toc66822142"/>
      <w:bookmarkStart w:id="982" w:name="_Toc66821734"/>
      <w:bookmarkStart w:id="983" w:name="_Toc66821815"/>
      <w:bookmarkStart w:id="984" w:name="_Toc66821969"/>
      <w:bookmarkStart w:id="985" w:name="_Toc66822062"/>
      <w:bookmarkStart w:id="986" w:name="_Toc66822143"/>
      <w:bookmarkStart w:id="987" w:name="_Toc66821735"/>
      <w:bookmarkStart w:id="988" w:name="_Toc66821816"/>
      <w:bookmarkStart w:id="989" w:name="_Toc66821970"/>
      <w:bookmarkStart w:id="990" w:name="_Toc66822063"/>
      <w:bookmarkStart w:id="991" w:name="_Toc66822144"/>
      <w:bookmarkStart w:id="992" w:name="_Toc66821736"/>
      <w:bookmarkStart w:id="993" w:name="_Toc66821817"/>
      <w:bookmarkStart w:id="994" w:name="_Toc66821971"/>
      <w:bookmarkStart w:id="995" w:name="_Toc66822064"/>
      <w:bookmarkStart w:id="996" w:name="_Toc66822145"/>
      <w:bookmarkStart w:id="997" w:name="_Ref67406958"/>
      <w:bookmarkStart w:id="998" w:name="_Toc67468504"/>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del w:id="999" w:author="Landis, Lawrence" w:date="2021-04-13T10:21:00Z">
        <w:r w:rsidDel="0038371C">
          <w:lastRenderedPageBreak/>
          <w:delText>Programming Remote Board</w:delText>
        </w:r>
        <w:bookmarkEnd w:id="997"/>
        <w:bookmarkEnd w:id="998"/>
      </w:del>
    </w:p>
    <w:p w14:paraId="51429C5E" w14:textId="2D3E0471" w:rsidR="002561EC" w:rsidDel="0038371C" w:rsidRDefault="0094289C" w:rsidP="0038371C">
      <w:pPr>
        <w:spacing w:after="0"/>
        <w:jc w:val="both"/>
        <w:rPr>
          <w:del w:id="1000" w:author="Landis, Lawrence" w:date="2021-04-13T10:21:00Z"/>
        </w:rPr>
        <w:pPrChange w:id="1001" w:author="Landis, Lawrence" w:date="2021-04-13T10:21:00Z">
          <w:pPr>
            <w:pStyle w:val="NoSpacing"/>
            <w:numPr>
              <w:numId w:val="11"/>
            </w:numPr>
            <w:spacing w:before="240" w:line="312" w:lineRule="auto"/>
            <w:ind w:left="720" w:hanging="360"/>
          </w:pPr>
        </w:pPrChange>
      </w:pPr>
      <w:del w:id="1002" w:author="Landis, Lawrence" w:date="2021-04-13T10:21:00Z">
        <w:r w:rsidDel="0038371C">
          <w:delText xml:space="preserve">Right click on DE1-SoC-GUI and hit </w:delText>
        </w:r>
        <w:r w:rsidR="009B010C" w:rsidDel="0038371C">
          <w:delText>Start</w:delText>
        </w:r>
      </w:del>
    </w:p>
    <w:p w14:paraId="370D48AF" w14:textId="5B2E79EA" w:rsidR="009B010C" w:rsidDel="0038371C" w:rsidRDefault="009B010C" w:rsidP="0038371C">
      <w:pPr>
        <w:spacing w:after="0"/>
        <w:jc w:val="both"/>
        <w:rPr>
          <w:del w:id="1003" w:author="Landis, Lawrence" w:date="2021-04-13T10:21:00Z"/>
        </w:rPr>
        <w:pPrChange w:id="1004" w:author="Landis, Lawrence" w:date="2021-04-13T10:21:00Z">
          <w:pPr>
            <w:pStyle w:val="NoSpacing"/>
            <w:numPr>
              <w:numId w:val="11"/>
            </w:numPr>
            <w:spacing w:before="240" w:line="312" w:lineRule="auto"/>
            <w:ind w:left="720" w:hanging="360"/>
          </w:pPr>
        </w:pPrChange>
      </w:pPr>
      <w:del w:id="1005" w:author="Landis, Lawrence" w:date="2021-04-13T10:21:00Z">
        <w:r w:rsidDel="0038371C">
          <w:delText xml:space="preserve">Click on </w:delText>
        </w:r>
        <w:r w:rsidR="009D23DE" w:rsidDel="0038371C">
          <w:delText>“</w:delText>
        </w:r>
        <w:r w:rsidDel="0038371C">
          <w:delText>select .sof file</w:delText>
        </w:r>
        <w:r w:rsidR="009D23DE" w:rsidDel="0038371C">
          <w:delText>”</w:delText>
        </w:r>
        <w:r w:rsidR="008B2C39" w:rsidDel="0038371C">
          <w:delText xml:space="preserve"> and navigate to output_files/Remote</w:delText>
        </w:r>
        <w:r w:rsidR="006D4689" w:rsidDel="0038371C">
          <w:delText>L</w:delText>
        </w:r>
        <w:r w:rsidR="008B2C39" w:rsidDel="0038371C">
          <w:delText>ab.sof</w:delText>
        </w:r>
        <w:r w:rsidR="005D5C26" w:rsidDel="0038371C">
          <w:delText>, select,</w:delText>
        </w:r>
        <w:r w:rsidR="006D4689" w:rsidDel="0038371C">
          <w:delText xml:space="preserve"> and click </w:delText>
        </w:r>
        <w:r w:rsidR="0008075B" w:rsidDel="0038371C">
          <w:delText>link</w:delText>
        </w:r>
        <w:r w:rsidR="006D4689" w:rsidDel="0038371C">
          <w:delText>.</w:delText>
        </w:r>
        <w:r w:rsidR="005D5C26" w:rsidDel="0038371C">
          <w:delText xml:space="preserve"> Wait about 20 seconds for the GUI to pop up. If its hidden from view, highlight the feather icon</w:delText>
        </w:r>
        <w:r w:rsidR="00047361" w:rsidDel="0038371C">
          <w:delText xml:space="preserve"> at the bottom of your screen.</w:delText>
        </w:r>
      </w:del>
    </w:p>
    <w:p w14:paraId="43E696EC" w14:textId="2107F3C8" w:rsidR="006D4689" w:rsidDel="0038371C" w:rsidRDefault="006D4689" w:rsidP="0038371C">
      <w:pPr>
        <w:spacing w:after="0"/>
        <w:jc w:val="both"/>
        <w:rPr>
          <w:del w:id="1006" w:author="Landis, Lawrence" w:date="2021-04-13T10:21:00Z"/>
        </w:rPr>
        <w:pPrChange w:id="1007" w:author="Landis, Lawrence" w:date="2021-04-13T10:21:00Z">
          <w:pPr>
            <w:pStyle w:val="NoSpacing"/>
            <w:spacing w:before="240" w:line="312" w:lineRule="auto"/>
          </w:pPr>
        </w:pPrChange>
      </w:pPr>
    </w:p>
    <w:p w14:paraId="56E97E3B" w14:textId="29732EC1" w:rsidR="00A72E39" w:rsidDel="0038371C" w:rsidRDefault="00240C09" w:rsidP="0038371C">
      <w:pPr>
        <w:spacing w:after="0"/>
        <w:jc w:val="both"/>
        <w:rPr>
          <w:del w:id="1008" w:author="Landis, Lawrence" w:date="2021-04-13T10:21:00Z"/>
        </w:rPr>
        <w:pPrChange w:id="1009" w:author="Landis, Lawrence" w:date="2021-04-13T10:21:00Z">
          <w:pPr>
            <w:pStyle w:val="NoSpacing"/>
            <w:keepNext/>
            <w:spacing w:before="240" w:line="312" w:lineRule="auto"/>
          </w:pPr>
        </w:pPrChange>
      </w:pPr>
      <w:del w:id="1010" w:author="Landis, Lawrence" w:date="2021-04-13T10:21:00Z">
        <w:r w:rsidRPr="00240C09" w:rsidDel="0038371C">
          <w:rPr>
            <w:noProof/>
          </w:rPr>
          <w:lastRenderedPageBreak/>
          <w:drawing>
            <wp:inline distT="0" distB="0" distL="0" distR="0" wp14:anchorId="11C3DF98" wp14:editId="283BFE7A">
              <wp:extent cx="5943600" cy="5786120"/>
              <wp:effectExtent l="0" t="0" r="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786120"/>
                      </a:xfrm>
                      <a:prstGeom prst="rect">
                        <a:avLst/>
                      </a:prstGeom>
                    </pic:spPr>
                  </pic:pic>
                </a:graphicData>
              </a:graphic>
            </wp:inline>
          </w:drawing>
        </w:r>
      </w:del>
    </w:p>
    <w:p w14:paraId="569C8C54" w14:textId="17A64533" w:rsidR="00A72E39" w:rsidDel="0038371C" w:rsidRDefault="00A72E39" w:rsidP="0038371C">
      <w:pPr>
        <w:spacing w:after="0"/>
        <w:jc w:val="both"/>
        <w:rPr>
          <w:del w:id="1011" w:author="Landis, Lawrence" w:date="2021-04-13T10:21:00Z"/>
        </w:rPr>
        <w:pPrChange w:id="1012" w:author="Landis, Lawrence" w:date="2021-04-13T10:21:00Z">
          <w:pPr>
            <w:pStyle w:val="Caption"/>
            <w:jc w:val="center"/>
          </w:pPr>
        </w:pPrChange>
      </w:pPr>
      <w:del w:id="1013" w:author="Landis, Lawrence" w:date="2021-04-13T10:21:00Z">
        <w:r w:rsidDel="0038371C">
          <w:delText xml:space="preserve">Figure </w:delText>
        </w:r>
        <w:r w:rsidR="00944746" w:rsidDel="0038371C">
          <w:fldChar w:fldCharType="begin"/>
        </w:r>
        <w:r w:rsidR="00944746" w:rsidDel="0038371C">
          <w:delInstrText xml:space="preserve"> SEQ Figure \* ARABIC </w:delInstrText>
        </w:r>
        <w:r w:rsidR="00944746" w:rsidDel="0038371C">
          <w:fldChar w:fldCharType="separate"/>
        </w:r>
      </w:del>
      <w:del w:id="1014" w:author="Landis, Lawrence" w:date="2021-03-23T15:45:00Z">
        <w:r w:rsidR="00560EC0" w:rsidDel="00960F76">
          <w:rPr>
            <w:noProof/>
          </w:rPr>
          <w:delText>16</w:delText>
        </w:r>
      </w:del>
      <w:del w:id="1015" w:author="Landis, Lawrence" w:date="2021-04-13T10:21:00Z">
        <w:r w:rsidR="00944746" w:rsidDel="0038371C">
          <w:rPr>
            <w:noProof/>
          </w:rPr>
          <w:fldChar w:fldCharType="end"/>
        </w:r>
        <w:r w:rsidR="001D4FDB" w:rsidDel="0038371C">
          <w:delText>:</w:delText>
        </w:r>
        <w:r w:rsidDel="0038371C">
          <w:delText xml:space="preserve"> Development Kit Viewer Window</w:delText>
        </w:r>
      </w:del>
    </w:p>
    <w:p w14:paraId="779FEE06" w14:textId="60B97909" w:rsidR="00893A62" w:rsidDel="0038371C" w:rsidRDefault="00893A62" w:rsidP="0038371C">
      <w:pPr>
        <w:spacing w:after="0"/>
        <w:jc w:val="both"/>
        <w:rPr>
          <w:del w:id="1016" w:author="Landis, Lawrence" w:date="2021-04-13T10:21:00Z"/>
        </w:rPr>
        <w:pPrChange w:id="1017" w:author="Landis, Lawrence" w:date="2021-04-13T10:21:00Z">
          <w:pPr>
            <w:pStyle w:val="NoSpacing"/>
            <w:spacing w:before="240" w:line="312" w:lineRule="auto"/>
          </w:pPr>
        </w:pPrChange>
      </w:pPr>
    </w:p>
    <w:p w14:paraId="30E337E3" w14:textId="22D278E3" w:rsidR="002561EC" w:rsidDel="0038371C" w:rsidRDefault="002561EC" w:rsidP="0038371C">
      <w:pPr>
        <w:spacing w:after="0"/>
        <w:jc w:val="both"/>
        <w:rPr>
          <w:del w:id="1018" w:author="Landis, Lawrence" w:date="2021-04-13T10:21:00Z"/>
          <w:sz w:val="28"/>
          <w:szCs w:val="28"/>
        </w:rPr>
        <w:pPrChange w:id="1019" w:author="Landis, Lawrence" w:date="2021-04-13T10:21:00Z">
          <w:pPr>
            <w:pStyle w:val="Heading2"/>
          </w:pPr>
        </w:pPrChange>
      </w:pPr>
      <w:bookmarkStart w:id="1020" w:name="_Toc64289831"/>
      <w:bookmarkStart w:id="1021" w:name="_Toc66821738"/>
      <w:bookmarkStart w:id="1022" w:name="_Toc66821819"/>
      <w:bookmarkStart w:id="1023" w:name="_Toc66821973"/>
      <w:bookmarkStart w:id="1024" w:name="_Toc66822066"/>
      <w:bookmarkStart w:id="1025" w:name="_Toc66822147"/>
      <w:bookmarkStart w:id="1026" w:name="_Hlk47298333"/>
      <w:bookmarkStart w:id="1027" w:name="_Toc67468505"/>
      <w:bookmarkEnd w:id="1020"/>
      <w:bookmarkEnd w:id="1021"/>
      <w:bookmarkEnd w:id="1022"/>
      <w:bookmarkEnd w:id="1023"/>
      <w:bookmarkEnd w:id="1024"/>
      <w:bookmarkEnd w:id="1025"/>
      <w:del w:id="1028" w:author="Landis, Lawrence" w:date="2021-04-13T10:21:00Z">
        <w:r w:rsidRPr="005257B5" w:rsidDel="0038371C">
          <w:delText>Testing Your Design</w:delText>
        </w:r>
        <w:bookmarkEnd w:id="1026"/>
        <w:bookmarkEnd w:id="1027"/>
        <w:r w:rsidDel="0038371C">
          <w:rPr>
            <w:sz w:val="28"/>
            <w:szCs w:val="28"/>
          </w:rPr>
          <w:br/>
        </w:r>
      </w:del>
    </w:p>
    <w:p w14:paraId="26302BEE" w14:textId="2D0EB802" w:rsidR="002561EC" w:rsidDel="0038371C" w:rsidRDefault="002561EC" w:rsidP="0038371C">
      <w:pPr>
        <w:spacing w:after="0"/>
        <w:jc w:val="both"/>
        <w:rPr>
          <w:del w:id="1029" w:author="Landis, Lawrence" w:date="2021-04-13T10:21:00Z"/>
        </w:rPr>
        <w:pPrChange w:id="1030" w:author="Landis, Lawrence" w:date="2021-04-13T10:21:00Z">
          <w:pPr>
            <w:pStyle w:val="ListParagraph"/>
            <w:numPr>
              <w:numId w:val="14"/>
            </w:numPr>
            <w:ind w:hanging="360"/>
          </w:pPr>
        </w:pPrChange>
      </w:pPr>
      <w:del w:id="1031" w:author="Landis, Lawrence" w:date="2021-04-13T10:21:00Z">
        <w:r w:rsidDel="0038371C">
          <w:delText xml:space="preserve">Check the functionality of the circuit by toggling the sliding switches (not the push buttons) and see the LEDs turn on and off. </w:delText>
        </w:r>
      </w:del>
    </w:p>
    <w:p w14:paraId="279BECAF" w14:textId="6619B332" w:rsidR="002561EC" w:rsidDel="0038371C" w:rsidRDefault="002561EC" w:rsidP="0038371C">
      <w:pPr>
        <w:spacing w:after="0"/>
        <w:jc w:val="both"/>
        <w:rPr>
          <w:del w:id="1032" w:author="Landis, Lawrence" w:date="2021-04-13T10:21:00Z"/>
        </w:rPr>
        <w:pPrChange w:id="1033" w:author="Landis, Lawrence" w:date="2021-04-13T10:21:00Z">
          <w:pPr>
            <w:ind w:left="360"/>
          </w:pPr>
        </w:pPrChange>
      </w:pPr>
      <w:del w:id="1034" w:author="Landis, Lawrence" w:date="2021-04-13T10:21:00Z">
        <w:r w:rsidDel="0038371C">
          <w:delText xml:space="preserve">Congratulations! </w:delText>
        </w:r>
      </w:del>
    </w:p>
    <w:p w14:paraId="330D5165" w14:textId="20D03845" w:rsidR="00AE7692" w:rsidDel="0038371C" w:rsidRDefault="002561EC" w:rsidP="0038371C">
      <w:pPr>
        <w:spacing w:after="0"/>
        <w:jc w:val="both"/>
        <w:rPr>
          <w:del w:id="1035" w:author="Landis, Lawrence" w:date="2021-04-13T10:21:00Z"/>
        </w:rPr>
        <w:pPrChange w:id="1036" w:author="Landis, Lawrence" w:date="2021-04-13T10:21:00Z">
          <w:pPr>
            <w:ind w:left="360"/>
          </w:pPr>
        </w:pPrChange>
      </w:pPr>
      <w:del w:id="1037" w:author="Landis, Lawrence" w:date="2021-04-13T10:21:00Z">
        <w:r w:rsidDel="0038371C">
          <w:lastRenderedPageBreak/>
          <w:delText xml:space="preserve">You have just completed the switch_to_led lab using the </w:delText>
        </w:r>
        <w:r w:rsidR="00C444F1" w:rsidDel="0038371C">
          <w:delText>DE1-SoC</w:delText>
        </w:r>
        <w:r w:rsidDel="0038371C">
          <w:delText xml:space="preserve"> Remote Board.</w:delText>
        </w:r>
        <w:r w:rsidR="00957C08" w:rsidDel="0038371C">
          <w:delText xml:space="preserve"> Make sure to close the remote GUI upon completion.</w:delText>
        </w:r>
      </w:del>
    </w:p>
    <w:p w14:paraId="17E45286" w14:textId="22EA1F02" w:rsidR="00717787" w:rsidRPr="00831463" w:rsidDel="0038371C" w:rsidRDefault="00717787" w:rsidP="0038371C">
      <w:pPr>
        <w:spacing w:after="0"/>
        <w:jc w:val="both"/>
        <w:rPr>
          <w:del w:id="1038" w:author="Landis, Lawrence" w:date="2021-04-13T10:21:00Z"/>
          <w:rFonts w:ascii="IntelOne Display Medium" w:hAnsi="IntelOne Display Medium" w:cs="Intel Clear Pro"/>
          <w:szCs w:val="24"/>
        </w:rPr>
        <w:pPrChange w:id="1039" w:author="Landis, Lawrence" w:date="2021-04-13T10:21:00Z">
          <w:pPr>
            <w:pStyle w:val="Heading1"/>
            <w:numPr>
              <w:numId w:val="0"/>
            </w:numPr>
            <w:spacing w:line="26" w:lineRule="atLeast"/>
          </w:pPr>
        </w:pPrChange>
      </w:pPr>
      <w:bookmarkStart w:id="1040" w:name="_Toc67468506"/>
      <w:bookmarkStart w:id="1041" w:name="_Hlk47338554"/>
      <w:del w:id="1042" w:author="Landis, Lawrence" w:date="2021-04-13T10:21:00Z">
        <w:r w:rsidRPr="00831463" w:rsidDel="0038371C">
          <w:rPr>
            <w:rFonts w:ascii="IntelOne Display Medium" w:hAnsi="IntelOne Display Medium" w:cs="Intel Clear Pro"/>
            <w:sz w:val="52"/>
            <w:szCs w:val="52"/>
          </w:rPr>
          <w:delText>LAB 4: 2 to 1 multiplexer</w:delText>
        </w:r>
        <w:bookmarkEnd w:id="1040"/>
      </w:del>
    </w:p>
    <w:p w14:paraId="2D3EA830" w14:textId="4E32D7D3" w:rsidR="00717787" w:rsidRPr="00C31E14" w:rsidDel="0038371C" w:rsidRDefault="00717787" w:rsidP="0038371C">
      <w:pPr>
        <w:spacing w:after="0"/>
        <w:jc w:val="both"/>
        <w:rPr>
          <w:del w:id="1043" w:author="Landis, Lawrence" w:date="2021-04-13T10:21:00Z"/>
          <w:color w:val="0070C0"/>
          <w:sz w:val="32"/>
          <w:szCs w:val="32"/>
        </w:rPr>
        <w:pPrChange w:id="1044" w:author="Landis, Lawrence" w:date="2021-04-13T10:21:00Z">
          <w:pPr>
            <w:pStyle w:val="Heading2"/>
            <w:numPr>
              <w:ilvl w:val="0"/>
              <w:numId w:val="0"/>
            </w:numPr>
            <w:spacing w:line="26" w:lineRule="atLeast"/>
            <w:ind w:left="0" w:firstLine="0"/>
          </w:pPr>
        </w:pPrChange>
      </w:pPr>
      <w:bookmarkStart w:id="1045" w:name="_Toc67468507"/>
      <w:del w:id="1046" w:author="Landis, Lawrence" w:date="2021-04-13T10:21:00Z">
        <w:r w:rsidRPr="00C31E14" w:rsidDel="0038371C">
          <w:rPr>
            <w:color w:val="0070C0"/>
            <w:sz w:val="32"/>
            <w:szCs w:val="32"/>
          </w:rPr>
          <w:delText>Summary</w:delText>
        </w:r>
        <w:bookmarkEnd w:id="1041"/>
        <w:bookmarkEnd w:id="1045"/>
        <w:r w:rsidDel="0038371C">
          <w:rPr>
            <w:color w:val="0070C0"/>
            <w:sz w:val="32"/>
            <w:szCs w:val="32"/>
          </w:rPr>
          <w:br/>
        </w:r>
      </w:del>
    </w:p>
    <w:p w14:paraId="6C745554" w14:textId="2435B428" w:rsidR="0004759B" w:rsidDel="0038371C" w:rsidRDefault="00717787" w:rsidP="0038371C">
      <w:pPr>
        <w:spacing w:after="0"/>
        <w:jc w:val="both"/>
        <w:rPr>
          <w:del w:id="1047" w:author="Landis, Lawrence" w:date="2021-04-13T10:21:00Z"/>
        </w:rPr>
        <w:pPrChange w:id="1048" w:author="Landis, Lawrence" w:date="2021-04-13T10:21:00Z">
          <w:pPr/>
        </w:pPrChange>
      </w:pPr>
      <w:del w:id="1049" w:author="Landis, Lawrence" w:date="2021-04-13T10:21:00Z">
        <w:r w:rsidDel="0038371C">
          <w:delText xml:space="preserve">Follow the steps from last lab and implement a 3 bit </w:delText>
        </w:r>
        <w:r w:rsidR="00506556" w:rsidDel="0038371C">
          <w:delText xml:space="preserve">wide </w:delText>
        </w:r>
        <w:r w:rsidDel="0038371C">
          <w:delText xml:space="preserve">2-to-1 multiplexer. A 2-1 multiplexer selects one of 2 data inputs. If the “S” pin is logic 0, M gets the value X, else (if S is logic 1) M gets the value Y. Note this lab uses arrays. To define an array, refer back to the switch_to_led.v code in Section 3.1 where we used syntax such as input [9:0] SW to define the input signal. </w:delText>
        </w:r>
      </w:del>
    </w:p>
    <w:p w14:paraId="5542B1B4" w14:textId="2AF01267" w:rsidR="00717787" w:rsidDel="0038371C" w:rsidRDefault="00717787" w:rsidP="0038371C">
      <w:pPr>
        <w:spacing w:after="0"/>
        <w:jc w:val="both"/>
        <w:rPr>
          <w:del w:id="1050" w:author="Landis, Lawrence" w:date="2021-04-13T10:21:00Z"/>
        </w:rPr>
        <w:pPrChange w:id="1051" w:author="Landis, Lawrence" w:date="2021-04-13T10:21:00Z">
          <w:pPr>
            <w:jc w:val="center"/>
          </w:pPr>
        </w:pPrChange>
      </w:pPr>
      <w:del w:id="1052" w:author="Landis, Lawrence" w:date="2021-04-13T10:21:00Z">
        <w:r w:rsidRPr="00717787" w:rsidDel="0038371C">
          <w:rPr>
            <w:noProof/>
          </w:rPr>
          <w:drawing>
            <wp:inline distT="0" distB="0" distL="0" distR="0" wp14:anchorId="4A4544D7" wp14:editId="5E6ECF16">
              <wp:extent cx="4286470" cy="2590933"/>
              <wp:effectExtent l="0" t="0" r="0" b="0"/>
              <wp:docPr id="20059364" name="Picture 20059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86470" cy="2590933"/>
                      </a:xfrm>
                      <a:prstGeom prst="rect">
                        <a:avLst/>
                      </a:prstGeom>
                    </pic:spPr>
                  </pic:pic>
                </a:graphicData>
              </a:graphic>
            </wp:inline>
          </w:drawing>
        </w:r>
      </w:del>
    </w:p>
    <w:p w14:paraId="5ECB6178" w14:textId="2411F7CE" w:rsidR="00D82453" w:rsidDel="0038371C" w:rsidRDefault="00D82453" w:rsidP="0038371C">
      <w:pPr>
        <w:spacing w:after="0"/>
        <w:jc w:val="both"/>
        <w:rPr>
          <w:del w:id="1053" w:author="Landis, Lawrence" w:date="2021-04-13T10:21:00Z"/>
        </w:rPr>
        <w:pPrChange w:id="1054" w:author="Landis, Lawrence" w:date="2021-04-13T10:21:00Z">
          <w:pPr>
            <w:pStyle w:val="Caption"/>
            <w:jc w:val="center"/>
          </w:pPr>
        </w:pPrChange>
      </w:pPr>
      <w:del w:id="1055" w:author="Landis, Lawrence" w:date="2021-04-13T10:21:00Z">
        <w:r w:rsidDel="0038371C">
          <w:delText xml:space="preserve">Figure </w:delText>
        </w:r>
        <w:r w:rsidR="00944746" w:rsidDel="0038371C">
          <w:fldChar w:fldCharType="begin"/>
        </w:r>
        <w:r w:rsidR="00944746" w:rsidDel="0038371C">
          <w:delInstrText xml:space="preserve"> SEQ Figure \* ARABIC </w:delInstrText>
        </w:r>
        <w:r w:rsidR="00944746" w:rsidDel="0038371C">
          <w:fldChar w:fldCharType="separate"/>
        </w:r>
      </w:del>
      <w:del w:id="1056" w:author="Landis, Lawrence" w:date="2021-03-23T15:45:00Z">
        <w:r w:rsidR="00560EC0" w:rsidDel="00960F76">
          <w:rPr>
            <w:noProof/>
          </w:rPr>
          <w:delText>17</w:delText>
        </w:r>
      </w:del>
      <w:del w:id="1057" w:author="Landis, Lawrence" w:date="2021-04-13T10:21:00Z">
        <w:r w:rsidR="00944746" w:rsidDel="0038371C">
          <w:rPr>
            <w:noProof/>
          </w:rPr>
          <w:fldChar w:fldCharType="end"/>
        </w:r>
        <w:r w:rsidDel="0038371C">
          <w:delText xml:space="preserve">: </w:delText>
        </w:r>
        <w:r w:rsidRPr="00D82453" w:rsidDel="0038371C">
          <w:delText>Logic Flow for a 2 to 1 Mux</w:delText>
        </w:r>
      </w:del>
    </w:p>
    <w:p w14:paraId="0E8EEF61" w14:textId="7C89EEAC" w:rsidR="00E73969" w:rsidRPr="00E73969" w:rsidDel="0038371C" w:rsidRDefault="00E73969" w:rsidP="0038371C">
      <w:pPr>
        <w:spacing w:after="0"/>
        <w:jc w:val="both"/>
        <w:rPr>
          <w:del w:id="1058" w:author="Landis, Lawrence" w:date="2021-04-13T10:21:00Z"/>
          <w:color w:val="0070C0"/>
          <w:sz w:val="32"/>
          <w:szCs w:val="32"/>
        </w:rPr>
        <w:pPrChange w:id="1059" w:author="Landis, Lawrence" w:date="2021-04-13T10:21:00Z">
          <w:pPr>
            <w:pStyle w:val="Heading2"/>
            <w:numPr>
              <w:ilvl w:val="0"/>
              <w:numId w:val="0"/>
            </w:numPr>
            <w:spacing w:line="26" w:lineRule="atLeast"/>
            <w:ind w:left="0" w:firstLine="0"/>
          </w:pPr>
        </w:pPrChange>
      </w:pPr>
      <w:bookmarkStart w:id="1060" w:name="_Toc67468508"/>
      <w:del w:id="1061" w:author="Landis, Lawrence" w:date="2021-04-13T10:21:00Z">
        <w:r w:rsidDel="0038371C">
          <w:rPr>
            <w:color w:val="0070C0"/>
            <w:sz w:val="32"/>
            <w:szCs w:val="32"/>
          </w:rPr>
          <w:delText>Lab Instruction</w:delText>
        </w:r>
        <w:bookmarkEnd w:id="1060"/>
      </w:del>
    </w:p>
    <w:p w14:paraId="7735EAE7" w14:textId="52963E69" w:rsidR="008D189E" w:rsidRPr="008D189E" w:rsidDel="0038371C" w:rsidRDefault="008D189E" w:rsidP="0038371C">
      <w:pPr>
        <w:spacing w:after="0"/>
        <w:jc w:val="both"/>
        <w:rPr>
          <w:del w:id="1062" w:author="Landis, Lawrence" w:date="2021-04-13T10:21:00Z"/>
          <w:rStyle w:val="Heading1Char"/>
          <w:b w:val="0"/>
          <w:bCs w:val="0"/>
          <w:vanish/>
        </w:rPr>
        <w:pPrChange w:id="1063" w:author="Landis, Lawrence" w:date="2021-04-13T10:21:00Z">
          <w:pPr>
            <w:pStyle w:val="ListParagraph"/>
            <w:keepNext/>
            <w:keepLines/>
            <w:numPr>
              <w:numId w:val="1"/>
            </w:numPr>
            <w:spacing w:before="200" w:after="0"/>
            <w:ind w:left="432" w:hanging="432"/>
            <w:contextualSpacing w:val="0"/>
            <w:outlineLvl w:val="1"/>
          </w:pPr>
        </w:pPrChange>
      </w:pPr>
      <w:bookmarkStart w:id="1064" w:name="_Toc64289836"/>
      <w:bookmarkStart w:id="1065" w:name="_Toc66821743"/>
      <w:bookmarkStart w:id="1066" w:name="_Toc66821824"/>
      <w:bookmarkStart w:id="1067" w:name="_Toc66821978"/>
      <w:bookmarkStart w:id="1068" w:name="_Toc66822071"/>
      <w:bookmarkStart w:id="1069" w:name="_Toc66822152"/>
      <w:bookmarkStart w:id="1070" w:name="_Toc67406805"/>
      <w:bookmarkStart w:id="1071" w:name="_Toc67468509"/>
      <w:bookmarkEnd w:id="1064"/>
      <w:bookmarkEnd w:id="1065"/>
      <w:bookmarkEnd w:id="1066"/>
      <w:bookmarkEnd w:id="1067"/>
      <w:bookmarkEnd w:id="1068"/>
      <w:bookmarkEnd w:id="1069"/>
      <w:bookmarkEnd w:id="1070"/>
      <w:bookmarkEnd w:id="1071"/>
    </w:p>
    <w:p w14:paraId="02DAA348" w14:textId="398F8162" w:rsidR="00D9601C" w:rsidDel="0038371C" w:rsidRDefault="00D9601C" w:rsidP="0038371C">
      <w:pPr>
        <w:spacing w:after="0"/>
        <w:jc w:val="both"/>
        <w:rPr>
          <w:del w:id="1072" w:author="Landis, Lawrence" w:date="2021-04-13T10:21:00Z"/>
        </w:rPr>
        <w:pPrChange w:id="1073" w:author="Landis, Lawrence" w:date="2021-04-13T10:21:00Z">
          <w:pPr>
            <w:pStyle w:val="Heading2"/>
          </w:pPr>
        </w:pPrChange>
      </w:pPr>
      <w:bookmarkStart w:id="1074" w:name="_Toc67468510"/>
      <w:del w:id="1075" w:author="Landis, Lawrence" w:date="2021-04-13T10:21:00Z">
        <w:r w:rsidDel="0038371C">
          <w:delText>2-1 Mux Verilog Code</w:delText>
        </w:r>
        <w:bookmarkEnd w:id="1074"/>
      </w:del>
    </w:p>
    <w:p w14:paraId="28B045E7" w14:textId="16DAB3CC" w:rsidR="00967607" w:rsidDel="0038371C" w:rsidRDefault="00D9601C" w:rsidP="0038371C">
      <w:pPr>
        <w:spacing w:after="0"/>
        <w:jc w:val="both"/>
        <w:rPr>
          <w:del w:id="1076" w:author="Landis, Lawrence" w:date="2021-04-13T10:21:00Z"/>
        </w:rPr>
        <w:pPrChange w:id="1077" w:author="Landis, Lawrence" w:date="2021-04-13T10:21:00Z">
          <w:pPr/>
        </w:pPrChange>
      </w:pPr>
      <w:del w:id="1078" w:author="Landis, Lawrence" w:date="2021-04-13T10:21:00Z">
        <w:r w:rsidDel="0038371C">
          <w:br/>
        </w:r>
        <w:r w:rsidR="00967607" w:rsidDel="0038371C">
          <w:delText xml:space="preserve">There are several approaches to this lab. One option is to create a Verilog file from scratch for the 3-bit wide 2-to-1 multiplexer in your project. Take a look at the code from </w:delText>
        </w:r>
        <w:r w:rsidR="008651E0" w:rsidDel="0038371C">
          <w:delText>sw</w:delText>
        </w:r>
        <w:r w:rsidR="00066781" w:rsidDel="0038371C">
          <w:delText>itch_to_led.v</w:delText>
        </w:r>
        <w:r w:rsidR="00967607" w:rsidDel="0038371C">
          <w:delText xml:space="preserve"> on how to declare the ports on your module. This means to include the module statement and inputs/output definitions. </w:delText>
        </w:r>
      </w:del>
    </w:p>
    <w:p w14:paraId="1DB1D8E7" w14:textId="34BBA5A9" w:rsidR="00D9601C" w:rsidDel="0038371C" w:rsidRDefault="00967607" w:rsidP="0038371C">
      <w:pPr>
        <w:spacing w:after="0"/>
        <w:jc w:val="both"/>
        <w:rPr>
          <w:del w:id="1079" w:author="Landis, Lawrence" w:date="2021-04-13T10:21:00Z"/>
        </w:rPr>
        <w:pPrChange w:id="1080" w:author="Landis, Lawrence" w:date="2021-04-13T10:21:00Z">
          <w:pPr/>
        </w:pPrChange>
      </w:pPr>
      <w:del w:id="1081" w:author="Landis, Lawrence" w:date="2021-04-13T10:21:00Z">
        <w:r w:rsidDel="0038371C">
          <w:lastRenderedPageBreak/>
          <w:delText>If you are brand new to</w:delText>
        </w:r>
        <w:r w:rsidR="00A55B88" w:rsidDel="0038371C">
          <w:delText xml:space="preserve"> Verilog</w:delText>
        </w:r>
        <w:r w:rsidDel="0038371C">
          <w:delText xml:space="preserve"> coding, the other option is to review, copy, and paste the code </w:delText>
        </w:r>
        <w:r w:rsidR="009D23DE" w:rsidDel="0038371C">
          <w:delText xml:space="preserve">from </w:delText>
        </w:r>
        <w:r w:rsidDel="0038371C">
          <w:delText>in section</w:delText>
        </w:r>
        <w:r w:rsidR="00AD2F1C" w:rsidDel="0038371C">
          <w:delText xml:space="preserve"> </w:delText>
        </w:r>
        <w:r w:rsidR="00DA052A" w:rsidDel="0038371C">
          <w:fldChar w:fldCharType="begin"/>
        </w:r>
        <w:r w:rsidR="00DA052A" w:rsidDel="0038371C">
          <w:delInstrText xml:space="preserve"> REF _Ref64301168 \r \h </w:delInstrText>
        </w:r>
        <w:r w:rsidR="00DA052A" w:rsidDel="0038371C">
          <w:fldChar w:fldCharType="separate"/>
        </w:r>
        <w:r w:rsidR="004F7065" w:rsidDel="0038371C">
          <w:delText>4.2</w:delText>
        </w:r>
        <w:r w:rsidR="00DA052A" w:rsidDel="0038371C">
          <w:fldChar w:fldCharType="end"/>
        </w:r>
        <w:r w:rsidDel="0038371C">
          <w:delText xml:space="preserve"> </w:delText>
        </w:r>
        <w:r w:rsidR="00167CEF" w:rsidDel="0038371C">
          <w:delText>and then return back to this section of the lab manual</w:delText>
        </w:r>
        <w:r w:rsidR="00D550EC" w:rsidDel="0038371C">
          <w:delText>.</w:delText>
        </w:r>
        <w:r w:rsidDel="0038371C">
          <w:delText xml:space="preserve"> Once you copy the code, </w:delText>
        </w:r>
        <w:r w:rsidR="00167CEF" w:rsidDel="0038371C">
          <w:delText xml:space="preserve">File </w:delText>
        </w:r>
        <w:r w:rsidR="00167CEF" w:rsidDel="0038371C">
          <w:rPr>
            <w:rFonts w:ascii="Wingdings" w:eastAsia="Wingdings" w:hAnsi="Wingdings" w:cs="Wingdings"/>
          </w:rPr>
          <w:delText>à</w:delText>
        </w:r>
        <w:r w:rsidR="00167CEF" w:rsidDel="0038371C">
          <w:delText xml:space="preserve"> New, paste (control-v) and </w:delText>
        </w:r>
        <w:r w:rsidDel="0038371C">
          <w:delText xml:space="preserve">save the Verilog file as </w:delText>
        </w:r>
        <w:r w:rsidDel="0038371C">
          <w:rPr>
            <w:b/>
            <w:bCs/>
          </w:rPr>
          <w:delText>mux_2_to_</w:delText>
        </w:r>
        <w:r w:rsidR="006A4A51" w:rsidDel="0038371C">
          <w:rPr>
            <w:b/>
            <w:bCs/>
          </w:rPr>
          <w:delText>1</w:delText>
        </w:r>
        <w:r w:rsidDel="0038371C">
          <w:rPr>
            <w:b/>
            <w:bCs/>
          </w:rPr>
          <w:delText>.v</w:delText>
        </w:r>
        <w:r w:rsidDel="0038371C">
          <w:delText>.</w:delText>
        </w:r>
      </w:del>
    </w:p>
    <w:p w14:paraId="531E6F7B" w14:textId="1DCF135F" w:rsidR="008A384C" w:rsidDel="0038371C" w:rsidRDefault="008A384C" w:rsidP="0038371C">
      <w:pPr>
        <w:spacing w:after="0"/>
        <w:jc w:val="both"/>
        <w:rPr>
          <w:del w:id="1082" w:author="Landis, Lawrence" w:date="2021-04-13T10:21:00Z"/>
        </w:rPr>
        <w:pPrChange w:id="1083" w:author="Landis, Lawrence" w:date="2021-04-13T10:21:00Z">
          <w:pPr/>
        </w:pPrChange>
      </w:pPr>
    </w:p>
    <w:p w14:paraId="6C137D9F" w14:textId="4EEBDBA8" w:rsidR="008A384C" w:rsidDel="0038371C" w:rsidRDefault="008A384C" w:rsidP="0038371C">
      <w:pPr>
        <w:spacing w:after="0"/>
        <w:jc w:val="both"/>
        <w:rPr>
          <w:del w:id="1084" w:author="Landis, Lawrence" w:date="2021-04-13T10:21:00Z"/>
          <w:b/>
          <w:bCs/>
          <w:color w:val="0070C0"/>
        </w:rPr>
        <w:pPrChange w:id="1085" w:author="Landis, Lawrence" w:date="2021-04-13T10:21:00Z">
          <w:pPr/>
        </w:pPrChange>
      </w:pPr>
      <w:del w:id="1086" w:author="Landis, Lawrence" w:date="2021-04-13T10:21:00Z">
        <w:r w:rsidRPr="008A384C" w:rsidDel="0038371C">
          <w:rPr>
            <w:b/>
            <w:bCs/>
            <w:color w:val="0070C0"/>
          </w:rPr>
          <w:delText>CHECKLIST</w:delText>
        </w:r>
        <w:r w:rsidR="00167CEF" w:rsidDel="0038371C">
          <w:rPr>
            <w:b/>
            <w:bCs/>
            <w:color w:val="0070C0"/>
          </w:rPr>
          <w:delText xml:space="preserve"> IF YOU DON’T COPY CODE FROM SECTION</w:delText>
        </w:r>
        <w:r w:rsidR="008808C0" w:rsidDel="0038371C">
          <w:rPr>
            <w:b/>
            <w:bCs/>
            <w:color w:val="0070C0"/>
          </w:rPr>
          <w:delText xml:space="preserve"> </w:delText>
        </w:r>
        <w:r w:rsidR="00DA052A" w:rsidDel="0038371C">
          <w:rPr>
            <w:b/>
            <w:bCs/>
            <w:color w:val="0070C0"/>
          </w:rPr>
          <w:fldChar w:fldCharType="begin"/>
        </w:r>
        <w:r w:rsidR="00DA052A" w:rsidDel="0038371C">
          <w:rPr>
            <w:b/>
            <w:bCs/>
            <w:color w:val="0070C0"/>
          </w:rPr>
          <w:delInstrText xml:space="preserve"> REF _Ref64301148 \r \h </w:delInstrText>
        </w:r>
        <w:r w:rsidR="00DA052A" w:rsidDel="0038371C">
          <w:rPr>
            <w:b/>
            <w:bCs/>
            <w:color w:val="0070C0"/>
          </w:rPr>
        </w:r>
        <w:r w:rsidR="00DA052A" w:rsidDel="0038371C">
          <w:rPr>
            <w:b/>
            <w:bCs/>
            <w:color w:val="0070C0"/>
          </w:rPr>
          <w:fldChar w:fldCharType="separate"/>
        </w:r>
        <w:r w:rsidR="004F7065" w:rsidDel="0038371C">
          <w:rPr>
            <w:b/>
            <w:bCs/>
            <w:color w:val="0070C0"/>
          </w:rPr>
          <w:delText>4.2</w:delText>
        </w:r>
        <w:r w:rsidR="00DA052A" w:rsidDel="0038371C">
          <w:rPr>
            <w:b/>
            <w:bCs/>
            <w:color w:val="0070C0"/>
          </w:rPr>
          <w:fldChar w:fldCharType="end"/>
        </w:r>
      </w:del>
    </w:p>
    <w:p w14:paraId="3B3ACC7A" w14:textId="5DB363CF" w:rsidR="008A384C" w:rsidDel="0038371C" w:rsidRDefault="008A384C" w:rsidP="0038371C">
      <w:pPr>
        <w:spacing w:after="0"/>
        <w:jc w:val="both"/>
        <w:rPr>
          <w:del w:id="1087" w:author="Landis, Lawrence" w:date="2021-04-13T10:21:00Z"/>
        </w:rPr>
        <w:pPrChange w:id="1088" w:author="Landis, Lawrence" w:date="2021-04-13T10:21:00Z">
          <w:pPr>
            <w:pStyle w:val="ListParagraph"/>
            <w:numPr>
              <w:numId w:val="14"/>
            </w:numPr>
            <w:ind w:hanging="360"/>
          </w:pPr>
        </w:pPrChange>
      </w:pPr>
      <w:del w:id="1089" w:author="Landis, Lawrence" w:date="2021-04-13T10:21:00Z">
        <w:r w:rsidDel="0038371C">
          <w:delText xml:space="preserve">Use switch </w:delText>
        </w:r>
        <w:r w:rsidRPr="008A384C" w:rsidDel="0038371C">
          <w:rPr>
            <w:b/>
            <w:bCs/>
          </w:rPr>
          <w:delText>SW[9]</w:delText>
        </w:r>
        <w:r w:rsidDel="0038371C">
          <w:delText xml:space="preserve"> as the </w:delText>
        </w:r>
        <w:r w:rsidRPr="008A384C" w:rsidDel="0038371C">
          <w:rPr>
            <w:b/>
            <w:bCs/>
          </w:rPr>
          <w:delText>S</w:delText>
        </w:r>
        <w:r w:rsidDel="0038371C">
          <w:delText xml:space="preserve"> input (the selection bit of the multiplexer), switches </w:delText>
        </w:r>
        <w:r w:rsidRPr="008A384C" w:rsidDel="0038371C">
          <w:rPr>
            <w:b/>
            <w:bCs/>
          </w:rPr>
          <w:delText>SW[2:0]</w:delText>
        </w:r>
        <w:r w:rsidDel="0038371C">
          <w:delText xml:space="preserve"> as the </w:delText>
        </w:r>
        <w:r w:rsidRPr="008A384C" w:rsidDel="0038371C">
          <w:rPr>
            <w:b/>
            <w:bCs/>
          </w:rPr>
          <w:delText>X</w:delText>
        </w:r>
        <w:r w:rsidDel="0038371C">
          <w:delText xml:space="preserve"> input and switches </w:delText>
        </w:r>
        <w:r w:rsidRPr="008A384C" w:rsidDel="0038371C">
          <w:rPr>
            <w:b/>
            <w:bCs/>
          </w:rPr>
          <w:delText>SW[5:3]</w:delText>
        </w:r>
        <w:r w:rsidDel="0038371C">
          <w:delText xml:space="preserve"> as the </w:delText>
        </w:r>
        <w:r w:rsidRPr="008A384C" w:rsidDel="0038371C">
          <w:rPr>
            <w:b/>
            <w:bCs/>
          </w:rPr>
          <w:delText>Y</w:delText>
        </w:r>
        <w:r w:rsidDel="0038371C">
          <w:delText xml:space="preserve"> input.</w:delText>
        </w:r>
        <w:r w:rsidDel="0038371C">
          <w:br/>
          <w:delText xml:space="preserve"> </w:delText>
        </w:r>
      </w:del>
    </w:p>
    <w:p w14:paraId="32E0F4CF" w14:textId="5328EA05" w:rsidR="008A384C" w:rsidDel="0038371C" w:rsidRDefault="008A384C" w:rsidP="0038371C">
      <w:pPr>
        <w:spacing w:after="0"/>
        <w:jc w:val="both"/>
        <w:rPr>
          <w:del w:id="1090" w:author="Landis, Lawrence" w:date="2021-04-13T10:21:00Z"/>
        </w:rPr>
        <w:pPrChange w:id="1091" w:author="Landis, Lawrence" w:date="2021-04-13T10:21:00Z">
          <w:pPr>
            <w:pStyle w:val="ListParagraph"/>
            <w:numPr>
              <w:numId w:val="14"/>
            </w:numPr>
            <w:ind w:hanging="360"/>
          </w:pPr>
        </w:pPrChange>
      </w:pPr>
      <w:del w:id="1092" w:author="Landis, Lawrence" w:date="2021-04-13T10:21:00Z">
        <w:r w:rsidDel="0038371C">
          <w:delText xml:space="preserve">With assign statements, display the value of the input </w:delText>
        </w:r>
        <w:r w:rsidRPr="008A384C" w:rsidDel="0038371C">
          <w:rPr>
            <w:b/>
            <w:bCs/>
          </w:rPr>
          <w:delText>S</w:delText>
        </w:r>
        <w:r w:rsidDel="0038371C">
          <w:delText xml:space="preserve"> on </w:delText>
        </w:r>
        <w:r w:rsidRPr="008A384C" w:rsidDel="0038371C">
          <w:rPr>
            <w:b/>
            <w:bCs/>
          </w:rPr>
          <w:delText>LEDR[9],</w:delText>
        </w:r>
        <w:r w:rsidDel="0038371C">
          <w:delText xml:space="preserve"> input X on </w:delText>
        </w:r>
        <w:r w:rsidRPr="008A384C" w:rsidDel="0038371C">
          <w:rPr>
            <w:b/>
            <w:bCs/>
          </w:rPr>
          <w:delText>LEDR[2:0]</w:delText>
        </w:r>
        <w:r w:rsidRPr="008A384C" w:rsidDel="0038371C">
          <w:delText>,</w:delText>
        </w:r>
        <w:r w:rsidDel="0038371C">
          <w:delText xml:space="preserve"> input </w:delText>
        </w:r>
        <w:r w:rsidRPr="008A384C" w:rsidDel="0038371C">
          <w:rPr>
            <w:b/>
            <w:bCs/>
          </w:rPr>
          <w:delText>Y</w:delText>
        </w:r>
        <w:r w:rsidDel="0038371C">
          <w:delText xml:space="preserve"> on </w:delText>
        </w:r>
        <w:r w:rsidRPr="008A384C" w:rsidDel="0038371C">
          <w:rPr>
            <w:b/>
            <w:bCs/>
          </w:rPr>
          <w:delText>LEDR[5:3]</w:delText>
        </w:r>
        <w:r w:rsidRPr="008A384C" w:rsidDel="0038371C">
          <w:delText>.</w:delText>
        </w:r>
      </w:del>
    </w:p>
    <w:p w14:paraId="6DD70B7B" w14:textId="63A698F5" w:rsidR="008A384C" w:rsidDel="0038371C" w:rsidRDefault="008A384C" w:rsidP="0038371C">
      <w:pPr>
        <w:spacing w:after="0"/>
        <w:jc w:val="both"/>
        <w:rPr>
          <w:del w:id="1093" w:author="Landis, Lawrence" w:date="2021-04-13T10:21:00Z"/>
        </w:rPr>
        <w:pPrChange w:id="1094" w:author="Landis, Lawrence" w:date="2021-04-13T10:21:00Z">
          <w:pPr>
            <w:pStyle w:val="ListParagraph"/>
          </w:pPr>
        </w:pPrChange>
      </w:pPr>
    </w:p>
    <w:p w14:paraId="360F0750" w14:textId="34EDB618" w:rsidR="008A384C" w:rsidDel="0038371C" w:rsidRDefault="008A384C" w:rsidP="0038371C">
      <w:pPr>
        <w:spacing w:after="0"/>
        <w:jc w:val="both"/>
        <w:rPr>
          <w:del w:id="1095" w:author="Landis, Lawrence" w:date="2021-04-13T10:21:00Z"/>
        </w:rPr>
        <w:pPrChange w:id="1096" w:author="Landis, Lawrence" w:date="2021-04-13T10:21:00Z">
          <w:pPr>
            <w:pStyle w:val="ListParagraph"/>
            <w:numPr>
              <w:numId w:val="14"/>
            </w:numPr>
            <w:ind w:hanging="360"/>
          </w:pPr>
        </w:pPrChange>
      </w:pPr>
      <w:del w:id="1097" w:author="Landis, Lawrence" w:date="2021-04-13T10:21:00Z">
        <w:r w:rsidDel="0038371C">
          <w:delText xml:space="preserve">Assign </w:delText>
        </w:r>
        <w:r w:rsidRPr="008A384C" w:rsidDel="0038371C">
          <w:rPr>
            <w:b/>
            <w:bCs/>
          </w:rPr>
          <w:delText>M</w:delText>
        </w:r>
        <w:r w:rsidDel="0038371C">
          <w:delText xml:space="preserve"> to </w:delText>
        </w:r>
        <w:r w:rsidRPr="008A384C" w:rsidDel="0038371C">
          <w:rPr>
            <w:b/>
            <w:bCs/>
          </w:rPr>
          <w:delText>LEDR[8:6]</w:delText>
        </w:r>
        <w:r w:rsidRPr="008A384C" w:rsidDel="0038371C">
          <w:delText xml:space="preserve">. </w:delText>
        </w:r>
      </w:del>
    </w:p>
    <w:p w14:paraId="0C9ABB2D" w14:textId="0E335498" w:rsidR="008A384C" w:rsidRPr="008A384C" w:rsidDel="0038371C" w:rsidRDefault="008A384C" w:rsidP="0038371C">
      <w:pPr>
        <w:spacing w:after="0"/>
        <w:jc w:val="both"/>
        <w:rPr>
          <w:del w:id="1098" w:author="Landis, Lawrence" w:date="2021-04-13T10:21:00Z"/>
        </w:rPr>
        <w:pPrChange w:id="1099" w:author="Landis, Lawrence" w:date="2021-04-13T10:21:00Z">
          <w:pPr/>
        </w:pPrChange>
      </w:pPr>
      <w:del w:id="1100" w:author="Landis, Lawrence" w:date="2021-04-13T10:21:00Z">
        <w:r w:rsidDel="0038371C">
          <w:delText xml:space="preserve">There are several ways to define a multiplexer in Verilog. Pick one of the three styles shown below. If you have time, try a couple of different coding styles for practice. Place these lines after the module definition and before the end module statement. </w:delText>
        </w:r>
      </w:del>
    </w:p>
    <w:p w14:paraId="4D5F0DF3" w14:textId="3ADEDDCE" w:rsidR="000F64DB" w:rsidDel="0038371C" w:rsidRDefault="00E20248" w:rsidP="0038371C">
      <w:pPr>
        <w:spacing w:after="0"/>
        <w:jc w:val="both"/>
        <w:rPr>
          <w:del w:id="1101" w:author="Landis, Lawrence" w:date="2021-04-13T10:21:00Z"/>
          <w:b/>
          <w:bCs/>
          <w:color w:val="0070C0"/>
        </w:rPr>
        <w:pPrChange w:id="1102" w:author="Landis, Lawrence" w:date="2021-04-13T10:21:00Z">
          <w:pPr/>
        </w:pPrChange>
      </w:pPr>
      <w:del w:id="1103" w:author="Landis, Lawrence" w:date="2021-04-13T10:21:00Z">
        <w:r w:rsidRPr="008A384C" w:rsidDel="0038371C">
          <w:rPr>
            <w:b/>
            <w:bCs/>
            <w:color w:val="0070C0"/>
          </w:rPr>
          <w:delText>C</w:delText>
        </w:r>
        <w:r w:rsidDel="0038371C">
          <w:rPr>
            <w:b/>
            <w:bCs/>
            <w:color w:val="0070C0"/>
          </w:rPr>
          <w:delText>ONTIN</w:delText>
        </w:r>
        <w:r w:rsidR="00DA052A" w:rsidDel="0038371C">
          <w:rPr>
            <w:b/>
            <w:bCs/>
            <w:color w:val="0070C0"/>
          </w:rPr>
          <w:delText>U</w:delText>
        </w:r>
        <w:r w:rsidDel="0038371C">
          <w:rPr>
            <w:b/>
            <w:bCs/>
            <w:color w:val="0070C0"/>
          </w:rPr>
          <w:delText>OUS ASSIGNMENT</w:delText>
        </w:r>
        <w:r w:rsidRPr="008A384C" w:rsidDel="0038371C">
          <w:rPr>
            <w:b/>
            <w:bCs/>
            <w:color w:val="0070C0"/>
          </w:rPr>
          <w:delText>:</w:delText>
        </w:r>
      </w:del>
    </w:p>
    <w:bookmarkStart w:id="1104" w:name="_MON_1674919326"/>
    <w:bookmarkEnd w:id="1104"/>
    <w:p w14:paraId="2555E122" w14:textId="7584F4D2" w:rsidR="00843107" w:rsidDel="0038371C" w:rsidRDefault="000F64DB" w:rsidP="0038371C">
      <w:pPr>
        <w:spacing w:after="0"/>
        <w:jc w:val="both"/>
        <w:rPr>
          <w:del w:id="1105" w:author="Landis, Lawrence" w:date="2021-04-13T10:21:00Z"/>
        </w:rPr>
        <w:pPrChange w:id="1106" w:author="Landis, Lawrence" w:date="2021-04-13T10:21:00Z">
          <w:pPr>
            <w:keepNext/>
            <w:jc w:val="center"/>
          </w:pPr>
        </w:pPrChange>
      </w:pPr>
      <w:del w:id="1107" w:author="Landis, Lawrence" w:date="2021-04-13T10:21:00Z">
        <w:r w:rsidDel="0038371C">
          <w:rPr>
            <w:b/>
            <w:bCs/>
            <w:color w:val="0070C0"/>
          </w:rPr>
          <w:object w:dxaOrig="9360" w:dyaOrig="570" w14:anchorId="3116A387">
            <v:shape id="_x0000_i1028" type="#_x0000_t75" style="width:468.7pt;height:28.55pt" o:ole="">
              <v:imagedata r:id="rId42" o:title=""/>
            </v:shape>
            <o:OLEObject Type="Embed" ProgID="Word.Document.12" ShapeID="_x0000_i1028" DrawAspect="Content" ObjectID="_1679833965" r:id="rId43">
              <o:FieldCodes>\s</o:FieldCodes>
            </o:OLEObject>
          </w:object>
        </w:r>
      </w:del>
    </w:p>
    <w:p w14:paraId="6AAA9CE8" w14:textId="6AB4CE81" w:rsidR="00843107" w:rsidDel="0038371C" w:rsidRDefault="00843107" w:rsidP="0038371C">
      <w:pPr>
        <w:spacing w:after="0"/>
        <w:jc w:val="both"/>
        <w:rPr>
          <w:del w:id="1108" w:author="Landis, Lawrence" w:date="2021-04-13T10:21:00Z"/>
        </w:rPr>
        <w:pPrChange w:id="1109" w:author="Landis, Lawrence" w:date="2021-04-13T10:21:00Z">
          <w:pPr>
            <w:pStyle w:val="Caption"/>
            <w:jc w:val="center"/>
          </w:pPr>
        </w:pPrChange>
      </w:pPr>
      <w:del w:id="1110" w:author="Landis, Lawrence" w:date="2021-04-13T10:21:00Z">
        <w:r w:rsidDel="0038371C">
          <w:delText xml:space="preserve">Code Snippet </w:delText>
        </w:r>
        <w:r w:rsidR="00944746" w:rsidDel="0038371C">
          <w:fldChar w:fldCharType="begin"/>
        </w:r>
        <w:r w:rsidR="00944746" w:rsidDel="0038371C">
          <w:delInstrText xml:space="preserve"> SEQ Code_Snippet \* ARABIC </w:delInstrText>
        </w:r>
        <w:r w:rsidR="00944746" w:rsidDel="0038371C">
          <w:fldChar w:fldCharType="separate"/>
        </w:r>
        <w:r w:rsidR="004F7065" w:rsidDel="0038371C">
          <w:rPr>
            <w:noProof/>
          </w:rPr>
          <w:delText>4</w:delText>
        </w:r>
        <w:r w:rsidR="00944746" w:rsidDel="0038371C">
          <w:rPr>
            <w:noProof/>
          </w:rPr>
          <w:fldChar w:fldCharType="end"/>
        </w:r>
        <w:r w:rsidDel="0038371C">
          <w:delText xml:space="preserve"> Continuous-style MUX</w:delText>
        </w:r>
      </w:del>
    </w:p>
    <w:p w14:paraId="1E9CF03D" w14:textId="35631F01" w:rsidR="00E20248" w:rsidDel="0038371C" w:rsidRDefault="00E20248" w:rsidP="0038371C">
      <w:pPr>
        <w:spacing w:after="0"/>
        <w:jc w:val="both"/>
        <w:rPr>
          <w:del w:id="1111" w:author="Landis, Lawrence" w:date="2021-04-13T10:21:00Z"/>
          <w:b/>
          <w:bCs/>
          <w:color w:val="0070C0"/>
        </w:rPr>
        <w:pPrChange w:id="1112" w:author="Landis, Lawrence" w:date="2021-04-13T10:21:00Z">
          <w:pPr/>
        </w:pPrChange>
      </w:pPr>
    </w:p>
    <w:p w14:paraId="33022D5A" w14:textId="7416DC2A" w:rsidR="00E20248" w:rsidDel="0038371C" w:rsidRDefault="00E20248" w:rsidP="0038371C">
      <w:pPr>
        <w:spacing w:after="0"/>
        <w:jc w:val="both"/>
        <w:rPr>
          <w:del w:id="1113" w:author="Landis, Lawrence" w:date="2021-04-13T10:21:00Z"/>
          <w:b/>
          <w:bCs/>
          <w:color w:val="0070C0"/>
        </w:rPr>
        <w:pPrChange w:id="1114" w:author="Landis, Lawrence" w:date="2021-04-13T10:21:00Z">
          <w:pPr/>
        </w:pPrChange>
      </w:pPr>
      <w:del w:id="1115" w:author="Landis, Lawrence" w:date="2021-04-13T10:21:00Z">
        <w:r w:rsidDel="0038371C">
          <w:rPr>
            <w:b/>
            <w:bCs/>
            <w:color w:val="0070C0"/>
          </w:rPr>
          <w:delText>PROCEDURAL ASSIGMENT “IF” STATEMENT</w:delText>
        </w:r>
        <w:r w:rsidRPr="008A384C" w:rsidDel="0038371C">
          <w:rPr>
            <w:b/>
            <w:bCs/>
            <w:color w:val="0070C0"/>
          </w:rPr>
          <w:delText>:</w:delText>
        </w:r>
      </w:del>
    </w:p>
    <w:p w14:paraId="4BFC6002" w14:textId="2C093BCF" w:rsidR="002C44D4" w:rsidDel="0038371C" w:rsidRDefault="002C44D4" w:rsidP="0038371C">
      <w:pPr>
        <w:spacing w:after="0"/>
        <w:jc w:val="both"/>
        <w:rPr>
          <w:del w:id="1116" w:author="Landis, Lawrence" w:date="2021-04-13T10:21:00Z"/>
          <w:b/>
          <w:bCs/>
          <w:color w:val="0070C0"/>
        </w:rPr>
        <w:pPrChange w:id="1117" w:author="Landis, Lawrence" w:date="2021-04-13T10:21:00Z">
          <w:pPr/>
        </w:pPrChange>
      </w:pPr>
    </w:p>
    <w:bookmarkStart w:id="1118" w:name="_MON_1674919231"/>
    <w:bookmarkEnd w:id="1118"/>
    <w:p w14:paraId="7C7F7B2D" w14:textId="48C3F2E8" w:rsidR="00326C43" w:rsidDel="0038371C" w:rsidRDefault="000F64DB" w:rsidP="0038371C">
      <w:pPr>
        <w:spacing w:after="0"/>
        <w:jc w:val="both"/>
        <w:rPr>
          <w:del w:id="1119" w:author="Landis, Lawrence" w:date="2021-04-13T10:21:00Z"/>
        </w:rPr>
        <w:pPrChange w:id="1120" w:author="Landis, Lawrence" w:date="2021-04-13T10:21:00Z">
          <w:pPr>
            <w:pStyle w:val="NoSpacing"/>
            <w:keepNext/>
            <w:spacing w:line="26" w:lineRule="atLeast"/>
            <w:jc w:val="center"/>
          </w:pPr>
        </w:pPrChange>
      </w:pPr>
      <w:del w:id="1121" w:author="Landis, Lawrence" w:date="2021-04-13T10:21:00Z">
        <w:r w:rsidDel="0038371C">
          <w:object w:dxaOrig="9360" w:dyaOrig="3420" w14:anchorId="4C5A8884">
            <v:shape id="_x0000_i1029" type="#_x0000_t75" style="width:468.7pt;height:170.5pt" o:ole="">
              <v:imagedata r:id="rId44" o:title=""/>
            </v:shape>
            <o:OLEObject Type="Embed" ProgID="Word.Document.12" ShapeID="_x0000_i1029" DrawAspect="Content" ObjectID="_1679833966" r:id="rId45">
              <o:FieldCodes>\s</o:FieldCodes>
            </o:OLEObject>
          </w:object>
        </w:r>
      </w:del>
    </w:p>
    <w:p w14:paraId="24B2A422" w14:textId="13217A43" w:rsidR="00717787" w:rsidDel="0038371C" w:rsidRDefault="00326C43" w:rsidP="0038371C">
      <w:pPr>
        <w:spacing w:after="0"/>
        <w:jc w:val="both"/>
        <w:rPr>
          <w:del w:id="1122" w:author="Landis, Lawrence" w:date="2021-04-13T10:21:00Z"/>
        </w:rPr>
        <w:pPrChange w:id="1123" w:author="Landis, Lawrence" w:date="2021-04-13T10:21:00Z">
          <w:pPr>
            <w:pStyle w:val="Caption"/>
            <w:jc w:val="center"/>
          </w:pPr>
        </w:pPrChange>
      </w:pPr>
      <w:del w:id="1124" w:author="Landis, Lawrence" w:date="2021-04-13T10:21:00Z">
        <w:r w:rsidDel="0038371C">
          <w:delText xml:space="preserve">Code Snippet </w:delText>
        </w:r>
        <w:r w:rsidR="00944746" w:rsidDel="0038371C">
          <w:fldChar w:fldCharType="begin"/>
        </w:r>
        <w:r w:rsidR="00944746" w:rsidDel="0038371C">
          <w:delInstrText xml:space="preserve"> SEQ Code_Snippet \* ARABIC </w:delInstrText>
        </w:r>
        <w:r w:rsidR="00944746" w:rsidDel="0038371C">
          <w:fldChar w:fldCharType="separate"/>
        </w:r>
        <w:r w:rsidR="004F7065" w:rsidDel="0038371C">
          <w:rPr>
            <w:noProof/>
          </w:rPr>
          <w:delText>5</w:delText>
        </w:r>
        <w:r w:rsidR="00944746" w:rsidDel="0038371C">
          <w:rPr>
            <w:noProof/>
          </w:rPr>
          <w:fldChar w:fldCharType="end"/>
        </w:r>
        <w:r w:rsidDel="0038371C">
          <w:delText>: If-style MUX</w:delText>
        </w:r>
      </w:del>
    </w:p>
    <w:p w14:paraId="28D22B6D" w14:textId="15647043" w:rsidR="00326C43" w:rsidDel="0038371C" w:rsidRDefault="00E20248" w:rsidP="0038371C">
      <w:pPr>
        <w:spacing w:after="0"/>
        <w:jc w:val="both"/>
        <w:rPr>
          <w:del w:id="1125" w:author="Landis, Lawrence" w:date="2021-04-13T10:21:00Z"/>
          <w:b/>
          <w:bCs/>
          <w:color w:val="0070C0"/>
        </w:rPr>
        <w:pPrChange w:id="1126" w:author="Landis, Lawrence" w:date="2021-04-13T10:21:00Z">
          <w:pPr/>
        </w:pPrChange>
      </w:pPr>
      <w:del w:id="1127" w:author="Landis, Lawrence" w:date="2021-04-13T10:21:00Z">
        <w:r w:rsidDel="0038371C">
          <w:rPr>
            <w:b/>
            <w:bCs/>
            <w:color w:val="0070C0"/>
          </w:rPr>
          <w:delText>PROCEDURAL ASSIGMENT “CASE” STATEMENT</w:delText>
        </w:r>
      </w:del>
    </w:p>
    <w:bookmarkStart w:id="1128" w:name="_MON_1674919780"/>
    <w:bookmarkEnd w:id="1128"/>
    <w:p w14:paraId="446C3EC8" w14:textId="63434905" w:rsidR="00326C43" w:rsidDel="0038371C" w:rsidRDefault="00E56DDF" w:rsidP="0038371C">
      <w:pPr>
        <w:spacing w:after="0"/>
        <w:jc w:val="both"/>
        <w:rPr>
          <w:del w:id="1129" w:author="Landis, Lawrence" w:date="2021-04-13T10:21:00Z"/>
        </w:rPr>
        <w:pPrChange w:id="1130" w:author="Landis, Lawrence" w:date="2021-04-13T10:21:00Z">
          <w:pPr>
            <w:keepNext/>
            <w:jc w:val="center"/>
          </w:pPr>
        </w:pPrChange>
      </w:pPr>
      <w:del w:id="1131" w:author="Landis, Lawrence" w:date="2021-04-13T10:21:00Z">
        <w:r w:rsidDel="0038371C">
          <w:rPr>
            <w:b/>
            <w:bCs/>
            <w:color w:val="0070C0"/>
          </w:rPr>
          <w:object w:dxaOrig="9360" w:dyaOrig="1710" w14:anchorId="6A53AB90">
            <v:shape id="_x0000_i1030" type="#_x0000_t75" style="width:468.7pt;height:84.9pt" o:ole="">
              <v:imagedata r:id="rId46" o:title=""/>
            </v:shape>
            <o:OLEObject Type="Embed" ProgID="Word.Document.12" ShapeID="_x0000_i1030" DrawAspect="Content" ObjectID="_1679833967" r:id="rId47">
              <o:FieldCodes>\s</o:FieldCodes>
            </o:OLEObject>
          </w:object>
        </w:r>
      </w:del>
    </w:p>
    <w:p w14:paraId="566571C1" w14:textId="0EB5B26E" w:rsidR="00326C43" w:rsidDel="0038371C" w:rsidRDefault="00326C43" w:rsidP="0038371C">
      <w:pPr>
        <w:spacing w:after="0"/>
        <w:jc w:val="both"/>
        <w:rPr>
          <w:del w:id="1132" w:author="Landis, Lawrence" w:date="2021-04-13T10:21:00Z"/>
          <w:bCs/>
          <w:color w:val="0070C0"/>
        </w:rPr>
        <w:pPrChange w:id="1133" w:author="Landis, Lawrence" w:date="2021-04-13T10:21:00Z">
          <w:pPr>
            <w:pStyle w:val="Caption"/>
            <w:jc w:val="center"/>
          </w:pPr>
        </w:pPrChange>
      </w:pPr>
      <w:del w:id="1134" w:author="Landis, Lawrence" w:date="2021-04-13T10:21:00Z">
        <w:r w:rsidDel="0038371C">
          <w:delText xml:space="preserve">Code Snippet </w:delText>
        </w:r>
        <w:r w:rsidR="00944746" w:rsidDel="0038371C">
          <w:fldChar w:fldCharType="begin"/>
        </w:r>
        <w:r w:rsidR="00944746" w:rsidDel="0038371C">
          <w:delInstrText xml:space="preserve"> SEQ Code_Snippet \* ARABIC </w:delInstrText>
        </w:r>
        <w:r w:rsidR="00944746" w:rsidDel="0038371C">
          <w:fldChar w:fldCharType="separate"/>
        </w:r>
        <w:r w:rsidR="004F7065" w:rsidDel="0038371C">
          <w:rPr>
            <w:noProof/>
          </w:rPr>
          <w:delText>6</w:delText>
        </w:r>
        <w:r w:rsidR="00944746" w:rsidDel="0038371C">
          <w:rPr>
            <w:noProof/>
          </w:rPr>
          <w:fldChar w:fldCharType="end"/>
        </w:r>
        <w:r w:rsidDel="0038371C">
          <w:delText>: Case-style MUX</w:delText>
        </w:r>
      </w:del>
    </w:p>
    <w:p w14:paraId="19844BD9" w14:textId="6C29BA8E" w:rsidR="00E20248" w:rsidDel="0038371C" w:rsidRDefault="00E20248" w:rsidP="0038371C">
      <w:pPr>
        <w:spacing w:after="0"/>
        <w:jc w:val="both"/>
        <w:rPr>
          <w:del w:id="1135" w:author="Landis, Lawrence" w:date="2021-04-13T10:21:00Z"/>
        </w:rPr>
        <w:pPrChange w:id="1136" w:author="Landis, Lawrence" w:date="2021-04-13T10:21:00Z">
          <w:pPr/>
        </w:pPrChange>
      </w:pPr>
      <w:del w:id="1137" w:author="Landis, Lawrence" w:date="2021-04-13T10:21:00Z">
        <w:r w:rsidDel="0038371C">
          <w:delText>Also note that variables that are assigned to the left of an equal sign (= or &lt;=) in an always block must be defined as reg. Other variables are defined as wire. If undeclared, variables default to a 1-bit wire.</w:delText>
        </w:r>
      </w:del>
    </w:p>
    <w:p w14:paraId="5EA6BE95" w14:textId="61A3E09A" w:rsidR="000A7056" w:rsidDel="0038371C" w:rsidRDefault="00E20248" w:rsidP="0038371C">
      <w:pPr>
        <w:spacing w:after="0"/>
        <w:jc w:val="both"/>
        <w:rPr>
          <w:del w:id="1138" w:author="Landis, Lawrence" w:date="2021-04-13T10:21:00Z"/>
        </w:rPr>
        <w:pPrChange w:id="1139" w:author="Landis, Lawrence" w:date="2021-04-13T10:21:00Z">
          <w:pPr/>
        </w:pPrChange>
      </w:pPr>
      <w:del w:id="1140" w:author="Landis, Lawrence" w:date="2021-04-13T10:21:00Z">
        <w:r w:rsidDel="0038371C">
          <w:delText>With the above port and signal assignments, we will see the output X when the select input S is low and we will see Y when S is high.</w:delText>
        </w:r>
      </w:del>
    </w:p>
    <w:p w14:paraId="7FFBFAFE" w14:textId="303A79D6" w:rsidR="001C071B" w:rsidDel="0038371C" w:rsidRDefault="001C071B" w:rsidP="0038371C">
      <w:pPr>
        <w:spacing w:after="0"/>
        <w:jc w:val="both"/>
        <w:rPr>
          <w:del w:id="1141" w:author="Landis, Lawrence" w:date="2021-04-13T10:21:00Z"/>
          <w:sz w:val="28"/>
          <w:szCs w:val="28"/>
        </w:rPr>
        <w:pPrChange w:id="1142" w:author="Landis, Lawrence" w:date="2021-04-13T10:21:00Z">
          <w:pPr>
            <w:pStyle w:val="Heading2"/>
          </w:pPr>
        </w:pPrChange>
      </w:pPr>
      <w:bookmarkStart w:id="1143" w:name="_Ref64301148"/>
      <w:bookmarkStart w:id="1144" w:name="_Ref64301168"/>
      <w:bookmarkStart w:id="1145" w:name="_Toc67468511"/>
      <w:del w:id="1146" w:author="Landis, Lawrence" w:date="2021-04-13T10:21:00Z">
        <w:r w:rsidRPr="00026BCC" w:rsidDel="0038371C">
          <w:delText>Working 2 to 1 MUX Verilog Code</w:delText>
        </w:r>
        <w:bookmarkEnd w:id="1143"/>
        <w:bookmarkEnd w:id="1144"/>
        <w:bookmarkEnd w:id="1145"/>
      </w:del>
    </w:p>
    <w:p w14:paraId="00D8DE6F" w14:textId="783B5462" w:rsidR="001C071B" w:rsidDel="0038371C" w:rsidRDefault="001C071B" w:rsidP="0038371C">
      <w:pPr>
        <w:spacing w:after="0"/>
        <w:jc w:val="both"/>
        <w:rPr>
          <w:del w:id="1147" w:author="Landis, Lawrence" w:date="2021-04-13T10:21:00Z"/>
        </w:rPr>
        <w:pPrChange w:id="1148" w:author="Landis, Lawrence" w:date="2021-04-13T10:21:00Z">
          <w:pPr/>
        </w:pPrChange>
      </w:pPr>
      <w:del w:id="1149" w:author="Landis, Lawrence" w:date="2021-04-13T10:21:00Z">
        <w:r w:rsidDel="0038371C">
          <w:br/>
        </w:r>
        <w:r w:rsidR="00061CA6" w:rsidDel="0038371C">
          <w:fldChar w:fldCharType="begin"/>
        </w:r>
        <w:r w:rsidR="00061CA6" w:rsidDel="0038371C">
          <w:delInstrText xml:space="preserve"> REF _Ref64313150 \h </w:delInstrText>
        </w:r>
        <w:r w:rsidR="00061CA6" w:rsidDel="0038371C">
          <w:fldChar w:fldCharType="separate"/>
        </w:r>
        <w:r w:rsidR="004F7065" w:rsidDel="0038371C">
          <w:delText xml:space="preserve">Code Snippet </w:delText>
        </w:r>
        <w:r w:rsidR="004F7065" w:rsidDel="0038371C">
          <w:rPr>
            <w:noProof/>
          </w:rPr>
          <w:delText>7</w:delText>
        </w:r>
        <w:r w:rsidR="00061CA6" w:rsidDel="0038371C">
          <w:fldChar w:fldCharType="end"/>
        </w:r>
        <w:r w:rsidDel="0038371C">
          <w:delText xml:space="preserve"> complete implementation of the mux in the design file </w:delText>
        </w:r>
        <w:r w:rsidR="00944746" w:rsidDel="0038371C">
          <w:fldChar w:fldCharType="begin"/>
        </w:r>
        <w:r w:rsidR="00944746" w:rsidDel="0038371C">
          <w:delInstrText xml:space="preserve"> HYPERLINK "https://github.com/intel/FPGA-Devcloud/blob/master/main/HandsFree/Devkits/DE10-Lite/Example_Projects/Intro_to_Quartus/switch_to_led.vhd" </w:delInstrText>
        </w:r>
        <w:r w:rsidR="00944746" w:rsidDel="0038371C">
          <w:fldChar w:fldCharType="separate"/>
        </w:r>
        <w:r w:rsidRPr="00DD2CCF" w:rsidDel="0038371C">
          <w:rPr>
            <w:rStyle w:val="Hyperlink"/>
          </w:rPr>
          <w:delText>mux_2_to_1.v</w:delText>
        </w:r>
        <w:r w:rsidR="00944746" w:rsidDel="0038371C">
          <w:rPr>
            <w:rStyle w:val="Hyperlink"/>
          </w:rPr>
          <w:fldChar w:fldCharType="end"/>
        </w:r>
      </w:del>
    </w:p>
    <w:bookmarkStart w:id="1150" w:name="_MON_1674925438"/>
    <w:bookmarkEnd w:id="1150"/>
    <w:p w14:paraId="05CFA91C" w14:textId="2579B796" w:rsidR="00975381" w:rsidDel="0038371C" w:rsidRDefault="00C064AD" w:rsidP="0038371C">
      <w:pPr>
        <w:spacing w:after="0"/>
        <w:jc w:val="both"/>
        <w:rPr>
          <w:del w:id="1151" w:author="Landis, Lawrence" w:date="2021-04-13T10:21:00Z"/>
        </w:rPr>
        <w:pPrChange w:id="1152" w:author="Landis, Lawrence" w:date="2021-04-13T10:21:00Z">
          <w:pPr>
            <w:keepNext/>
            <w:jc w:val="center"/>
          </w:pPr>
        </w:pPrChange>
      </w:pPr>
      <w:del w:id="1153" w:author="Landis, Lawrence" w:date="2021-04-13T10:21:00Z">
        <w:r w:rsidDel="0038371C">
          <w:object w:dxaOrig="9360" w:dyaOrig="5415" w14:anchorId="6B05FE6F">
            <v:shape id="_x0000_i1031" type="#_x0000_t75" style="width:468.7pt;height:271pt" o:ole="">
              <v:imagedata r:id="rId48" o:title=""/>
            </v:shape>
            <o:OLEObject Type="Embed" ProgID="Word.Document.12" ShapeID="_x0000_i1031" DrawAspect="Content" ObjectID="_1679833968" r:id="rId49">
              <o:FieldCodes>\s</o:FieldCodes>
            </o:OLEObject>
          </w:object>
        </w:r>
      </w:del>
    </w:p>
    <w:p w14:paraId="1AD9FB0E" w14:textId="7B329010" w:rsidR="001C071B" w:rsidDel="0038371C" w:rsidRDefault="00975381" w:rsidP="0038371C">
      <w:pPr>
        <w:spacing w:after="0"/>
        <w:jc w:val="both"/>
        <w:rPr>
          <w:del w:id="1154" w:author="Landis, Lawrence" w:date="2021-04-13T10:21:00Z"/>
        </w:rPr>
        <w:pPrChange w:id="1155" w:author="Landis, Lawrence" w:date="2021-04-13T10:21:00Z">
          <w:pPr>
            <w:pStyle w:val="Caption"/>
            <w:jc w:val="center"/>
          </w:pPr>
        </w:pPrChange>
      </w:pPr>
      <w:bookmarkStart w:id="1156" w:name="_Ref64313150"/>
      <w:del w:id="1157" w:author="Landis, Lawrence" w:date="2021-04-13T10:21:00Z">
        <w:r w:rsidDel="0038371C">
          <w:delText xml:space="preserve">Code Snippet </w:delText>
        </w:r>
        <w:r w:rsidR="00944746" w:rsidDel="0038371C">
          <w:fldChar w:fldCharType="begin"/>
        </w:r>
        <w:r w:rsidR="00944746" w:rsidDel="0038371C">
          <w:delInstrText xml:space="preserve"> SEQ Code_Snippet \* ARABIC </w:delInstrText>
        </w:r>
        <w:r w:rsidR="00944746" w:rsidDel="0038371C">
          <w:fldChar w:fldCharType="separate"/>
        </w:r>
        <w:r w:rsidR="004F7065" w:rsidDel="0038371C">
          <w:rPr>
            <w:noProof/>
          </w:rPr>
          <w:delText>7</w:delText>
        </w:r>
        <w:r w:rsidR="00944746" w:rsidDel="0038371C">
          <w:rPr>
            <w:noProof/>
          </w:rPr>
          <w:fldChar w:fldCharType="end"/>
        </w:r>
        <w:bookmarkEnd w:id="1156"/>
        <w:r w:rsidDel="0038371C">
          <w:delText>: Complete MUX implementation</w:delText>
        </w:r>
      </w:del>
    </w:p>
    <w:p w14:paraId="3A87FFF1" w14:textId="0BA7756E" w:rsidR="00C3536B" w:rsidRPr="00EF616B" w:rsidDel="0038371C" w:rsidRDefault="00957C08" w:rsidP="0038371C">
      <w:pPr>
        <w:spacing w:after="0"/>
        <w:jc w:val="both"/>
        <w:rPr>
          <w:del w:id="1158" w:author="Landis, Lawrence" w:date="2021-04-13T10:21:00Z"/>
        </w:rPr>
        <w:pPrChange w:id="1159" w:author="Landis, Lawrence" w:date="2021-04-13T10:21:00Z">
          <w:pPr>
            <w:pStyle w:val="Heading2"/>
          </w:pPr>
        </w:pPrChange>
      </w:pPr>
      <w:bookmarkStart w:id="1160" w:name="_Toc64289839"/>
      <w:bookmarkStart w:id="1161" w:name="_Toc66821746"/>
      <w:bookmarkStart w:id="1162" w:name="_Toc66821827"/>
      <w:bookmarkStart w:id="1163" w:name="_Toc66821981"/>
      <w:bookmarkStart w:id="1164" w:name="_Toc66822074"/>
      <w:bookmarkStart w:id="1165" w:name="_Toc66822155"/>
      <w:bookmarkStart w:id="1166" w:name="_Toc67468512"/>
      <w:bookmarkEnd w:id="1160"/>
      <w:bookmarkEnd w:id="1161"/>
      <w:bookmarkEnd w:id="1162"/>
      <w:bookmarkEnd w:id="1163"/>
      <w:bookmarkEnd w:id="1164"/>
      <w:bookmarkEnd w:id="1165"/>
      <w:del w:id="1167" w:author="Landis, Lawrence" w:date="2021-04-13T10:21:00Z">
        <w:r w:rsidRPr="00EF616B" w:rsidDel="0038371C">
          <w:delText>Instantiating mux_2_to_1 into top module</w:delText>
        </w:r>
        <w:bookmarkEnd w:id="1166"/>
        <w:r w:rsidR="00C3536B" w:rsidRPr="00EF616B" w:rsidDel="0038371C">
          <w:br/>
        </w:r>
      </w:del>
    </w:p>
    <w:p w14:paraId="53733A07" w14:textId="5B59F832" w:rsidR="00C3536B" w:rsidDel="0038371C" w:rsidRDefault="00C3536B" w:rsidP="0038371C">
      <w:pPr>
        <w:spacing w:after="0"/>
        <w:jc w:val="both"/>
        <w:rPr>
          <w:del w:id="1168" w:author="Landis, Lawrence" w:date="2021-04-13T10:21:00Z"/>
        </w:rPr>
        <w:pPrChange w:id="1169" w:author="Landis, Lawrence" w:date="2021-04-13T10:21:00Z">
          <w:pPr/>
        </w:pPrChange>
      </w:pPr>
      <w:del w:id="1170" w:author="Landis, Lawrence" w:date="2021-04-13T10:21:00Z">
        <w:r w:rsidDel="0038371C">
          <w:delText>Now you need to make sure you have the proper files included in your project.</w:delText>
        </w:r>
      </w:del>
    </w:p>
    <w:p w14:paraId="0686026D" w14:textId="2BF765A8" w:rsidR="00C3536B" w:rsidDel="0038371C" w:rsidRDefault="00C3536B" w:rsidP="0038371C">
      <w:pPr>
        <w:spacing w:after="0"/>
        <w:jc w:val="both"/>
        <w:rPr>
          <w:del w:id="1171" w:author="Landis, Lawrence" w:date="2021-04-13T10:21:00Z"/>
        </w:rPr>
        <w:pPrChange w:id="1172" w:author="Landis, Lawrence" w:date="2021-04-13T10:21:00Z">
          <w:pPr>
            <w:pStyle w:val="ListParagraph"/>
            <w:numPr>
              <w:numId w:val="15"/>
            </w:numPr>
            <w:ind w:left="775" w:hanging="360"/>
          </w:pPr>
        </w:pPrChange>
      </w:pPr>
      <w:del w:id="1173" w:author="Landis, Lawrence" w:date="2021-04-13T10:21:00Z">
        <w:r w:rsidDel="0038371C">
          <w:delText>To the right of the Project Navigator Window, change Hierarchy to Files. You will only be operating on the mux_2_to_1.v so you will need to remove switch_to_led.v from your project.</w:delText>
        </w:r>
      </w:del>
    </w:p>
    <w:p w14:paraId="5E17C7F1" w14:textId="08933BDD" w:rsidR="00C3536B" w:rsidDel="0038371C" w:rsidRDefault="00C3536B" w:rsidP="0038371C">
      <w:pPr>
        <w:spacing w:after="0"/>
        <w:jc w:val="both"/>
        <w:rPr>
          <w:del w:id="1174" w:author="Landis, Lawrence" w:date="2021-04-13T10:21:00Z"/>
        </w:rPr>
        <w:pPrChange w:id="1175" w:author="Landis, Lawrence" w:date="2021-04-13T10:21:00Z">
          <w:pPr>
            <w:pStyle w:val="ListParagraph"/>
            <w:ind w:left="775"/>
            <w:jc w:val="center"/>
          </w:pPr>
        </w:pPrChange>
      </w:pPr>
      <w:del w:id="1176" w:author="Landis, Lawrence" w:date="2021-04-13T10:21:00Z">
        <w:r w:rsidDel="0038371C">
          <w:lastRenderedPageBreak/>
          <w:br/>
        </w:r>
        <w:r w:rsidR="00167CEF" w:rsidRPr="00167CEF" w:rsidDel="0038371C">
          <w:rPr>
            <w:noProof/>
          </w:rPr>
          <w:delText xml:space="preserve"> </w:delText>
        </w:r>
        <w:r w:rsidR="006F0900" w:rsidDel="0038371C">
          <w:rPr>
            <w:noProof/>
          </w:rPr>
          <w:drawing>
            <wp:inline distT="0" distB="0" distL="0" distR="0" wp14:anchorId="33DAB87F" wp14:editId="6D58D166">
              <wp:extent cx="5943600" cy="28790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79090"/>
                      </a:xfrm>
                      <a:prstGeom prst="rect">
                        <a:avLst/>
                      </a:prstGeom>
                    </pic:spPr>
                  </pic:pic>
                </a:graphicData>
              </a:graphic>
            </wp:inline>
          </w:drawing>
        </w:r>
      </w:del>
    </w:p>
    <w:p w14:paraId="30A61C6C" w14:textId="139A4661" w:rsidR="00A447EA" w:rsidDel="0038371C" w:rsidRDefault="00A447EA" w:rsidP="0038371C">
      <w:pPr>
        <w:spacing w:after="0"/>
        <w:jc w:val="both"/>
        <w:rPr>
          <w:del w:id="1177" w:author="Landis, Lawrence" w:date="2021-04-13T10:21:00Z"/>
        </w:rPr>
        <w:pPrChange w:id="1178" w:author="Landis, Lawrence" w:date="2021-04-13T10:21:00Z">
          <w:pPr>
            <w:pStyle w:val="Caption"/>
            <w:keepNext/>
            <w:jc w:val="center"/>
          </w:pPr>
        </w:pPrChange>
      </w:pPr>
      <w:del w:id="1179" w:author="Landis, Lawrence" w:date="2021-04-13T10:21:00Z">
        <w:r w:rsidDel="0038371C">
          <w:delText xml:space="preserve">Figure </w:delText>
        </w:r>
        <w:r w:rsidR="00944746" w:rsidDel="0038371C">
          <w:fldChar w:fldCharType="begin"/>
        </w:r>
        <w:r w:rsidR="00944746" w:rsidDel="0038371C">
          <w:delInstrText xml:space="preserve"> SEQ Figure \* ARABIC </w:delInstrText>
        </w:r>
        <w:r w:rsidR="00944746" w:rsidDel="0038371C">
          <w:fldChar w:fldCharType="separate"/>
        </w:r>
      </w:del>
      <w:del w:id="1180" w:author="Landis, Lawrence" w:date="2021-03-23T15:45:00Z">
        <w:r w:rsidR="00560EC0" w:rsidDel="00960F76">
          <w:rPr>
            <w:noProof/>
          </w:rPr>
          <w:delText>18</w:delText>
        </w:r>
      </w:del>
      <w:del w:id="1181" w:author="Landis, Lawrence" w:date="2021-04-13T10:21:00Z">
        <w:r w:rsidR="00944746" w:rsidDel="0038371C">
          <w:rPr>
            <w:noProof/>
          </w:rPr>
          <w:fldChar w:fldCharType="end"/>
        </w:r>
        <w:r w:rsidDel="0038371C">
          <w:delText>: Changing Top Level Entity</w:delText>
        </w:r>
      </w:del>
    </w:p>
    <w:p w14:paraId="2B8FA0B0" w14:textId="71636E76" w:rsidR="00C3536B" w:rsidDel="0038371C" w:rsidRDefault="00C3536B" w:rsidP="0038371C">
      <w:pPr>
        <w:spacing w:after="0"/>
        <w:jc w:val="both"/>
        <w:rPr>
          <w:del w:id="1182" w:author="Landis, Lawrence" w:date="2021-04-13T10:21:00Z"/>
        </w:rPr>
        <w:pPrChange w:id="1183" w:author="Landis, Lawrence" w:date="2021-04-13T10:21:00Z">
          <w:pPr>
            <w:pStyle w:val="NoSpacing"/>
            <w:numPr>
              <w:numId w:val="15"/>
            </w:numPr>
            <w:spacing w:line="26" w:lineRule="atLeast"/>
            <w:ind w:left="775" w:hanging="360"/>
          </w:pPr>
        </w:pPrChange>
      </w:pPr>
      <w:del w:id="1184" w:author="Landis, Lawrence" w:date="2021-04-13T10:21:00Z">
        <w:r w:rsidDel="0038371C">
          <w:delText xml:space="preserve">Right click </w:delText>
        </w:r>
        <w:r w:rsidRPr="007F3412" w:rsidDel="0038371C">
          <w:rPr>
            <w:b/>
            <w:bCs/>
          </w:rPr>
          <w:delText>switch_to_led.v</w:delText>
        </w:r>
        <w:r w:rsidDel="0038371C">
          <w:delText xml:space="preserve"> and remove this source file from your project.</w:delText>
        </w:r>
      </w:del>
    </w:p>
    <w:p w14:paraId="5CA85CB2" w14:textId="6FF0F1EE" w:rsidR="00815A86" w:rsidDel="0038371C" w:rsidRDefault="00815A86" w:rsidP="0038371C">
      <w:pPr>
        <w:spacing w:after="0"/>
        <w:jc w:val="both"/>
        <w:rPr>
          <w:del w:id="1185" w:author="Landis, Lawrence" w:date="2021-04-13T10:21:00Z"/>
        </w:rPr>
        <w:pPrChange w:id="1186" w:author="Landis, Lawrence" w:date="2021-04-13T10:21:00Z">
          <w:pPr>
            <w:pStyle w:val="NoSpacing"/>
            <w:numPr>
              <w:numId w:val="15"/>
            </w:numPr>
            <w:spacing w:line="26" w:lineRule="atLeast"/>
            <w:ind w:left="775" w:hanging="360"/>
          </w:pPr>
        </w:pPrChange>
      </w:pPr>
      <w:del w:id="1187" w:author="Landis, Lawrence" w:date="2021-04-13T10:21:00Z">
        <w:r w:rsidDel="0038371C">
          <w:delText xml:space="preserve">Instantiate your new mux_2_to_1 module into </w:delText>
        </w:r>
        <w:r w:rsidR="00957C08" w:rsidDel="0038371C">
          <w:delText>module t</w:delText>
        </w:r>
        <w:r w:rsidDel="0038371C">
          <w:delText xml:space="preserve">op. </w:delText>
        </w:r>
        <w:r w:rsidR="00957C08" w:rsidDel="0038371C">
          <w:delText>Hint the code to copy looks like this:</w:delText>
        </w:r>
      </w:del>
    </w:p>
    <w:bookmarkStart w:id="1188" w:name="_MON_1674925951"/>
    <w:bookmarkEnd w:id="1188"/>
    <w:p w14:paraId="7E71C569" w14:textId="7C727B6C" w:rsidR="00061CA6" w:rsidDel="0038371C" w:rsidRDefault="00061CA6" w:rsidP="0038371C">
      <w:pPr>
        <w:spacing w:after="0"/>
        <w:jc w:val="both"/>
        <w:rPr>
          <w:del w:id="1189" w:author="Landis, Lawrence" w:date="2021-04-13T10:21:00Z"/>
        </w:rPr>
        <w:pPrChange w:id="1190" w:author="Landis, Lawrence" w:date="2021-04-13T10:21:00Z">
          <w:pPr>
            <w:pStyle w:val="NoSpacing"/>
            <w:keepNext/>
            <w:spacing w:line="26" w:lineRule="atLeast"/>
            <w:ind w:left="415"/>
            <w:jc w:val="center"/>
          </w:pPr>
        </w:pPrChange>
      </w:pPr>
      <w:del w:id="1191" w:author="Landis, Lawrence" w:date="2021-04-13T10:21:00Z">
        <w:r w:rsidDel="0038371C">
          <w:object w:dxaOrig="9360" w:dyaOrig="285" w14:anchorId="2D794DD3">
            <v:shape id="_x0000_i1032" type="#_x0000_t75" style="width:468.7pt;height:13.6pt" o:ole="">
              <v:imagedata r:id="rId51" o:title=""/>
            </v:shape>
            <o:OLEObject Type="Embed" ProgID="Word.Document.12" ShapeID="_x0000_i1032" DrawAspect="Content" ObjectID="_1679833969" r:id="rId52">
              <o:FieldCodes>\s</o:FieldCodes>
            </o:OLEObject>
          </w:object>
        </w:r>
      </w:del>
    </w:p>
    <w:p w14:paraId="1A638731" w14:textId="42FF574E" w:rsidR="00957C08" w:rsidDel="0038371C" w:rsidRDefault="00061CA6" w:rsidP="0038371C">
      <w:pPr>
        <w:spacing w:after="0"/>
        <w:jc w:val="both"/>
        <w:rPr>
          <w:del w:id="1192" w:author="Landis, Lawrence" w:date="2021-04-13T10:21:00Z"/>
        </w:rPr>
        <w:pPrChange w:id="1193" w:author="Landis, Lawrence" w:date="2021-04-13T10:21:00Z">
          <w:pPr>
            <w:pStyle w:val="Caption"/>
            <w:jc w:val="center"/>
          </w:pPr>
        </w:pPrChange>
      </w:pPr>
      <w:del w:id="1194" w:author="Landis, Lawrence" w:date="2021-04-13T10:21:00Z">
        <w:r w:rsidDel="0038371C">
          <w:delText xml:space="preserve">Code Snippet </w:delText>
        </w:r>
        <w:r w:rsidR="00944746" w:rsidDel="0038371C">
          <w:fldChar w:fldCharType="begin"/>
        </w:r>
        <w:r w:rsidR="00944746" w:rsidDel="0038371C">
          <w:delInstrText xml:space="preserve"> SEQ Code_Snippet \* ARABIC </w:delInstrText>
        </w:r>
        <w:r w:rsidR="00944746" w:rsidDel="0038371C">
          <w:fldChar w:fldCharType="separate"/>
        </w:r>
        <w:r w:rsidR="004F7065" w:rsidDel="0038371C">
          <w:rPr>
            <w:noProof/>
          </w:rPr>
          <w:delText>8</w:delText>
        </w:r>
        <w:r w:rsidR="00944746" w:rsidDel="0038371C">
          <w:rPr>
            <w:noProof/>
          </w:rPr>
          <w:fldChar w:fldCharType="end"/>
        </w:r>
        <w:r w:rsidDel="0038371C">
          <w:delText>: MUX instantiation</w:delText>
        </w:r>
      </w:del>
    </w:p>
    <w:p w14:paraId="79CB4498" w14:textId="7EEB20EB" w:rsidR="00815A86" w:rsidDel="0038371C" w:rsidRDefault="00815A86" w:rsidP="0038371C">
      <w:pPr>
        <w:spacing w:after="0"/>
        <w:jc w:val="both"/>
        <w:rPr>
          <w:del w:id="1195" w:author="Landis, Lawrence" w:date="2021-04-13T10:21:00Z"/>
        </w:rPr>
        <w:pPrChange w:id="1196" w:author="Landis, Lawrence" w:date="2021-04-13T10:21:00Z">
          <w:pPr>
            <w:pStyle w:val="ListParagraph"/>
            <w:numPr>
              <w:numId w:val="17"/>
            </w:numPr>
            <w:ind w:hanging="360"/>
          </w:pPr>
        </w:pPrChange>
      </w:pPr>
      <w:del w:id="1197" w:author="Landis, Lawrence" w:date="2021-04-13T10:21:00Z">
        <w:r w:rsidDel="0038371C">
          <w:delText xml:space="preserve">Note that you will need to remove or comment out any previous </w:delText>
        </w:r>
        <w:r w:rsidR="00E512AA" w:rsidDel="0038371C">
          <w:delText xml:space="preserve">files </w:delText>
        </w:r>
        <w:r w:rsidDel="0038371C">
          <w:delText xml:space="preserve"> </w:delText>
        </w:r>
        <w:r w:rsidR="00E512AA" w:rsidDel="0038371C">
          <w:delText>(</w:delText>
        </w:r>
        <w:r w:rsidDel="0038371C">
          <w:delText>switch_to_led</w:delText>
        </w:r>
        <w:r w:rsidR="00E512AA" w:rsidDel="0038371C">
          <w:delText>)</w:delText>
        </w:r>
        <w:r w:rsidR="00E4068A" w:rsidDel="0038371C">
          <w:delText>.</w:delText>
        </w:r>
      </w:del>
    </w:p>
    <w:p w14:paraId="21778BB9" w14:textId="5E2D06B9" w:rsidR="00957C08" w:rsidDel="0038371C" w:rsidRDefault="00C3536B" w:rsidP="0038371C">
      <w:pPr>
        <w:spacing w:after="0"/>
        <w:jc w:val="both"/>
        <w:rPr>
          <w:del w:id="1198" w:author="Landis, Lawrence" w:date="2021-04-13T10:21:00Z"/>
        </w:rPr>
        <w:pPrChange w:id="1199" w:author="Landis, Lawrence" w:date="2021-04-13T10:21:00Z">
          <w:pPr>
            <w:pStyle w:val="NoSpacing"/>
            <w:numPr>
              <w:numId w:val="15"/>
            </w:numPr>
            <w:spacing w:line="26" w:lineRule="atLeast"/>
            <w:ind w:left="775" w:hanging="360"/>
          </w:pPr>
        </w:pPrChange>
      </w:pPr>
      <w:del w:id="1200" w:author="Landis, Lawrence" w:date="2021-04-13T10:21:00Z">
        <w:r w:rsidDel="0038371C">
          <w:delText xml:space="preserve"> Compile your design by pressing </w:delText>
        </w:r>
        <w:r w:rsidRPr="00D85002" w:rsidDel="0038371C">
          <w:rPr>
            <w:noProof/>
          </w:rPr>
          <w:drawing>
            <wp:inline distT="0" distB="0" distL="0" distR="0" wp14:anchorId="416BC7DB" wp14:editId="5EDEF01A">
              <wp:extent cx="226337" cy="242504"/>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9033" cy="245393"/>
                      </a:xfrm>
                      <a:prstGeom prst="rect">
                        <a:avLst/>
                      </a:prstGeom>
                    </pic:spPr>
                  </pic:pic>
                </a:graphicData>
              </a:graphic>
            </wp:inline>
          </w:drawing>
        </w:r>
        <w:r w:rsidDel="0038371C">
          <w:delText xml:space="preserve"> along the top of the Quartus window.</w:delText>
        </w:r>
      </w:del>
    </w:p>
    <w:p w14:paraId="729C2465" w14:textId="488339CD" w:rsidR="007F3412" w:rsidDel="0038371C" w:rsidRDefault="00957C08" w:rsidP="0038371C">
      <w:pPr>
        <w:spacing w:after="0"/>
        <w:jc w:val="both"/>
        <w:rPr>
          <w:del w:id="1201" w:author="Landis, Lawrence" w:date="2021-04-13T10:21:00Z"/>
        </w:rPr>
        <w:pPrChange w:id="1202" w:author="Landis, Lawrence" w:date="2021-04-13T10:21:00Z">
          <w:pPr>
            <w:pStyle w:val="NoSpacing"/>
            <w:numPr>
              <w:numId w:val="15"/>
            </w:numPr>
            <w:spacing w:line="26" w:lineRule="atLeast"/>
            <w:ind w:left="775" w:hanging="360"/>
          </w:pPr>
        </w:pPrChange>
      </w:pPr>
      <w:del w:id="1203" w:author="Landis, Lawrence" w:date="2021-04-13T10:21:00Z">
        <w:r w:rsidDel="0038371C">
          <w:delText xml:space="preserve">The GUI will come up as it did for the switch_to_led lab. Test the switches and LEDs </w:delText>
        </w:r>
        <w:r w:rsidR="00C8632F" w:rsidDel="0038371C">
          <w:delText>on the remote console. Note that switch 9 selects between the values on either switches 2-0 or 5-3 and puts their value on LEDs 8-6.</w:delText>
        </w:r>
        <w:r w:rsidR="00E20248" w:rsidDel="0038371C">
          <w:br/>
        </w:r>
      </w:del>
    </w:p>
    <w:p w14:paraId="713E3209" w14:textId="2DE80FE1" w:rsidR="007F3412" w:rsidDel="0038371C" w:rsidRDefault="007F3412" w:rsidP="0038371C">
      <w:pPr>
        <w:spacing w:after="0"/>
        <w:jc w:val="both"/>
        <w:rPr>
          <w:del w:id="1204" w:author="Landis, Lawrence" w:date="2021-04-13T10:21:00Z"/>
          <w:sz w:val="28"/>
          <w:szCs w:val="28"/>
        </w:rPr>
        <w:pPrChange w:id="1205" w:author="Landis, Lawrence" w:date="2021-04-13T10:21:00Z">
          <w:pPr>
            <w:pStyle w:val="Heading2"/>
          </w:pPr>
        </w:pPrChange>
      </w:pPr>
      <w:bookmarkStart w:id="1206" w:name="_Ref64301088"/>
      <w:bookmarkStart w:id="1207" w:name="_Toc67468513"/>
      <w:del w:id="1208" w:author="Landis, Lawrence" w:date="2021-04-13T10:21:00Z">
        <w:r w:rsidRPr="005257B5" w:rsidDel="0038371C">
          <w:delText xml:space="preserve">Viewing </w:delText>
        </w:r>
        <w:r w:rsidR="006508DD" w:rsidDel="0038371C">
          <w:delText xml:space="preserve">the </w:delText>
        </w:r>
        <w:r w:rsidRPr="005257B5" w:rsidDel="0038371C">
          <w:delText>Design Schematic</w:delText>
        </w:r>
        <w:bookmarkEnd w:id="1206"/>
        <w:bookmarkEnd w:id="1207"/>
      </w:del>
    </w:p>
    <w:p w14:paraId="160528CB" w14:textId="3C2ACBFF" w:rsidR="000A7056" w:rsidDel="0038371C" w:rsidRDefault="007F3412" w:rsidP="0038371C">
      <w:pPr>
        <w:spacing w:after="0"/>
        <w:jc w:val="both"/>
        <w:rPr>
          <w:del w:id="1209" w:author="Landis, Lawrence" w:date="2021-04-13T10:21:00Z"/>
        </w:rPr>
        <w:pPrChange w:id="1210" w:author="Landis, Lawrence" w:date="2021-04-13T10:21:00Z">
          <w:pPr/>
        </w:pPrChange>
      </w:pPr>
      <w:del w:id="1211" w:author="Landis, Lawrence" w:date="2021-04-13T10:21:00Z">
        <w:r w:rsidDel="0038371C">
          <w:br/>
          <w:delText xml:space="preserve">When you compile Verilog, or any HDL (Hardware Description Language), Quartus </w:delText>
        </w:r>
        <w:r w:rsidDel="0038371C">
          <w:lastRenderedPageBreak/>
          <w:delText>synthesizes your code into hardware. This hardware can be viewed through the RTL Viewer (Register Transfer Level Viewer).</w:delText>
        </w:r>
      </w:del>
    </w:p>
    <w:p w14:paraId="5B1E5E0D" w14:textId="0E91CBE4" w:rsidR="007F3412" w:rsidDel="0038371C" w:rsidRDefault="007F3412" w:rsidP="0038371C">
      <w:pPr>
        <w:spacing w:after="0"/>
        <w:jc w:val="both"/>
        <w:rPr>
          <w:del w:id="1212" w:author="Landis, Lawrence" w:date="2021-04-13T10:21:00Z"/>
        </w:rPr>
        <w:pPrChange w:id="1213" w:author="Landis, Lawrence" w:date="2021-04-13T10:21:00Z">
          <w:pPr>
            <w:pStyle w:val="ListParagraph"/>
            <w:numPr>
              <w:numId w:val="16"/>
            </w:numPr>
            <w:ind w:hanging="360"/>
          </w:pPr>
        </w:pPrChange>
      </w:pPr>
      <w:del w:id="1214" w:author="Landis, Lawrence" w:date="2021-04-13T10:21:00Z">
        <w:r w:rsidDel="0038371C">
          <w:delText xml:space="preserve">The RTL Viewer can be found under task on the left-hand side by looking into the </w:delText>
        </w:r>
        <w:r w:rsidR="00A20D77" w:rsidDel="0038371C">
          <w:delText xml:space="preserve">Tools </w:delText>
        </w:r>
        <w:r w:rsidR="00A20D77" w:rsidDel="0038371C">
          <w:rPr>
            <w:rFonts w:ascii="Wingdings" w:eastAsia="Wingdings" w:hAnsi="Wingdings" w:cs="Wingdings"/>
          </w:rPr>
          <w:delText>à</w:delText>
        </w:r>
        <w:r w:rsidDel="0038371C">
          <w:delText xml:space="preserve"> Netlist Viewers </w:delText>
        </w:r>
        <w:r w:rsidR="00A20D77" w:rsidDel="0038371C">
          <w:rPr>
            <w:rFonts w:ascii="Wingdings" w:eastAsia="Wingdings" w:hAnsi="Wingdings" w:cs="Wingdings"/>
          </w:rPr>
          <w:delText>à</w:delText>
        </w:r>
        <w:r w:rsidR="00A20D77" w:rsidDel="0038371C">
          <w:delText xml:space="preserve"> RTL Viewer</w:delText>
        </w:r>
        <w:r w:rsidDel="0038371C">
          <w:delText xml:space="preserve">. Once opened, you </w:delText>
        </w:r>
        <w:r w:rsidR="00C8632F" w:rsidDel="0038371C">
          <w:delText>can navigate the design hierarchy and observe your mux_2_to_1 design in a schematic form.</w:delText>
        </w:r>
        <w:r w:rsidR="00DB04BD" w:rsidDel="0038371C">
          <w:delText xml:space="preserve"> Use the </w:delText>
        </w:r>
        <w:r w:rsidR="007321EB" w:rsidDel="0038371C">
          <w:delText>left and right mouse buttons to navigate through the design hierarchy.</w:delText>
        </w:r>
      </w:del>
    </w:p>
    <w:p w14:paraId="47B64883" w14:textId="698DB004" w:rsidR="001D4FDB" w:rsidDel="0038371C" w:rsidRDefault="007F3412" w:rsidP="0038371C">
      <w:pPr>
        <w:spacing w:after="0"/>
        <w:jc w:val="both"/>
        <w:rPr>
          <w:del w:id="1215" w:author="Landis, Lawrence" w:date="2021-04-13T10:21:00Z"/>
        </w:rPr>
        <w:pPrChange w:id="1216" w:author="Landis, Lawrence" w:date="2021-04-13T10:21:00Z">
          <w:pPr>
            <w:keepNext/>
            <w:ind w:left="360"/>
            <w:jc w:val="center"/>
          </w:pPr>
        </w:pPrChange>
      </w:pPr>
      <w:del w:id="1217" w:author="Landis, Lawrence" w:date="2021-04-13T10:21:00Z">
        <w:r w:rsidRPr="007F3412" w:rsidDel="0038371C">
          <w:rPr>
            <w:noProof/>
          </w:rPr>
          <w:drawing>
            <wp:inline distT="0" distB="0" distL="0" distR="0" wp14:anchorId="14E5F323" wp14:editId="54AD4421">
              <wp:extent cx="3606985" cy="2343270"/>
              <wp:effectExtent l="0" t="0" r="0" b="0"/>
              <wp:docPr id="20059370" name="Picture 20059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6985" cy="2343270"/>
                      </a:xfrm>
                      <a:prstGeom prst="rect">
                        <a:avLst/>
                      </a:prstGeom>
                    </pic:spPr>
                  </pic:pic>
                </a:graphicData>
              </a:graphic>
            </wp:inline>
          </w:drawing>
        </w:r>
      </w:del>
    </w:p>
    <w:p w14:paraId="33742A45" w14:textId="72F2A3CC" w:rsidR="007F3412" w:rsidDel="0038371C" w:rsidRDefault="001D4FDB" w:rsidP="0038371C">
      <w:pPr>
        <w:spacing w:after="0"/>
        <w:jc w:val="both"/>
        <w:rPr>
          <w:del w:id="1218" w:author="Landis, Lawrence" w:date="2021-04-13T10:21:00Z"/>
        </w:rPr>
        <w:pPrChange w:id="1219" w:author="Landis, Lawrence" w:date="2021-04-13T10:21:00Z">
          <w:pPr>
            <w:pStyle w:val="Caption"/>
            <w:jc w:val="center"/>
          </w:pPr>
        </w:pPrChange>
      </w:pPr>
      <w:del w:id="1220" w:author="Landis, Lawrence" w:date="2021-04-13T10:21:00Z">
        <w:r w:rsidDel="0038371C">
          <w:delText xml:space="preserve">Figure </w:delText>
        </w:r>
        <w:r w:rsidR="00944746" w:rsidDel="0038371C">
          <w:fldChar w:fldCharType="begin"/>
        </w:r>
        <w:r w:rsidR="00944746" w:rsidDel="0038371C">
          <w:delInstrText xml:space="preserve"> SEQ Figure \* ARABIC </w:delInstrText>
        </w:r>
        <w:r w:rsidR="00944746" w:rsidDel="0038371C">
          <w:fldChar w:fldCharType="separate"/>
        </w:r>
      </w:del>
      <w:del w:id="1221" w:author="Landis, Lawrence" w:date="2021-03-23T15:45:00Z">
        <w:r w:rsidR="00560EC0" w:rsidDel="00960F76">
          <w:rPr>
            <w:noProof/>
          </w:rPr>
          <w:delText>19</w:delText>
        </w:r>
      </w:del>
      <w:del w:id="1222" w:author="Landis, Lawrence" w:date="2021-04-13T10:21:00Z">
        <w:r w:rsidR="00944746" w:rsidDel="0038371C">
          <w:rPr>
            <w:noProof/>
          </w:rPr>
          <w:fldChar w:fldCharType="end"/>
        </w:r>
        <w:r w:rsidRPr="00912E8B" w:rsidDel="0038371C">
          <w:delText>: RTL Viewer selection</w:delText>
        </w:r>
      </w:del>
    </w:p>
    <w:p w14:paraId="1858C5EB" w14:textId="52B2973D" w:rsidR="00816741" w:rsidDel="0038371C" w:rsidRDefault="00816741" w:rsidP="0038371C">
      <w:pPr>
        <w:spacing w:after="0"/>
        <w:jc w:val="both"/>
        <w:rPr>
          <w:del w:id="1223" w:author="Landis, Lawrence" w:date="2021-04-13T10:21:00Z"/>
        </w:rPr>
        <w:pPrChange w:id="1224" w:author="Landis, Lawrence" w:date="2021-04-13T10:21:00Z">
          <w:pPr>
            <w:pStyle w:val="Heading2"/>
          </w:pPr>
        </w:pPrChange>
      </w:pPr>
      <w:bookmarkStart w:id="1225" w:name="_Toc66821749"/>
      <w:bookmarkStart w:id="1226" w:name="_Toc66821830"/>
      <w:bookmarkStart w:id="1227" w:name="_Toc66821984"/>
      <w:bookmarkStart w:id="1228" w:name="_Toc66822077"/>
      <w:bookmarkStart w:id="1229" w:name="_Toc66822158"/>
      <w:bookmarkStart w:id="1230" w:name="_Toc67468514"/>
      <w:bookmarkEnd w:id="1225"/>
      <w:bookmarkEnd w:id="1226"/>
      <w:bookmarkEnd w:id="1227"/>
      <w:bookmarkEnd w:id="1228"/>
      <w:bookmarkEnd w:id="1229"/>
      <w:del w:id="1231" w:author="Landis, Lawrence" w:date="2021-04-13T10:21:00Z">
        <w:r w:rsidDel="0038371C">
          <w:delText xml:space="preserve">Viewing the chip </w:delText>
        </w:r>
        <w:r w:rsidR="007A0968" w:rsidDel="0038371C">
          <w:delText>planner</w:delText>
        </w:r>
        <w:bookmarkEnd w:id="1230"/>
      </w:del>
    </w:p>
    <w:p w14:paraId="4B22108E" w14:textId="271E1EEA" w:rsidR="006F2924" w:rsidDel="0038371C" w:rsidRDefault="006F2924" w:rsidP="0038371C">
      <w:pPr>
        <w:spacing w:after="0"/>
        <w:jc w:val="both"/>
        <w:rPr>
          <w:del w:id="1232" w:author="Landis, Lawrence" w:date="2021-04-13T10:21:00Z"/>
        </w:rPr>
        <w:pPrChange w:id="1233" w:author="Landis, Lawrence" w:date="2021-04-13T10:21:00Z">
          <w:pPr/>
        </w:pPrChange>
      </w:pPr>
      <w:del w:id="1234" w:author="Landis, Lawrence" w:date="2021-04-13T10:21:00Z">
        <w:r w:rsidDel="0038371C">
          <w:delText xml:space="preserve">Another topic that is interesting is looking at the chip level design and see the various physical objects in your design. </w:delText>
        </w:r>
      </w:del>
    </w:p>
    <w:p w14:paraId="30A93D27" w14:textId="6A7C44C4" w:rsidR="001151E8" w:rsidDel="0038371C" w:rsidRDefault="001151E8" w:rsidP="0038371C">
      <w:pPr>
        <w:spacing w:after="0"/>
        <w:jc w:val="both"/>
        <w:rPr>
          <w:del w:id="1235" w:author="Landis, Lawrence" w:date="2021-04-13T10:21:00Z"/>
        </w:rPr>
        <w:pPrChange w:id="1236" w:author="Landis, Lawrence" w:date="2021-04-13T10:21:00Z">
          <w:pPr>
            <w:pStyle w:val="ListParagraph"/>
            <w:numPr>
              <w:numId w:val="16"/>
            </w:numPr>
            <w:ind w:hanging="360"/>
          </w:pPr>
        </w:pPrChange>
      </w:pPr>
      <w:del w:id="1237" w:author="Landis, Lawrence" w:date="2021-04-13T10:21:00Z">
        <w:r w:rsidDel="0038371C">
          <w:delText>Close the RTL Viewer</w:delText>
        </w:r>
      </w:del>
    </w:p>
    <w:p w14:paraId="5125842A" w14:textId="30D1194C" w:rsidR="001151E8" w:rsidDel="0038371C" w:rsidRDefault="001151E8" w:rsidP="0038371C">
      <w:pPr>
        <w:spacing w:after="0"/>
        <w:jc w:val="both"/>
        <w:rPr>
          <w:del w:id="1238" w:author="Landis, Lawrence" w:date="2021-04-13T10:21:00Z"/>
        </w:rPr>
        <w:pPrChange w:id="1239" w:author="Landis, Lawrence" w:date="2021-04-13T10:21:00Z">
          <w:pPr>
            <w:pStyle w:val="ListParagraph"/>
            <w:numPr>
              <w:numId w:val="16"/>
            </w:numPr>
            <w:ind w:hanging="360"/>
          </w:pPr>
        </w:pPrChange>
      </w:pPr>
      <w:del w:id="1240" w:author="Landis, Lawrence" w:date="2021-04-13T10:21:00Z">
        <w:r w:rsidDel="0038371C">
          <w:delText xml:space="preserve">Open the Chip </w:delText>
        </w:r>
        <w:r w:rsidR="00040D94" w:rsidDel="0038371C">
          <w:delText xml:space="preserve">Planner: Tools </w:delText>
        </w:r>
        <w:r w:rsidR="00040D94" w:rsidDel="0038371C">
          <w:rPr>
            <w:rFonts w:ascii="Wingdings" w:eastAsia="Wingdings" w:hAnsi="Wingdings" w:cs="Wingdings"/>
          </w:rPr>
          <w:delText>à</w:delText>
        </w:r>
        <w:r w:rsidR="00040D94" w:rsidDel="0038371C">
          <w:delText xml:space="preserve"> Chip Planner</w:delText>
        </w:r>
      </w:del>
    </w:p>
    <w:p w14:paraId="606F07CD" w14:textId="0ABC857B" w:rsidR="0026003D" w:rsidRPr="006F2924" w:rsidDel="0038371C" w:rsidRDefault="0026003D" w:rsidP="0038371C">
      <w:pPr>
        <w:spacing w:after="0"/>
        <w:jc w:val="both"/>
        <w:rPr>
          <w:del w:id="1241" w:author="Landis, Lawrence" w:date="2021-04-13T10:21:00Z"/>
        </w:rPr>
        <w:pPrChange w:id="1242" w:author="Landis, Lawrence" w:date="2021-04-13T10:21:00Z">
          <w:pPr>
            <w:pStyle w:val="ListParagraph"/>
            <w:numPr>
              <w:numId w:val="16"/>
            </w:numPr>
            <w:ind w:hanging="360"/>
          </w:pPr>
        </w:pPrChange>
      </w:pPr>
      <w:del w:id="1243" w:author="Landis, Lawrence" w:date="2021-04-13T10:21:00Z">
        <w:r w:rsidDel="0038371C">
          <w:delText>Zoom in and out of the chip planner view</w:delText>
        </w:r>
        <w:r w:rsidR="00CC5B0B" w:rsidDel="0038371C">
          <w:delText xml:space="preserve"> by clicking on the magnifying glass and clicking right and left mouse</w:delText>
        </w:r>
        <w:r w:rsidR="00F13A5B" w:rsidDel="0038371C">
          <w:delText xml:space="preserve"> to zoom in/out</w:delText>
        </w:r>
        <w:r w:rsidDel="0038371C">
          <w:delText>. The darker region rectangles contain the lookup tables  that are utilized in this small design.</w:delText>
        </w:r>
        <w:r w:rsidR="001874DA" w:rsidDel="0038371C">
          <w:delText xml:space="preserve"> Chip Planner has a wide range of features. </w:delText>
        </w:r>
        <w:r w:rsidR="00F13A5B" w:rsidDel="0038371C">
          <w:delText xml:space="preserve">Highlighting the arrow </w:delText>
        </w:r>
        <w:r w:rsidR="00347979" w:rsidRPr="00347979" w:rsidDel="0038371C">
          <w:rPr>
            <w:noProof/>
          </w:rPr>
          <w:drawing>
            <wp:inline distT="0" distB="0" distL="0" distR="0" wp14:anchorId="561FFCF0" wp14:editId="243766EB">
              <wp:extent cx="323895" cy="304843"/>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3895" cy="304843"/>
                      </a:xfrm>
                      <a:prstGeom prst="rect">
                        <a:avLst/>
                      </a:prstGeom>
                    </pic:spPr>
                  </pic:pic>
                </a:graphicData>
              </a:graphic>
            </wp:inline>
          </w:drawing>
        </w:r>
        <w:r w:rsidR="00347979" w:rsidDel="0038371C">
          <w:delText xml:space="preserve"> and selecting an object will give its description in the right panel.</w:delText>
        </w:r>
      </w:del>
    </w:p>
    <w:p w14:paraId="0555459F" w14:textId="7D596538" w:rsidR="00E73969" w:rsidDel="0038371C" w:rsidRDefault="00E73969" w:rsidP="0038371C">
      <w:pPr>
        <w:spacing w:after="0"/>
        <w:jc w:val="both"/>
        <w:rPr>
          <w:del w:id="1244" w:author="Landis, Lawrence" w:date="2021-04-13T10:21:00Z"/>
        </w:rPr>
        <w:pPrChange w:id="1245" w:author="Landis, Lawrence" w:date="2021-04-13T10:21:00Z">
          <w:pPr>
            <w:pStyle w:val="NoSpacing"/>
            <w:spacing w:line="26" w:lineRule="atLeast"/>
            <w:jc w:val="center"/>
          </w:pPr>
        </w:pPrChange>
      </w:pPr>
    </w:p>
    <w:p w14:paraId="02682650" w14:textId="58ECA312" w:rsidR="00E73969" w:rsidRPr="00831463" w:rsidDel="0038371C" w:rsidRDefault="00E73969" w:rsidP="0038371C">
      <w:pPr>
        <w:spacing w:after="0"/>
        <w:jc w:val="both"/>
        <w:rPr>
          <w:del w:id="1246" w:author="Landis, Lawrence" w:date="2021-04-13T10:21:00Z"/>
          <w:rFonts w:ascii="IntelOne Display Medium" w:hAnsi="IntelOne Display Medium" w:cs="Intel Clear Pro"/>
          <w:szCs w:val="24"/>
        </w:rPr>
        <w:pPrChange w:id="1247" w:author="Landis, Lawrence" w:date="2021-04-13T10:21:00Z">
          <w:pPr>
            <w:pStyle w:val="Heading1"/>
            <w:numPr>
              <w:numId w:val="0"/>
            </w:numPr>
            <w:spacing w:line="26" w:lineRule="atLeast"/>
          </w:pPr>
        </w:pPrChange>
      </w:pPr>
      <w:bookmarkStart w:id="1248" w:name="_Toc67468515"/>
      <w:del w:id="1249" w:author="Landis, Lawrence" w:date="2021-04-13T10:21:00Z">
        <w:r w:rsidRPr="00831463" w:rsidDel="0038371C">
          <w:rPr>
            <w:rFonts w:ascii="IntelOne Display Medium" w:hAnsi="IntelOne Display Medium" w:cs="Intel Clear Pro"/>
            <w:sz w:val="52"/>
            <w:szCs w:val="52"/>
          </w:rPr>
          <w:lastRenderedPageBreak/>
          <w:delText>LAB 5: Knight Rider</w:delText>
        </w:r>
        <w:bookmarkEnd w:id="1248"/>
        <w:r w:rsidRPr="00831463" w:rsidDel="0038371C">
          <w:rPr>
            <w:rFonts w:ascii="IntelOne Display Medium" w:hAnsi="IntelOne Display Medium" w:cs="Intel Clear Pro"/>
            <w:sz w:val="52"/>
            <w:szCs w:val="52"/>
          </w:rPr>
          <w:br/>
        </w:r>
      </w:del>
    </w:p>
    <w:p w14:paraId="02A529B3" w14:textId="63FC5744" w:rsidR="00E73969" w:rsidDel="0038371C" w:rsidRDefault="00E73969" w:rsidP="0038371C">
      <w:pPr>
        <w:spacing w:after="0"/>
        <w:jc w:val="both"/>
        <w:rPr>
          <w:del w:id="1250" w:author="Landis, Lawrence" w:date="2021-04-13T10:21:00Z"/>
          <w:color w:val="0070C0"/>
          <w:sz w:val="32"/>
          <w:szCs w:val="32"/>
        </w:rPr>
        <w:pPrChange w:id="1251" w:author="Landis, Lawrence" w:date="2021-04-13T10:21:00Z">
          <w:pPr/>
        </w:pPrChange>
      </w:pPr>
      <w:del w:id="1252" w:author="Landis, Lawrence" w:date="2021-04-13T10:21:00Z">
        <w:r w:rsidRPr="00E73969" w:rsidDel="0038371C">
          <w:rPr>
            <w:b/>
            <w:bCs/>
            <w:color w:val="0070C0"/>
            <w:sz w:val="32"/>
            <w:szCs w:val="32"/>
          </w:rPr>
          <w:delText>Summary</w:delText>
        </w:r>
      </w:del>
    </w:p>
    <w:p w14:paraId="4CFF16B9" w14:textId="09348C8A" w:rsidR="00E73969" w:rsidDel="0038371C" w:rsidRDefault="00E73969" w:rsidP="0038371C">
      <w:pPr>
        <w:spacing w:after="0"/>
        <w:jc w:val="both"/>
        <w:rPr>
          <w:del w:id="1253" w:author="Landis, Lawrence" w:date="2021-04-13T10:21:00Z"/>
        </w:rPr>
        <w:pPrChange w:id="1254" w:author="Landis, Lawrence" w:date="2021-04-13T10:21:00Z">
          <w:pPr/>
        </w:pPrChange>
      </w:pPr>
      <w:del w:id="1255" w:author="Landis, Lawrence" w:date="2021-04-13T10:21:00Z">
        <w:r w:rsidDel="0038371C">
          <w:delText xml:space="preserve">Perhaps some of you have heard of or watched a TV show called Knight Rider that aired from 1982 to 1986 and starred David Hasselhoff. The premise of the show was David Hasselhoff was a high-tech crime fighter (at least high technology for 1982) and drove around an intelligent car named “KITT”. The KITT car was a 1982 Pontiac Trans-Am sports car with all sorts of cool gadgets. The interesting gadget of interest for this lab were the headlights of KITT which consisted of a horizontal bar of lights that sequenced one at a time from left to right and back again at the rate of about 1/10th of a second per light. Check out this short YouTube1 video for crime fighting and automotive lighting technology’s finest moment. This lab will teach you a thing or two about sequential logic and flip-flops. Let’s quickly review how flip-flops work. </w:delText>
        </w:r>
      </w:del>
    </w:p>
    <w:p w14:paraId="1574E58E" w14:textId="6A4A1FE2" w:rsidR="001D4FDB" w:rsidDel="0038371C" w:rsidRDefault="00E73969" w:rsidP="0038371C">
      <w:pPr>
        <w:spacing w:after="0"/>
        <w:jc w:val="both"/>
        <w:rPr>
          <w:del w:id="1256" w:author="Landis, Lawrence" w:date="2021-04-13T10:21:00Z"/>
        </w:rPr>
        <w:pPrChange w:id="1257" w:author="Landis, Lawrence" w:date="2021-04-13T10:21:00Z">
          <w:pPr/>
        </w:pPrChange>
      </w:pPr>
      <w:del w:id="1258" w:author="Landis, Lawrence" w:date="2021-04-13T10:21:00Z">
        <w:r w:rsidDel="0038371C">
          <w:delText>Flip-flops are basic storage elements in digital electronics. In their simplest form, they have 3 pins: D, Q, and Clock. The diagram of voltage versus time (often referred to as a waveform) for a flip-flop is shown below. Flip-flops capture the value of the “D” pin when the clock pin (the one with the triangle at its input transitions from low to high). This value of D then shows up at the Q output of the flip-flop a very short time later.</w:delText>
        </w:r>
      </w:del>
    </w:p>
    <w:p w14:paraId="29AA5E05" w14:textId="48BBEBCC" w:rsidR="001D4FDB" w:rsidDel="0038371C" w:rsidRDefault="000837CD" w:rsidP="0038371C">
      <w:pPr>
        <w:spacing w:after="0"/>
        <w:jc w:val="both"/>
        <w:rPr>
          <w:del w:id="1259" w:author="Landis, Lawrence" w:date="2021-04-13T10:21:00Z"/>
        </w:rPr>
        <w:pPrChange w:id="1260" w:author="Landis, Lawrence" w:date="2021-04-13T10:21:00Z">
          <w:pPr>
            <w:pStyle w:val="Caption"/>
            <w:keepNext/>
            <w:jc w:val="center"/>
          </w:pPr>
        </w:pPrChange>
      </w:pPr>
      <w:del w:id="1261" w:author="Landis, Lawrence" w:date="2021-04-13T10:21:00Z">
        <w:r w:rsidRPr="000837CD" w:rsidDel="0038371C">
          <w:rPr>
            <w:noProof/>
          </w:rPr>
          <w:drawing>
            <wp:inline distT="0" distB="0" distL="0" distR="0" wp14:anchorId="5D500EE3" wp14:editId="63580B74">
              <wp:extent cx="5486682" cy="1835244"/>
              <wp:effectExtent l="0" t="0" r="0" b="0"/>
              <wp:docPr id="20059374" name="Picture 20059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682" cy="1835244"/>
                      </a:xfrm>
                      <a:prstGeom prst="rect">
                        <a:avLst/>
                      </a:prstGeom>
                    </pic:spPr>
                  </pic:pic>
                </a:graphicData>
              </a:graphic>
            </wp:inline>
          </w:drawing>
        </w:r>
      </w:del>
    </w:p>
    <w:p w14:paraId="4CBD4FA4" w14:textId="00DB02EB" w:rsidR="001D4FDB" w:rsidDel="0038371C" w:rsidRDefault="001D4FDB" w:rsidP="0038371C">
      <w:pPr>
        <w:spacing w:after="0"/>
        <w:jc w:val="both"/>
        <w:rPr>
          <w:del w:id="1262" w:author="Landis, Lawrence" w:date="2021-04-13T10:21:00Z"/>
        </w:rPr>
        <w:pPrChange w:id="1263" w:author="Landis, Lawrence" w:date="2021-04-13T10:21:00Z">
          <w:pPr>
            <w:pStyle w:val="Caption"/>
            <w:keepNext/>
            <w:jc w:val="center"/>
          </w:pPr>
        </w:pPrChange>
      </w:pPr>
      <w:del w:id="1264" w:author="Landis, Lawrence" w:date="2021-04-13T10:21:00Z">
        <w:r w:rsidDel="0038371C">
          <w:delText xml:space="preserve">Figure </w:delText>
        </w:r>
        <w:r w:rsidR="00944746" w:rsidDel="0038371C">
          <w:fldChar w:fldCharType="begin"/>
        </w:r>
        <w:r w:rsidR="00944746" w:rsidDel="0038371C">
          <w:delInstrText xml:space="preserve"> SEQ Figure \* ARABIC </w:delInstrText>
        </w:r>
        <w:r w:rsidR="00944746" w:rsidDel="0038371C">
          <w:fldChar w:fldCharType="separate"/>
        </w:r>
      </w:del>
      <w:del w:id="1265" w:author="Landis, Lawrence" w:date="2021-03-23T15:45:00Z">
        <w:r w:rsidR="00560EC0" w:rsidDel="00960F76">
          <w:rPr>
            <w:noProof/>
          </w:rPr>
          <w:delText>20</w:delText>
        </w:r>
      </w:del>
      <w:del w:id="1266" w:author="Landis, Lawrence" w:date="2021-04-13T10:21:00Z">
        <w:r w:rsidR="00944746" w:rsidDel="0038371C">
          <w:rPr>
            <w:noProof/>
          </w:rPr>
          <w:fldChar w:fldCharType="end"/>
        </w:r>
        <w:r w:rsidRPr="00053DF0" w:rsidDel="0038371C">
          <w:delText>: Shift Register Diagram</w:delText>
        </w:r>
      </w:del>
    </w:p>
    <w:p w14:paraId="7B9312B8" w14:textId="049E1F4D" w:rsidR="000A7056" w:rsidDel="0038371C" w:rsidRDefault="00E73969" w:rsidP="0038371C">
      <w:pPr>
        <w:spacing w:after="0"/>
        <w:jc w:val="both"/>
        <w:rPr>
          <w:del w:id="1267" w:author="Landis, Lawrence" w:date="2021-04-13T10:21:00Z"/>
        </w:rPr>
        <w:pPrChange w:id="1268" w:author="Landis, Lawrence" w:date="2021-04-13T10:21:00Z">
          <w:pPr/>
        </w:pPrChange>
      </w:pPr>
      <w:del w:id="1269" w:author="Landis, Lawrence" w:date="2021-04-13T10:21:00Z">
        <w:r w:rsidDel="0038371C">
          <w:delText>When you connect several flip-flops together serially you get what is known as a shift register. That circuit serves as the basis for the Knight Rider LED circuit that we will study in this lab. Note how we clock in a 1 for a single cycle and it “shifts” through the circuit. If that “1” is driving an LED each successive LED will light up for 1/10 of a second.</w:delText>
        </w:r>
      </w:del>
    </w:p>
    <w:p w14:paraId="67AE3740" w14:textId="412377D5" w:rsidR="00E73969" w:rsidDel="0038371C" w:rsidRDefault="00E73969" w:rsidP="0038371C">
      <w:pPr>
        <w:spacing w:after="0"/>
        <w:jc w:val="both"/>
        <w:rPr>
          <w:del w:id="1270" w:author="Landis, Lawrence" w:date="2021-04-13T10:21:00Z"/>
        </w:rPr>
        <w:pPrChange w:id="1271" w:author="Landis, Lawrence" w:date="2021-04-13T10:21:00Z">
          <w:pPr/>
        </w:pPrChange>
      </w:pPr>
    </w:p>
    <w:p w14:paraId="5869FCEF" w14:textId="12F285B0" w:rsidR="00E73969" w:rsidDel="0038371C" w:rsidRDefault="00E73969" w:rsidP="0038371C">
      <w:pPr>
        <w:spacing w:after="0"/>
        <w:jc w:val="both"/>
        <w:rPr>
          <w:del w:id="1272" w:author="Landis, Lawrence" w:date="2021-04-13T10:21:00Z"/>
          <w:color w:val="0070C0"/>
          <w:sz w:val="32"/>
          <w:szCs w:val="32"/>
        </w:rPr>
        <w:pPrChange w:id="1273" w:author="Landis, Lawrence" w:date="2021-04-13T10:21:00Z">
          <w:pPr>
            <w:pStyle w:val="Heading2"/>
            <w:numPr>
              <w:ilvl w:val="0"/>
              <w:numId w:val="0"/>
            </w:numPr>
            <w:spacing w:line="26" w:lineRule="atLeast"/>
            <w:ind w:left="0" w:firstLine="0"/>
          </w:pPr>
        </w:pPrChange>
      </w:pPr>
      <w:bookmarkStart w:id="1274" w:name="_Toc67468516"/>
      <w:del w:id="1275" w:author="Landis, Lawrence" w:date="2021-04-13T10:21:00Z">
        <w:r w:rsidDel="0038371C">
          <w:rPr>
            <w:color w:val="0070C0"/>
            <w:sz w:val="32"/>
            <w:szCs w:val="32"/>
          </w:rPr>
          <w:delText>Lab Instruction</w:delText>
        </w:r>
        <w:bookmarkEnd w:id="1274"/>
      </w:del>
    </w:p>
    <w:p w14:paraId="05D94837" w14:textId="7CFF5A12" w:rsidR="006470DA" w:rsidRPr="006470DA" w:rsidDel="0038371C" w:rsidRDefault="006470DA" w:rsidP="0038371C">
      <w:pPr>
        <w:spacing w:after="0"/>
        <w:jc w:val="both"/>
        <w:rPr>
          <w:del w:id="1276" w:author="Landis, Lawrence" w:date="2021-04-13T10:21:00Z"/>
          <w:rFonts w:eastAsiaTheme="majorEastAsia" w:cs="Intel Clear"/>
          <w:b/>
          <w:bCs/>
          <w:vanish/>
          <w:color w:val="808080" w:themeColor="background1" w:themeShade="80"/>
          <w:sz w:val="26"/>
          <w:szCs w:val="26"/>
        </w:rPr>
        <w:pPrChange w:id="1277" w:author="Landis, Lawrence" w:date="2021-04-13T10:21:00Z">
          <w:pPr>
            <w:pStyle w:val="ListParagraph"/>
            <w:keepNext/>
            <w:keepLines/>
            <w:numPr>
              <w:numId w:val="1"/>
            </w:numPr>
            <w:spacing w:before="200" w:after="0"/>
            <w:ind w:left="432" w:hanging="432"/>
            <w:contextualSpacing w:val="0"/>
            <w:outlineLvl w:val="1"/>
          </w:pPr>
        </w:pPrChange>
      </w:pPr>
      <w:bookmarkStart w:id="1278" w:name="_Toc64289844"/>
      <w:bookmarkStart w:id="1279" w:name="_Toc66821753"/>
      <w:bookmarkStart w:id="1280" w:name="_Toc66821834"/>
      <w:bookmarkStart w:id="1281" w:name="_Toc66821988"/>
      <w:bookmarkStart w:id="1282" w:name="_Toc66822081"/>
      <w:bookmarkStart w:id="1283" w:name="_Toc66822162"/>
      <w:bookmarkStart w:id="1284" w:name="_Toc67406813"/>
      <w:bookmarkStart w:id="1285" w:name="_Toc67468517"/>
      <w:bookmarkEnd w:id="1278"/>
      <w:bookmarkEnd w:id="1279"/>
      <w:bookmarkEnd w:id="1280"/>
      <w:bookmarkEnd w:id="1281"/>
      <w:bookmarkEnd w:id="1282"/>
      <w:bookmarkEnd w:id="1283"/>
      <w:bookmarkEnd w:id="1284"/>
      <w:bookmarkEnd w:id="1285"/>
    </w:p>
    <w:p w14:paraId="582D6B56" w14:textId="3B17D2FB" w:rsidR="00E73969" w:rsidDel="0038371C" w:rsidRDefault="00E73969" w:rsidP="0038371C">
      <w:pPr>
        <w:spacing w:after="0"/>
        <w:jc w:val="both"/>
        <w:rPr>
          <w:del w:id="1286" w:author="Landis, Lawrence" w:date="2021-04-13T10:21:00Z"/>
        </w:rPr>
        <w:pPrChange w:id="1287" w:author="Landis, Lawrence" w:date="2021-04-13T10:21:00Z">
          <w:pPr>
            <w:pStyle w:val="Heading2"/>
          </w:pPr>
        </w:pPrChange>
      </w:pPr>
      <w:bookmarkStart w:id="1288" w:name="_Toc67468518"/>
      <w:del w:id="1289" w:author="Landis, Lawrence" w:date="2021-04-13T10:21:00Z">
        <w:r w:rsidRPr="005257B5" w:rsidDel="0038371C">
          <w:delText>Knight</w:delText>
        </w:r>
        <w:r w:rsidDel="0038371C">
          <w:delText xml:space="preserve"> Rider Verilog Code</w:delText>
        </w:r>
        <w:bookmarkEnd w:id="1288"/>
        <w:r w:rsidR="000837CD" w:rsidDel="0038371C">
          <w:br/>
        </w:r>
      </w:del>
    </w:p>
    <w:p w14:paraId="69EBA144" w14:textId="16192914" w:rsidR="00E73969" w:rsidDel="0038371C" w:rsidRDefault="000837CD" w:rsidP="0038371C">
      <w:pPr>
        <w:spacing w:after="0"/>
        <w:jc w:val="both"/>
        <w:rPr>
          <w:del w:id="1290" w:author="Landis, Lawrence" w:date="2021-04-13T10:21:00Z"/>
        </w:rPr>
        <w:pPrChange w:id="1291" w:author="Landis, Lawrence" w:date="2021-04-13T10:21:00Z">
          <w:pPr>
            <w:pStyle w:val="ListParagraph"/>
            <w:numPr>
              <w:numId w:val="16"/>
            </w:numPr>
            <w:ind w:hanging="360"/>
          </w:pPr>
        </w:pPrChange>
      </w:pPr>
      <w:del w:id="1292" w:author="Landis, Lawrence" w:date="2021-04-13T10:21:00Z">
        <w:r w:rsidDel="0038371C">
          <w:delText xml:space="preserve">The following </w:delText>
        </w:r>
        <w:r w:rsidR="004A0204" w:rsidRPr="005257B5" w:rsidDel="0038371C">
          <w:delText>Verilog code</w:delText>
        </w:r>
        <w:r w:rsidDel="0038371C">
          <w:delText xml:space="preserve"> is the starting point for your Knight Rider design, but there are some bugs. </w:delText>
        </w:r>
        <w:r w:rsidR="00AA57B2" w:rsidDel="0038371C">
          <w:delText>You will remove your mux_2_to_1.v file and add the knight_rider.v file to your project.</w:delText>
        </w:r>
        <w:r w:rsidR="00842CA6" w:rsidDel="0038371C">
          <w:delText xml:space="preserve"> </w:delText>
        </w:r>
      </w:del>
    </w:p>
    <w:p w14:paraId="5C0DC516" w14:textId="6F09FDA9" w:rsidR="001D4FDB" w:rsidDel="0038371C" w:rsidRDefault="00AC3C85" w:rsidP="0038371C">
      <w:pPr>
        <w:spacing w:after="0"/>
        <w:jc w:val="both"/>
        <w:rPr>
          <w:del w:id="1293" w:author="Landis, Lawrence" w:date="2021-04-13T10:21:00Z"/>
        </w:rPr>
        <w:pPrChange w:id="1294" w:author="Landis, Lawrence" w:date="2021-04-13T10:21:00Z">
          <w:pPr>
            <w:keepNext/>
            <w:jc w:val="center"/>
          </w:pPr>
        </w:pPrChange>
      </w:pPr>
      <w:del w:id="1295" w:author="Landis, Lawrence" w:date="2021-04-13T10:21:00Z">
        <w:r w:rsidRPr="00AC3C85" w:rsidDel="0038371C">
          <w:rPr>
            <w:noProof/>
          </w:rPr>
          <w:drawing>
            <wp:inline distT="0" distB="0" distL="0" distR="0" wp14:anchorId="27EB7E1D" wp14:editId="1051ECC3">
              <wp:extent cx="5086611" cy="3556183"/>
              <wp:effectExtent l="0" t="0" r="0" b="6350"/>
              <wp:docPr id="20059375" name="Picture 20059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86611" cy="3556183"/>
                      </a:xfrm>
                      <a:prstGeom prst="rect">
                        <a:avLst/>
                      </a:prstGeom>
                    </pic:spPr>
                  </pic:pic>
                </a:graphicData>
              </a:graphic>
            </wp:inline>
          </w:drawing>
        </w:r>
      </w:del>
    </w:p>
    <w:p w14:paraId="6DEF02AF" w14:textId="2EBABCC6" w:rsidR="00AC3C85" w:rsidDel="0038371C" w:rsidRDefault="001D4FDB" w:rsidP="0038371C">
      <w:pPr>
        <w:spacing w:after="0"/>
        <w:jc w:val="both"/>
        <w:rPr>
          <w:del w:id="1296" w:author="Landis, Lawrence" w:date="2021-04-13T10:21:00Z"/>
        </w:rPr>
        <w:pPrChange w:id="1297" w:author="Landis, Lawrence" w:date="2021-04-13T10:21:00Z">
          <w:pPr>
            <w:pStyle w:val="Caption"/>
            <w:jc w:val="center"/>
          </w:pPr>
        </w:pPrChange>
      </w:pPr>
      <w:del w:id="1298" w:author="Landis, Lawrence" w:date="2021-04-13T10:21:00Z">
        <w:r w:rsidDel="0038371C">
          <w:delText xml:space="preserve">Figure </w:delText>
        </w:r>
        <w:r w:rsidR="00944746" w:rsidDel="0038371C">
          <w:fldChar w:fldCharType="begin"/>
        </w:r>
        <w:r w:rsidR="00944746" w:rsidDel="0038371C">
          <w:delInstrText xml:space="preserve"> SEQ Figure \* ARABIC </w:delInstrText>
        </w:r>
        <w:r w:rsidR="00944746" w:rsidDel="0038371C">
          <w:fldChar w:fldCharType="separate"/>
        </w:r>
      </w:del>
      <w:del w:id="1299" w:author="Landis, Lawrence" w:date="2021-03-23T15:45:00Z">
        <w:r w:rsidR="00560EC0" w:rsidDel="00960F76">
          <w:rPr>
            <w:noProof/>
          </w:rPr>
          <w:delText>21</w:delText>
        </w:r>
      </w:del>
      <w:del w:id="1300" w:author="Landis, Lawrence" w:date="2021-04-13T10:21:00Z">
        <w:r w:rsidR="00944746" w:rsidDel="0038371C">
          <w:rPr>
            <w:noProof/>
          </w:rPr>
          <w:fldChar w:fldCharType="end"/>
        </w:r>
        <w:r w:rsidDel="0038371C">
          <w:delText>: Shift Register Diagram</w:delText>
        </w:r>
      </w:del>
    </w:p>
    <w:p w14:paraId="76294694" w14:textId="660B9D92" w:rsidR="00AC3C85" w:rsidDel="0038371C" w:rsidRDefault="00AC3C85" w:rsidP="0038371C">
      <w:pPr>
        <w:spacing w:after="0"/>
        <w:jc w:val="both"/>
        <w:rPr>
          <w:del w:id="1301" w:author="Landis, Lawrence" w:date="2021-04-13T10:21:00Z"/>
        </w:rPr>
        <w:pPrChange w:id="1302" w:author="Landis, Lawrence" w:date="2021-04-13T10:21:00Z">
          <w:pPr>
            <w:pStyle w:val="ListParagraph"/>
            <w:numPr>
              <w:numId w:val="16"/>
            </w:numPr>
            <w:ind w:hanging="360"/>
          </w:pPr>
        </w:pPrChange>
      </w:pPr>
      <w:del w:id="1303" w:author="Landis, Lawrence" w:date="2021-04-13T10:21:00Z">
        <w:r w:rsidDel="0038371C">
          <w:delText>The code given</w:delText>
        </w:r>
        <w:r w:rsidR="009A3DA4" w:rsidDel="0038371C">
          <w:delText xml:space="preserve"> in </w:delText>
        </w:r>
        <w:r w:rsidR="009A3DA4" w:rsidDel="0038371C">
          <w:fldChar w:fldCharType="begin"/>
        </w:r>
        <w:r w:rsidR="009A3DA4" w:rsidDel="0038371C">
          <w:delInstrText xml:space="preserve"> REF _Ref64313383 \h </w:delInstrText>
        </w:r>
        <w:r w:rsidR="009A3DA4" w:rsidDel="0038371C">
          <w:fldChar w:fldCharType="separate"/>
        </w:r>
        <w:r w:rsidR="004F7065" w:rsidDel="0038371C">
          <w:delText xml:space="preserve">Code Snippet </w:delText>
        </w:r>
        <w:r w:rsidR="004F7065" w:rsidDel="0038371C">
          <w:rPr>
            <w:noProof/>
          </w:rPr>
          <w:delText>9</w:delText>
        </w:r>
        <w:r w:rsidR="009A3DA4" w:rsidDel="0038371C">
          <w:fldChar w:fldCharType="end"/>
        </w:r>
        <w:r w:rsidDel="0038371C">
          <w:delText xml:space="preserve"> </w:delText>
        </w:r>
        <w:r w:rsidRPr="00AC3C85" w:rsidDel="0038371C">
          <w:rPr>
            <w:b/>
            <w:bCs/>
          </w:rPr>
          <w:delText>intentionally</w:delText>
        </w:r>
        <w:r w:rsidDel="0038371C">
          <w:delText xml:space="preserve"> has</w:delText>
        </w:r>
        <w:r w:rsidR="007A0968" w:rsidDel="0038371C">
          <w:delText xml:space="preserve"> an</w:delText>
        </w:r>
        <w:r w:rsidDel="0038371C">
          <w:delText xml:space="preserve"> error. See if you can find </w:delText>
        </w:r>
        <w:r w:rsidR="002A7D5F" w:rsidDel="0038371C">
          <w:delText>it</w:delText>
        </w:r>
        <w:r w:rsidDel="0038371C">
          <w:delText xml:space="preserve">. </w:delText>
        </w:r>
      </w:del>
    </w:p>
    <w:p w14:paraId="327770E4" w14:textId="66A8D87B" w:rsidR="003E2676" w:rsidDel="0038371C" w:rsidRDefault="003E2676" w:rsidP="0038371C">
      <w:pPr>
        <w:spacing w:after="0"/>
        <w:jc w:val="both"/>
        <w:rPr>
          <w:del w:id="1304" w:author="Landis, Lawrence" w:date="2021-04-13T10:21:00Z"/>
        </w:rPr>
        <w:pPrChange w:id="1305" w:author="Landis, Lawrence" w:date="2021-04-13T10:21:00Z">
          <w:pPr>
            <w:pStyle w:val="ListParagraph"/>
          </w:pPr>
        </w:pPrChange>
      </w:pPr>
    </w:p>
    <w:bookmarkStart w:id="1306" w:name="_MON_1674926230"/>
    <w:bookmarkEnd w:id="1306"/>
    <w:p w14:paraId="3C1314F5" w14:textId="55BE1139" w:rsidR="003E2676" w:rsidDel="0038371C" w:rsidRDefault="00CC4A1F" w:rsidP="0038371C">
      <w:pPr>
        <w:spacing w:after="0"/>
        <w:jc w:val="both"/>
        <w:rPr>
          <w:del w:id="1307" w:author="Landis, Lawrence" w:date="2021-04-13T10:21:00Z"/>
        </w:rPr>
        <w:pPrChange w:id="1308" w:author="Landis, Lawrence" w:date="2021-04-13T10:21:00Z">
          <w:pPr>
            <w:pStyle w:val="ListParagraph"/>
            <w:keepNext/>
            <w:jc w:val="center"/>
          </w:pPr>
        </w:pPrChange>
      </w:pPr>
      <w:del w:id="1309" w:author="Landis, Lawrence" w:date="2021-04-13T10:21:00Z">
        <w:r w:rsidDel="0038371C">
          <w:object w:dxaOrig="9360" w:dyaOrig="11970" w14:anchorId="1EFEBEB0">
            <v:shape id="_x0000_i1033" type="#_x0000_t75" style="width:468.7pt;height:599.1pt" o:ole="">
              <v:imagedata r:id="rId57" o:title=""/>
            </v:shape>
            <o:OLEObject Type="Embed" ProgID="Word.Document.12" ShapeID="_x0000_i1033" DrawAspect="Content" ObjectID="_1679833970" r:id="rId58">
              <o:FieldCodes>\s</o:FieldCodes>
            </o:OLEObject>
          </w:object>
        </w:r>
      </w:del>
    </w:p>
    <w:p w14:paraId="7B829301" w14:textId="796B892B" w:rsidR="003E2676" w:rsidDel="0038371C" w:rsidRDefault="003E2676" w:rsidP="0038371C">
      <w:pPr>
        <w:spacing w:after="0"/>
        <w:jc w:val="both"/>
        <w:rPr>
          <w:del w:id="1310" w:author="Landis, Lawrence" w:date="2021-04-13T10:21:00Z"/>
        </w:rPr>
        <w:pPrChange w:id="1311" w:author="Landis, Lawrence" w:date="2021-04-13T10:21:00Z">
          <w:pPr>
            <w:pStyle w:val="Caption"/>
            <w:jc w:val="center"/>
          </w:pPr>
        </w:pPrChange>
      </w:pPr>
      <w:bookmarkStart w:id="1312" w:name="_Ref64313383"/>
      <w:del w:id="1313" w:author="Landis, Lawrence" w:date="2021-04-13T10:21:00Z">
        <w:r w:rsidDel="0038371C">
          <w:delText xml:space="preserve">Code Snippet </w:delText>
        </w:r>
        <w:r w:rsidR="00944746" w:rsidDel="0038371C">
          <w:fldChar w:fldCharType="begin"/>
        </w:r>
        <w:r w:rsidR="00944746" w:rsidDel="0038371C">
          <w:delInstrText xml:space="preserve"> SEQ Code_Snippet \* ARABIC </w:delInstrText>
        </w:r>
        <w:r w:rsidR="00944746" w:rsidDel="0038371C">
          <w:fldChar w:fldCharType="separate"/>
        </w:r>
        <w:r w:rsidR="004F7065" w:rsidDel="0038371C">
          <w:rPr>
            <w:noProof/>
          </w:rPr>
          <w:delText>9</w:delText>
        </w:r>
        <w:r w:rsidR="00944746" w:rsidDel="0038371C">
          <w:rPr>
            <w:noProof/>
          </w:rPr>
          <w:fldChar w:fldCharType="end"/>
        </w:r>
        <w:bookmarkEnd w:id="1312"/>
        <w:r w:rsidDel="0038371C">
          <w:delText>: Knight Rider w/ bugs</w:delText>
        </w:r>
      </w:del>
    </w:p>
    <w:p w14:paraId="546D6D98" w14:textId="570E4C55" w:rsidR="00E73969" w:rsidDel="0038371C" w:rsidRDefault="002B299F" w:rsidP="0038371C">
      <w:pPr>
        <w:spacing w:after="0"/>
        <w:jc w:val="both"/>
        <w:rPr>
          <w:del w:id="1314" w:author="Landis, Lawrence" w:date="2021-04-13T10:21:00Z"/>
        </w:rPr>
        <w:pPrChange w:id="1315" w:author="Landis, Lawrence" w:date="2021-04-13T10:21:00Z">
          <w:pPr>
            <w:pStyle w:val="Heading2"/>
          </w:pPr>
        </w:pPrChange>
      </w:pPr>
      <w:bookmarkStart w:id="1316" w:name="_Toc66821755"/>
      <w:bookmarkStart w:id="1317" w:name="_Toc66821836"/>
      <w:bookmarkStart w:id="1318" w:name="_Toc66821990"/>
      <w:bookmarkStart w:id="1319" w:name="_Toc66822083"/>
      <w:bookmarkStart w:id="1320" w:name="_Toc66822164"/>
      <w:bookmarkStart w:id="1321" w:name="_Toc66821756"/>
      <w:bookmarkStart w:id="1322" w:name="_Toc66821837"/>
      <w:bookmarkStart w:id="1323" w:name="_Toc66821991"/>
      <w:bookmarkStart w:id="1324" w:name="_Toc66822084"/>
      <w:bookmarkStart w:id="1325" w:name="_Toc66822165"/>
      <w:bookmarkStart w:id="1326" w:name="_Toc66821757"/>
      <w:bookmarkStart w:id="1327" w:name="_Toc66821838"/>
      <w:bookmarkStart w:id="1328" w:name="_Toc66821992"/>
      <w:bookmarkStart w:id="1329" w:name="_Toc66822085"/>
      <w:bookmarkStart w:id="1330" w:name="_Toc66822166"/>
      <w:bookmarkStart w:id="1331" w:name="_Toc64289846"/>
      <w:bookmarkStart w:id="1332" w:name="_Toc66821758"/>
      <w:bookmarkStart w:id="1333" w:name="_Toc66821839"/>
      <w:bookmarkStart w:id="1334" w:name="_Toc66821993"/>
      <w:bookmarkStart w:id="1335" w:name="_Toc66822086"/>
      <w:bookmarkStart w:id="1336" w:name="_Toc66822167"/>
      <w:bookmarkStart w:id="1337" w:name="_Toc64289847"/>
      <w:bookmarkStart w:id="1338" w:name="_Toc66821759"/>
      <w:bookmarkStart w:id="1339" w:name="_Toc66821840"/>
      <w:bookmarkStart w:id="1340" w:name="_Toc66821994"/>
      <w:bookmarkStart w:id="1341" w:name="_Toc66822087"/>
      <w:bookmarkStart w:id="1342" w:name="_Toc66822168"/>
      <w:bookmarkStart w:id="1343" w:name="_Toc64289848"/>
      <w:bookmarkStart w:id="1344" w:name="_Toc66821760"/>
      <w:bookmarkStart w:id="1345" w:name="_Toc66821841"/>
      <w:bookmarkStart w:id="1346" w:name="_Toc66821995"/>
      <w:bookmarkStart w:id="1347" w:name="_Toc66822088"/>
      <w:bookmarkStart w:id="1348" w:name="_Toc66822169"/>
      <w:bookmarkStart w:id="1349" w:name="_Toc64289849"/>
      <w:bookmarkStart w:id="1350" w:name="_Toc66821761"/>
      <w:bookmarkStart w:id="1351" w:name="_Toc66821842"/>
      <w:bookmarkStart w:id="1352" w:name="_Toc66821996"/>
      <w:bookmarkStart w:id="1353" w:name="_Toc66822089"/>
      <w:bookmarkStart w:id="1354" w:name="_Toc66822170"/>
      <w:bookmarkStart w:id="1355" w:name="_Toc64289850"/>
      <w:bookmarkStart w:id="1356" w:name="_Toc66821762"/>
      <w:bookmarkStart w:id="1357" w:name="_Toc66821843"/>
      <w:bookmarkStart w:id="1358" w:name="_Toc66821997"/>
      <w:bookmarkStart w:id="1359" w:name="_Toc66822090"/>
      <w:bookmarkStart w:id="1360" w:name="_Toc66822171"/>
      <w:bookmarkStart w:id="1361" w:name="_Toc64289851"/>
      <w:bookmarkStart w:id="1362" w:name="_Toc66821763"/>
      <w:bookmarkStart w:id="1363" w:name="_Toc66821844"/>
      <w:bookmarkStart w:id="1364" w:name="_Toc66821998"/>
      <w:bookmarkStart w:id="1365" w:name="_Toc66822091"/>
      <w:bookmarkStart w:id="1366" w:name="_Toc66822172"/>
      <w:bookmarkStart w:id="1367" w:name="_Toc64289852"/>
      <w:bookmarkStart w:id="1368" w:name="_Toc66821764"/>
      <w:bookmarkStart w:id="1369" w:name="_Toc66821845"/>
      <w:bookmarkStart w:id="1370" w:name="_Toc66821999"/>
      <w:bookmarkStart w:id="1371" w:name="_Toc66822092"/>
      <w:bookmarkStart w:id="1372" w:name="_Toc66822173"/>
      <w:bookmarkStart w:id="1373" w:name="_Toc64289853"/>
      <w:bookmarkStart w:id="1374" w:name="_Toc66821765"/>
      <w:bookmarkStart w:id="1375" w:name="_Toc66821846"/>
      <w:bookmarkStart w:id="1376" w:name="_Toc66822000"/>
      <w:bookmarkStart w:id="1377" w:name="_Toc66822093"/>
      <w:bookmarkStart w:id="1378" w:name="_Toc66822174"/>
      <w:bookmarkStart w:id="1379" w:name="_Toc64289854"/>
      <w:bookmarkStart w:id="1380" w:name="_Toc66821766"/>
      <w:bookmarkStart w:id="1381" w:name="_Toc66821847"/>
      <w:bookmarkStart w:id="1382" w:name="_Toc66822001"/>
      <w:bookmarkStart w:id="1383" w:name="_Toc66822094"/>
      <w:bookmarkStart w:id="1384" w:name="_Toc66822175"/>
      <w:bookmarkStart w:id="1385" w:name="_Toc64289855"/>
      <w:bookmarkStart w:id="1386" w:name="_Toc66821767"/>
      <w:bookmarkStart w:id="1387" w:name="_Toc66821848"/>
      <w:bookmarkStart w:id="1388" w:name="_Toc66822002"/>
      <w:bookmarkStart w:id="1389" w:name="_Toc66822095"/>
      <w:bookmarkStart w:id="1390" w:name="_Toc66822176"/>
      <w:bookmarkStart w:id="1391" w:name="_Toc64289856"/>
      <w:bookmarkStart w:id="1392" w:name="_Toc66821768"/>
      <w:bookmarkStart w:id="1393" w:name="_Toc66821849"/>
      <w:bookmarkStart w:id="1394" w:name="_Toc66822003"/>
      <w:bookmarkStart w:id="1395" w:name="_Toc66822096"/>
      <w:bookmarkStart w:id="1396" w:name="_Toc66822177"/>
      <w:bookmarkStart w:id="1397" w:name="_Toc64289857"/>
      <w:bookmarkStart w:id="1398" w:name="_Toc66821769"/>
      <w:bookmarkStart w:id="1399" w:name="_Toc66821850"/>
      <w:bookmarkStart w:id="1400" w:name="_Toc66822004"/>
      <w:bookmarkStart w:id="1401" w:name="_Toc66822097"/>
      <w:bookmarkStart w:id="1402" w:name="_Toc66822178"/>
      <w:bookmarkStart w:id="1403" w:name="_Toc67468519"/>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del w:id="1404" w:author="Landis, Lawrence" w:date="2021-04-13T10:21:00Z">
        <w:r w:rsidRPr="005257B5" w:rsidDel="0038371C">
          <w:lastRenderedPageBreak/>
          <w:delText>Creating</w:delText>
        </w:r>
        <w:r w:rsidDel="0038371C">
          <w:delText xml:space="preserve"> “knight_rider.v”</w:delText>
        </w:r>
        <w:bookmarkEnd w:id="1403"/>
        <w:r w:rsidDel="0038371C">
          <w:br/>
        </w:r>
      </w:del>
    </w:p>
    <w:p w14:paraId="566D8FFD" w14:textId="290BC2B2" w:rsidR="002B299F" w:rsidDel="0038371C" w:rsidRDefault="002B299F" w:rsidP="0038371C">
      <w:pPr>
        <w:spacing w:after="0"/>
        <w:jc w:val="both"/>
        <w:rPr>
          <w:del w:id="1405" w:author="Landis, Lawrence" w:date="2021-04-13T10:21:00Z"/>
        </w:rPr>
        <w:pPrChange w:id="1406" w:author="Landis, Lawrence" w:date="2021-04-13T10:21:00Z">
          <w:pPr>
            <w:pStyle w:val="ListParagraph"/>
            <w:numPr>
              <w:numId w:val="16"/>
            </w:numPr>
            <w:ind w:hanging="360"/>
          </w:pPr>
        </w:pPrChange>
      </w:pPr>
      <w:del w:id="1407" w:author="Landis, Lawrence" w:date="2021-04-13T10:21:00Z">
        <w:r w:rsidDel="0038371C">
          <w:delText xml:space="preserve">Open a new Verilog file and save it as </w:delText>
        </w:r>
        <w:r w:rsidRPr="002B299F" w:rsidDel="0038371C">
          <w:rPr>
            <w:b/>
            <w:bCs/>
          </w:rPr>
          <w:delText>knight_rider.v</w:delText>
        </w:r>
        <w:r w:rsidRPr="002B299F" w:rsidDel="0038371C">
          <w:delText>.</w:delText>
        </w:r>
        <w:r w:rsidDel="0038371C">
          <w:delText xml:space="preserve"> Copy and paste the code above into knight_rider.v.</w:delText>
        </w:r>
      </w:del>
    </w:p>
    <w:p w14:paraId="2DCC9319" w14:textId="71CD9262" w:rsidR="00A96914" w:rsidDel="0038371C" w:rsidRDefault="002B299F" w:rsidP="0038371C">
      <w:pPr>
        <w:spacing w:after="0"/>
        <w:jc w:val="both"/>
        <w:rPr>
          <w:del w:id="1408" w:author="Landis, Lawrence" w:date="2021-04-13T10:21:00Z"/>
        </w:rPr>
        <w:pPrChange w:id="1409" w:author="Landis, Lawrence" w:date="2021-04-13T10:21:00Z">
          <w:pPr>
            <w:pStyle w:val="ListParagraph"/>
            <w:numPr>
              <w:numId w:val="16"/>
            </w:numPr>
            <w:ind w:hanging="360"/>
          </w:pPr>
        </w:pPrChange>
      </w:pPr>
      <w:del w:id="1410" w:author="Landis, Lawrence" w:date="2021-04-13T10:21:00Z">
        <w:r w:rsidDel="0038371C">
          <w:delText>Make sure to instantiate your knight_rider</w:delText>
        </w:r>
        <w:r w:rsidR="006C1F7E" w:rsidDel="0038371C">
          <w:delText xml:space="preserve"> module</w:delText>
        </w:r>
        <w:r w:rsidDel="0038371C">
          <w:delText xml:space="preserve"> into </w:delText>
        </w:r>
        <w:r w:rsidR="001901BF" w:rsidDel="0038371C">
          <w:delText xml:space="preserve">module top </w:delText>
        </w:r>
        <w:r w:rsidDel="0038371C">
          <w:delText xml:space="preserve">and comment out any previous </w:delText>
        </w:r>
        <w:r w:rsidR="00EA6D81" w:rsidDel="0038371C">
          <w:delText xml:space="preserve">modules </w:delText>
        </w:r>
        <w:r w:rsidDel="0038371C">
          <w:delText>you instantiated</w:delText>
        </w:r>
        <w:r w:rsidR="000E3AB8" w:rsidDel="0038371C">
          <w:delText xml:space="preserve"> in module top (eg mux</w:delText>
        </w:r>
        <w:r w:rsidR="00535F66" w:rsidDel="0038371C">
          <w:delText>_2_to_1</w:delText>
        </w:r>
        <w:r w:rsidR="00EA6D81" w:rsidDel="0038371C">
          <w:delText>)</w:delText>
        </w:r>
        <w:r w:rsidDel="0038371C">
          <w:delText>.</w:delText>
        </w:r>
        <w:r w:rsidR="003609A2" w:rsidDel="0038371C">
          <w:delText xml:space="preserve"> Note</w:delText>
        </w:r>
        <w:r w:rsidR="006C0CD4" w:rsidDel="0038371C">
          <w:delText xml:space="preserve"> the CLOCK_50 and LEDR connections are fairly obvious as the ports they connect to have the same name, however </w:delText>
        </w:r>
        <w:r w:rsidR="003C5DEE" w:rsidDel="0038371C">
          <w:delText>for</w:delText>
        </w:r>
        <w:r w:rsidR="002E10AF" w:rsidDel="0038371C">
          <w:delText xml:space="preserve"> resetn, requires an active low switch or key (</w:delText>
        </w:r>
        <w:r w:rsidR="003B006E" w:rsidDel="0038371C">
          <w:delText>KEY</w:delText>
        </w:r>
        <w:r w:rsidR="002E10AF" w:rsidDel="0038371C">
          <w:delText xml:space="preserve"> is Terasic terminology for push button). The keys</w:delText>
        </w:r>
        <w:r w:rsidR="00990D42" w:rsidDel="0038371C">
          <w:delText xml:space="preserve"> are active low, meaning when not pressed produce a “1” and when pressed produce a “0” state. Directly connecting resetn to KEY[0] will produce the desired results.</w:delText>
        </w:r>
        <w:r w:rsidR="00EC706F" w:rsidDel="0038371C">
          <w:fldChar w:fldCharType="begin"/>
        </w:r>
        <w:r w:rsidR="00EC706F" w:rsidDel="0038371C">
          <w:fldChar w:fldCharType="separate"/>
        </w:r>
        <w:r w:rsidR="00EC706F" w:rsidDel="0038371C">
          <w:fldChar w:fldCharType="end"/>
        </w:r>
      </w:del>
    </w:p>
    <w:p w14:paraId="623FD442" w14:textId="446D745C" w:rsidR="00BC2458" w:rsidDel="0038371C" w:rsidRDefault="00070493" w:rsidP="0038371C">
      <w:pPr>
        <w:spacing w:after="0"/>
        <w:jc w:val="both"/>
        <w:rPr>
          <w:del w:id="1411" w:author="Landis, Lawrence" w:date="2021-04-13T10:21:00Z"/>
        </w:rPr>
        <w:pPrChange w:id="1412" w:author="Landis, Lawrence" w:date="2021-04-13T10:21:00Z">
          <w:pPr>
            <w:pStyle w:val="ListParagraph"/>
            <w:keepNext/>
            <w:jc w:val="center"/>
          </w:pPr>
        </w:pPrChange>
      </w:pPr>
      <w:del w:id="1413" w:author="Landis, Lawrence" w:date="2021-04-13T10:21:00Z">
        <w:r w:rsidDel="0038371C">
          <w:rPr>
            <w:noProof/>
          </w:rPr>
          <w:drawing>
            <wp:inline distT="0" distB="0" distL="0" distR="0" wp14:anchorId="5B7DED6D" wp14:editId="0FE341FC">
              <wp:extent cx="1543050" cy="1678966"/>
              <wp:effectExtent l="0" t="0" r="0" b="0"/>
              <wp:docPr id="20059385" name="Picture 20059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53548" cy="1690388"/>
                      </a:xfrm>
                      <a:prstGeom prst="rect">
                        <a:avLst/>
                      </a:prstGeom>
                      <a:noFill/>
                      <a:ln>
                        <a:noFill/>
                      </a:ln>
                    </pic:spPr>
                  </pic:pic>
                </a:graphicData>
              </a:graphic>
            </wp:inline>
          </w:drawing>
        </w:r>
      </w:del>
    </w:p>
    <w:p w14:paraId="2B18E9BF" w14:textId="779E187A" w:rsidR="00DC464B" w:rsidRPr="00F40DC5" w:rsidDel="0038371C" w:rsidRDefault="00BC2458" w:rsidP="0038371C">
      <w:pPr>
        <w:spacing w:after="0"/>
        <w:jc w:val="both"/>
        <w:rPr>
          <w:del w:id="1414" w:author="Landis, Lawrence" w:date="2021-04-13T10:21:00Z"/>
        </w:rPr>
        <w:pPrChange w:id="1415" w:author="Landis, Lawrence" w:date="2021-04-13T10:21:00Z">
          <w:pPr>
            <w:pStyle w:val="Caption"/>
            <w:jc w:val="center"/>
          </w:pPr>
        </w:pPrChange>
      </w:pPr>
      <w:del w:id="1416" w:author="Landis, Lawrence" w:date="2021-04-13T10:21:00Z">
        <w:r w:rsidDel="0038371C">
          <w:delText xml:space="preserve">Figure </w:delText>
        </w:r>
        <w:r w:rsidR="00944746" w:rsidDel="0038371C">
          <w:fldChar w:fldCharType="begin"/>
        </w:r>
        <w:r w:rsidR="00944746" w:rsidDel="0038371C">
          <w:delInstrText xml:space="preserve"> SEQ Figure \* ARABIC </w:delInstrText>
        </w:r>
        <w:r w:rsidR="00944746" w:rsidDel="0038371C">
          <w:fldChar w:fldCharType="separate"/>
        </w:r>
      </w:del>
      <w:del w:id="1417" w:author="Landis, Lawrence" w:date="2021-03-23T15:45:00Z">
        <w:r w:rsidR="00560EC0" w:rsidDel="00960F76">
          <w:rPr>
            <w:noProof/>
          </w:rPr>
          <w:delText>22</w:delText>
        </w:r>
      </w:del>
      <w:del w:id="1418" w:author="Landis, Lawrence" w:date="2021-04-13T10:21:00Z">
        <w:r w:rsidR="00944746" w:rsidDel="0038371C">
          <w:rPr>
            <w:noProof/>
          </w:rPr>
          <w:fldChar w:fldCharType="end"/>
        </w:r>
        <w:r w:rsidDel="0038371C">
          <w:delText>: KEY function</w:delText>
        </w:r>
      </w:del>
    </w:p>
    <w:p w14:paraId="0226F3EF" w14:textId="02BB035C" w:rsidR="002B299F" w:rsidDel="0038371C" w:rsidRDefault="0025501B" w:rsidP="0038371C">
      <w:pPr>
        <w:spacing w:after="0"/>
        <w:jc w:val="both"/>
        <w:rPr>
          <w:del w:id="1419" w:author="Landis, Lawrence" w:date="2021-04-13T10:21:00Z"/>
        </w:rPr>
        <w:pPrChange w:id="1420" w:author="Landis, Lawrence" w:date="2021-04-13T10:21:00Z">
          <w:pPr>
            <w:pStyle w:val="Heading2"/>
          </w:pPr>
        </w:pPrChange>
      </w:pPr>
      <w:bookmarkStart w:id="1421" w:name="_Toc67468520"/>
      <w:del w:id="1422" w:author="Landis, Lawrence" w:date="2021-04-13T10:21:00Z">
        <w:r w:rsidRPr="005257B5" w:rsidDel="0038371C">
          <w:delText>Debugging</w:delText>
        </w:r>
        <w:r w:rsidDel="0038371C">
          <w:delText xml:space="preserve"> Code</w:delText>
        </w:r>
        <w:bookmarkEnd w:id="1421"/>
        <w:r w:rsidR="002B299F" w:rsidDel="0038371C">
          <w:br/>
        </w:r>
      </w:del>
    </w:p>
    <w:p w14:paraId="2FC4DB93" w14:textId="7896D4F7" w:rsidR="0025501B" w:rsidDel="0038371C" w:rsidRDefault="0025501B" w:rsidP="0038371C">
      <w:pPr>
        <w:spacing w:after="0"/>
        <w:jc w:val="both"/>
        <w:rPr>
          <w:del w:id="1423" w:author="Landis, Lawrence" w:date="2021-04-13T10:21:00Z"/>
        </w:rPr>
        <w:pPrChange w:id="1424" w:author="Landis, Lawrence" w:date="2021-04-13T10:21:00Z">
          <w:pPr>
            <w:pStyle w:val="ListParagraph"/>
            <w:numPr>
              <w:numId w:val="18"/>
            </w:numPr>
            <w:ind w:hanging="360"/>
          </w:pPr>
        </w:pPrChange>
      </w:pPr>
      <w:del w:id="1425" w:author="Landis, Lawrence" w:date="2021-04-13T10:21:00Z">
        <w:r w:rsidDel="0038371C">
          <w:delText xml:space="preserve">Click on the </w:delText>
        </w:r>
        <w:r w:rsidDel="0038371C">
          <w:rPr>
            <w:b/>
            <w:bCs/>
          </w:rPr>
          <w:delText xml:space="preserve">Play </w:delText>
        </w:r>
        <w:r w:rsidRPr="0025501B" w:rsidDel="0038371C">
          <w:rPr>
            <w:b/>
            <w:bCs/>
            <w:noProof/>
          </w:rPr>
          <w:drawing>
            <wp:inline distT="0" distB="0" distL="0" distR="0" wp14:anchorId="167B7D1A" wp14:editId="1A7B199A">
              <wp:extent cx="177809" cy="139707"/>
              <wp:effectExtent l="0" t="0" r="0" b="0"/>
              <wp:docPr id="20059381" name="Picture 20059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7809" cy="139707"/>
                      </a:xfrm>
                      <a:prstGeom prst="rect">
                        <a:avLst/>
                      </a:prstGeom>
                    </pic:spPr>
                  </pic:pic>
                </a:graphicData>
              </a:graphic>
            </wp:inline>
          </w:drawing>
        </w:r>
        <w:r w:rsidRPr="0025501B" w:rsidDel="0038371C">
          <w:rPr>
            <w:b/>
            <w:bCs/>
          </w:rPr>
          <w:delText xml:space="preserve"> </w:delText>
        </w:r>
        <w:r w:rsidDel="0038371C">
          <w:delText xml:space="preserve">button and run </w:delText>
        </w:r>
        <w:r w:rsidDel="0038371C">
          <w:rPr>
            <w:b/>
            <w:bCs/>
          </w:rPr>
          <w:delText>Analysis &amp; Elaboration</w:delText>
        </w:r>
        <w:r w:rsidDel="0038371C">
          <w:delText xml:space="preserve">. This source code has </w:delText>
        </w:r>
        <w:r w:rsidR="002F24B9" w:rsidDel="0038371C">
          <w:delText xml:space="preserve">one </w:delText>
        </w:r>
        <w:r w:rsidDel="0038371C">
          <w:delText xml:space="preserve">syntax bugs. Look at the transcript window on the bottom and observe the errors that are flagged with </w:delText>
        </w:r>
        <w:r w:rsidRPr="0025501B" w:rsidDel="0038371C">
          <w:rPr>
            <w:noProof/>
          </w:rPr>
          <w:drawing>
            <wp:inline distT="0" distB="0" distL="0" distR="0" wp14:anchorId="027BA394" wp14:editId="5C3F0475">
              <wp:extent cx="222261" cy="222261"/>
              <wp:effectExtent l="0" t="0" r="6350" b="6350"/>
              <wp:docPr id="20059382" name="Picture 20059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2261" cy="222261"/>
                      </a:xfrm>
                      <a:prstGeom prst="rect">
                        <a:avLst/>
                      </a:prstGeom>
                    </pic:spPr>
                  </pic:pic>
                </a:graphicData>
              </a:graphic>
            </wp:inline>
          </w:drawing>
        </w:r>
        <w:r w:rsidRPr="0025501B" w:rsidDel="0038371C">
          <w:delText xml:space="preserve"> </w:delText>
        </w:r>
        <w:r w:rsidDel="0038371C">
          <w:delText>symbol.</w:delText>
        </w:r>
        <w:r w:rsidR="002F24B9" w:rsidDel="0038371C">
          <w:delText xml:space="preserve"> Note sometimes the flagged line number might be one</w:delText>
        </w:r>
        <w:r w:rsidR="00950ACC" w:rsidDel="0038371C">
          <w:delText xml:space="preserve"> line away from the offending code.</w:delText>
        </w:r>
        <w:r w:rsidDel="0038371C">
          <w:delText xml:space="preserve"> </w:delText>
        </w:r>
      </w:del>
    </w:p>
    <w:p w14:paraId="11583ECB" w14:textId="2E054E46" w:rsidR="00C82741" w:rsidDel="0038371C" w:rsidRDefault="0025501B" w:rsidP="0038371C">
      <w:pPr>
        <w:spacing w:after="0"/>
        <w:jc w:val="both"/>
        <w:rPr>
          <w:del w:id="1426" w:author="Landis, Lawrence" w:date="2021-04-13T10:21:00Z"/>
        </w:rPr>
        <w:pPrChange w:id="1427" w:author="Landis, Lawrence" w:date="2021-04-13T10:21:00Z">
          <w:pPr>
            <w:pStyle w:val="ListParagraph"/>
            <w:numPr>
              <w:numId w:val="18"/>
            </w:numPr>
            <w:ind w:hanging="360"/>
          </w:pPr>
        </w:pPrChange>
      </w:pPr>
      <w:del w:id="1428" w:author="Landis, Lawrence" w:date="2021-04-13T10:21:00Z">
        <w:r w:rsidDel="0038371C">
          <w:delText>Carefully look at the source code and fix the errors and continue to recompile until the compilation steps run to completio</w:delText>
        </w:r>
        <w:r w:rsidR="00C82741" w:rsidDel="0038371C">
          <w:delText>n.</w:delText>
        </w:r>
      </w:del>
    </w:p>
    <w:p w14:paraId="17F3C1CE" w14:textId="70ACC95A" w:rsidR="00C82741" w:rsidDel="0038371C" w:rsidRDefault="009B1D7D" w:rsidP="0038371C">
      <w:pPr>
        <w:spacing w:after="0"/>
        <w:jc w:val="both"/>
        <w:rPr>
          <w:del w:id="1429" w:author="Landis, Lawrence" w:date="2021-04-13T10:21:00Z"/>
        </w:rPr>
        <w:pPrChange w:id="1430" w:author="Landis, Lawrence" w:date="2021-04-13T10:21:00Z">
          <w:pPr>
            <w:pStyle w:val="Heading2"/>
          </w:pPr>
        </w:pPrChange>
      </w:pPr>
      <w:bookmarkStart w:id="1431" w:name="_Toc67468521"/>
      <w:del w:id="1432" w:author="Landis, Lawrence" w:date="2021-04-13T10:21:00Z">
        <w:r w:rsidRPr="005257B5" w:rsidDel="0038371C">
          <w:lastRenderedPageBreak/>
          <w:delText>Running</w:delText>
        </w:r>
        <w:r w:rsidDel="0038371C">
          <w:delText xml:space="preserve"> </w:delText>
        </w:r>
        <w:r w:rsidR="00371772" w:rsidDel="0038371C">
          <w:delText>knight_rider</w:delText>
        </w:r>
        <w:r w:rsidR="00C82741" w:rsidDel="0038371C">
          <w:delText xml:space="preserve"> </w:delText>
        </w:r>
        <w:r w:rsidR="00371772" w:rsidDel="0038371C">
          <w:delText>on your remote board</w:delText>
        </w:r>
        <w:bookmarkEnd w:id="1431"/>
        <w:r w:rsidR="00C82741" w:rsidDel="0038371C">
          <w:br/>
        </w:r>
      </w:del>
    </w:p>
    <w:p w14:paraId="5631819A" w14:textId="1606D2FF" w:rsidR="00CD6F60" w:rsidDel="0038371C" w:rsidRDefault="00C82741" w:rsidP="0038371C">
      <w:pPr>
        <w:spacing w:after="0"/>
        <w:jc w:val="both"/>
        <w:rPr>
          <w:del w:id="1433" w:author="Landis, Lawrence" w:date="2021-04-13T10:21:00Z"/>
        </w:rPr>
        <w:pPrChange w:id="1434" w:author="Landis, Lawrence" w:date="2021-04-13T10:21:00Z">
          <w:pPr>
            <w:pStyle w:val="ListParagraph"/>
            <w:numPr>
              <w:numId w:val="42"/>
            </w:numPr>
            <w:ind w:hanging="360"/>
          </w:pPr>
        </w:pPrChange>
      </w:pPr>
      <w:del w:id="1435" w:author="Landis, Lawrence" w:date="2021-04-13T10:21:00Z">
        <w:r w:rsidDel="0038371C">
          <w:delText xml:space="preserve">By now you should have the hang of how to program the FPGA image into the </w:delText>
        </w:r>
        <w:r w:rsidR="00BD5192" w:rsidDel="0038371C">
          <w:delText>DE1-SoC</w:delText>
        </w:r>
        <w:r w:rsidDel="0038371C">
          <w:delText xml:space="preserve"> </w:delText>
        </w:r>
        <w:r w:rsidR="007276D6" w:rsidDel="0038371C">
          <w:delText>board</w:delText>
        </w:r>
        <w:r w:rsidDel="0038371C">
          <w:delText>. Go ahead and try it out. Do you see the infamous Knight Rider pattern? When working properly, you should see something like the following</w:delText>
        </w:r>
        <w:r w:rsidR="00A36F06" w:rsidDel="0038371C">
          <w:delText xml:space="preserve"> </w:delText>
        </w:r>
      </w:del>
    </w:p>
    <w:p w14:paraId="6296910D" w14:textId="403F84CB" w:rsidR="00CD6F60" w:rsidDel="00B8711A" w:rsidRDefault="00CD6F60" w:rsidP="0038371C">
      <w:pPr>
        <w:spacing w:after="0"/>
        <w:jc w:val="both"/>
        <w:rPr>
          <w:del w:id="1436" w:author="Landis, Lawrence" w:date="2021-03-23T15:39:00Z"/>
        </w:rPr>
        <w:pPrChange w:id="1437" w:author="Landis, Lawrence" w:date="2021-04-13T10:21:00Z">
          <w:pPr>
            <w:pStyle w:val="ListParagraph"/>
            <w:keepNext/>
            <w:numPr>
              <w:numId w:val="42"/>
            </w:numPr>
            <w:ind w:hanging="360"/>
          </w:pPr>
        </w:pPrChange>
      </w:pPr>
      <w:del w:id="1438" w:author="Landis, Lawrence" w:date="2021-03-23T15:39:00Z">
        <w:r w:rsidRPr="00CD6F60" w:rsidDel="00B8711A">
          <w:rPr>
            <w:noProof/>
          </w:rPr>
          <w:drawing>
            <wp:inline distT="0" distB="0" distL="0" distR="0" wp14:anchorId="51363818" wp14:editId="0D7388F3">
              <wp:extent cx="5943600" cy="327977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279775"/>
                      </a:xfrm>
                      <a:prstGeom prst="rect">
                        <a:avLst/>
                      </a:prstGeom>
                    </pic:spPr>
                  </pic:pic>
                </a:graphicData>
              </a:graphic>
            </wp:inline>
          </w:drawing>
        </w:r>
      </w:del>
    </w:p>
    <w:p w14:paraId="4547870C" w14:textId="68408A23" w:rsidR="00CD6F60" w:rsidDel="00B8711A" w:rsidRDefault="00CD6F60" w:rsidP="0038371C">
      <w:pPr>
        <w:spacing w:after="0"/>
        <w:jc w:val="both"/>
        <w:rPr>
          <w:del w:id="1439" w:author="Landis, Lawrence" w:date="2021-03-23T15:39:00Z"/>
        </w:rPr>
        <w:pPrChange w:id="1440" w:author="Landis, Lawrence" w:date="2021-04-13T10:21:00Z">
          <w:pPr>
            <w:pStyle w:val="Caption"/>
          </w:pPr>
        </w:pPrChange>
      </w:pPr>
      <w:del w:id="1441" w:author="Landis, Lawrence" w:date="2021-03-23T15:39:00Z">
        <w:r w:rsidDel="00B8711A">
          <w:delText xml:space="preserve">Figure </w:delText>
        </w:r>
        <w:r w:rsidR="00944746" w:rsidDel="00B8711A">
          <w:rPr>
            <w:rFonts w:ascii="Intel Clear Light" w:hAnsi="Intel Clear Light"/>
            <w:iCs/>
            <w:color w:val="1F497D" w:themeColor="text2"/>
            <w:sz w:val="22"/>
            <w:szCs w:val="18"/>
          </w:rPr>
          <w:fldChar w:fldCharType="begin"/>
        </w:r>
        <w:r w:rsidR="00944746" w:rsidDel="00B8711A">
          <w:delInstrText xml:space="preserve"> SEQ Figure \* ARABIC </w:delInstrText>
        </w:r>
        <w:r w:rsidR="00944746" w:rsidDel="00B8711A">
          <w:rPr>
            <w:rFonts w:ascii="Intel Clear Light" w:hAnsi="Intel Clear Light"/>
            <w:iCs/>
            <w:color w:val="1F497D" w:themeColor="text2"/>
            <w:sz w:val="22"/>
            <w:szCs w:val="18"/>
          </w:rPr>
          <w:fldChar w:fldCharType="separate"/>
        </w:r>
        <w:r w:rsidR="00560EC0" w:rsidDel="00B8711A">
          <w:rPr>
            <w:noProof/>
          </w:rPr>
          <w:delText>23</w:delText>
        </w:r>
        <w:r w:rsidR="00944746" w:rsidDel="00B8711A">
          <w:rPr>
            <w:rFonts w:ascii="Intel Clear Light" w:hAnsi="Intel Clear Light"/>
            <w:iCs/>
            <w:color w:val="1F497D" w:themeColor="text2"/>
            <w:sz w:val="22"/>
            <w:szCs w:val="18"/>
          </w:rPr>
          <w:fldChar w:fldCharType="end"/>
        </w:r>
        <w:r w:rsidDel="00B8711A">
          <w:delText>: another map pic</w:delText>
        </w:r>
      </w:del>
    </w:p>
    <w:p w14:paraId="2F8DBD51" w14:textId="4B604217" w:rsidR="002B299F" w:rsidDel="0038371C" w:rsidRDefault="00A36F06" w:rsidP="0038371C">
      <w:pPr>
        <w:spacing w:after="0"/>
        <w:jc w:val="both"/>
        <w:rPr>
          <w:del w:id="1442" w:author="Landis, Lawrence" w:date="2021-04-13T10:21:00Z"/>
        </w:rPr>
        <w:pPrChange w:id="1443" w:author="Landis, Lawrence" w:date="2021-04-13T10:21:00Z">
          <w:pPr>
            <w:pStyle w:val="ListParagraph"/>
            <w:numPr>
              <w:numId w:val="42"/>
            </w:numPr>
            <w:ind w:hanging="360"/>
          </w:pPr>
        </w:pPrChange>
      </w:pPr>
      <w:del w:id="1444" w:author="Landis, Lawrence" w:date="2021-04-13T10:21:00Z">
        <w:r w:rsidDel="0038371C">
          <w:delText>with the LED taking about 1 second to blink all 10 LEDs in one di</w:delText>
        </w:r>
        <w:r w:rsidR="00AD6AEB" w:rsidDel="0038371C">
          <w:delText>rection.</w:delText>
        </w:r>
        <w:r w:rsidR="0025446F" w:rsidDel="0038371C">
          <w:delText xml:space="preserve"> See </w:delText>
        </w:r>
        <w:r w:rsidR="00EE3E70" w:rsidDel="0038371C">
          <w:fldChar w:fldCharType="begin"/>
        </w:r>
        <w:r w:rsidR="00EE3E70" w:rsidDel="0038371C">
          <w:delInstrText xml:space="preserve"> REF _Ref66821858 \h </w:delInstrText>
        </w:r>
        <w:r w:rsidR="00EE3E70" w:rsidDel="0038371C">
          <w:fldChar w:fldCharType="separate"/>
        </w:r>
        <w:r w:rsidR="004F7065" w:rsidDel="0038371C">
          <w:delText xml:space="preserve">Figure </w:delText>
        </w:r>
        <w:r w:rsidR="004F7065" w:rsidDel="0038371C">
          <w:rPr>
            <w:noProof/>
          </w:rPr>
          <w:delText>24</w:delText>
        </w:r>
        <w:r w:rsidR="00EE3E70" w:rsidDel="0038371C">
          <w:fldChar w:fldCharType="end"/>
        </w:r>
        <w:r w:rsidR="00EE3E70" w:rsidDel="0038371C">
          <w:delText xml:space="preserve"> </w:delText>
        </w:r>
        <w:r w:rsidR="0025446F" w:rsidDel="0038371C">
          <w:delText>for the sequence.</w:delText>
        </w:r>
      </w:del>
    </w:p>
    <w:p w14:paraId="4235F039" w14:textId="20CCF150" w:rsidR="001D4FDB" w:rsidDel="0038371C" w:rsidRDefault="00C82741" w:rsidP="0038371C">
      <w:pPr>
        <w:spacing w:after="0"/>
        <w:jc w:val="both"/>
        <w:rPr>
          <w:del w:id="1445" w:author="Landis, Lawrence" w:date="2021-04-13T10:21:00Z"/>
        </w:rPr>
        <w:pPrChange w:id="1446" w:author="Landis, Lawrence" w:date="2021-04-13T10:21:00Z">
          <w:pPr>
            <w:keepNext/>
            <w:ind w:left="360"/>
            <w:jc w:val="center"/>
          </w:pPr>
        </w:pPrChange>
      </w:pPr>
      <w:del w:id="1447" w:author="Landis, Lawrence" w:date="2021-04-13T10:21:00Z">
        <w:r w:rsidRPr="00C82741" w:rsidDel="0038371C">
          <w:rPr>
            <w:noProof/>
          </w:rPr>
          <w:lastRenderedPageBreak/>
          <w:drawing>
            <wp:inline distT="0" distB="0" distL="0" distR="0" wp14:anchorId="3D256977" wp14:editId="5F4BC4A2">
              <wp:extent cx="3257717" cy="4654789"/>
              <wp:effectExtent l="0" t="0" r="0" b="0"/>
              <wp:docPr id="20059383" name="Picture 20059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57717" cy="4654789"/>
                      </a:xfrm>
                      <a:prstGeom prst="rect">
                        <a:avLst/>
                      </a:prstGeom>
                    </pic:spPr>
                  </pic:pic>
                </a:graphicData>
              </a:graphic>
            </wp:inline>
          </w:drawing>
        </w:r>
      </w:del>
    </w:p>
    <w:p w14:paraId="25ED377D" w14:textId="055EC8A5" w:rsidR="002B299F" w:rsidDel="0038371C" w:rsidRDefault="001D4FDB" w:rsidP="0038371C">
      <w:pPr>
        <w:spacing w:after="0"/>
        <w:jc w:val="both"/>
        <w:rPr>
          <w:del w:id="1448" w:author="Landis, Lawrence" w:date="2021-04-13T10:21:00Z"/>
        </w:rPr>
        <w:pPrChange w:id="1449" w:author="Landis, Lawrence" w:date="2021-04-13T10:21:00Z">
          <w:pPr>
            <w:pStyle w:val="Caption"/>
            <w:jc w:val="center"/>
          </w:pPr>
        </w:pPrChange>
      </w:pPr>
      <w:bookmarkStart w:id="1450" w:name="_Ref66821858"/>
      <w:del w:id="1451" w:author="Landis, Lawrence" w:date="2021-04-13T10:21:00Z">
        <w:r w:rsidDel="0038371C">
          <w:delText xml:space="preserve">Figure </w:delText>
        </w:r>
        <w:r w:rsidR="00944746" w:rsidDel="0038371C">
          <w:fldChar w:fldCharType="begin"/>
        </w:r>
        <w:r w:rsidR="00944746" w:rsidDel="0038371C">
          <w:delInstrText xml:space="preserve"> SEQ Figure \* ARABIC </w:delInstrText>
        </w:r>
        <w:r w:rsidR="00944746" w:rsidDel="0038371C">
          <w:fldChar w:fldCharType="separate"/>
        </w:r>
        <w:r w:rsidR="004F7065" w:rsidDel="0038371C">
          <w:rPr>
            <w:noProof/>
          </w:rPr>
          <w:delText>24</w:delText>
        </w:r>
        <w:r w:rsidR="00944746" w:rsidDel="0038371C">
          <w:rPr>
            <w:noProof/>
          </w:rPr>
          <w:fldChar w:fldCharType="end"/>
        </w:r>
        <w:bookmarkEnd w:id="1450"/>
        <w:r w:rsidDel="0038371C">
          <w:delText xml:space="preserve">: </w:delText>
        </w:r>
        <w:r w:rsidRPr="00690A08" w:rsidDel="0038371C">
          <w:delText>Example of Knight Rider sequence</w:delText>
        </w:r>
      </w:del>
    </w:p>
    <w:p w14:paraId="660C9DD8" w14:textId="20441F16" w:rsidR="009B1D7D" w:rsidDel="0038371C" w:rsidRDefault="009B1D7D" w:rsidP="0038371C">
      <w:pPr>
        <w:spacing w:after="0"/>
        <w:jc w:val="both"/>
        <w:rPr>
          <w:del w:id="1452" w:author="Landis, Lawrence" w:date="2021-04-13T10:21:00Z"/>
        </w:rPr>
        <w:pPrChange w:id="1453" w:author="Landis, Lawrence" w:date="2021-04-13T10:21:00Z">
          <w:pPr>
            <w:pStyle w:val="Caption"/>
            <w:keepNext/>
            <w:jc w:val="center"/>
          </w:pPr>
        </w:pPrChange>
      </w:pPr>
    </w:p>
    <w:p w14:paraId="16F33FA6" w14:textId="1269B8C9" w:rsidR="002B299F" w:rsidRPr="00451287" w:rsidDel="0038371C" w:rsidRDefault="00451287" w:rsidP="0038371C">
      <w:pPr>
        <w:spacing w:after="0"/>
        <w:jc w:val="both"/>
        <w:rPr>
          <w:del w:id="1454" w:author="Landis, Lawrence" w:date="2021-04-13T10:21:00Z"/>
          <w:b/>
          <w:bCs/>
        </w:rPr>
        <w:pPrChange w:id="1455" w:author="Landis, Lawrence" w:date="2021-04-13T10:21:00Z">
          <w:pPr/>
        </w:pPrChange>
      </w:pPr>
      <w:del w:id="1456" w:author="Landis, Lawrence" w:date="2021-04-13T10:21:00Z">
        <w:r w:rsidDel="0038371C">
          <w:delText xml:space="preserve">What do you see? </w:delText>
        </w:r>
      </w:del>
    </w:p>
    <w:p w14:paraId="4026B247" w14:textId="55385E40" w:rsidR="00451287" w:rsidDel="0038371C" w:rsidRDefault="00451287" w:rsidP="0038371C">
      <w:pPr>
        <w:spacing w:after="0"/>
        <w:jc w:val="both"/>
        <w:rPr>
          <w:del w:id="1457" w:author="Landis, Lawrence" w:date="2021-04-13T10:21:00Z"/>
        </w:rPr>
        <w:pPrChange w:id="1458" w:author="Landis, Lawrence" w:date="2021-04-13T10:21:00Z">
          <w:pPr>
            <w:pStyle w:val="Heading2"/>
          </w:pPr>
        </w:pPrChange>
      </w:pPr>
      <w:bookmarkStart w:id="1459" w:name="_Toc67468522"/>
      <w:del w:id="1460" w:author="Landis, Lawrence" w:date="2021-04-13T10:21:00Z">
        <w:r w:rsidRPr="005257B5" w:rsidDel="0038371C">
          <w:delText>More</w:delText>
        </w:r>
        <w:r w:rsidDel="0038371C">
          <w:delText xml:space="preserve"> Debugging</w:delText>
        </w:r>
        <w:bookmarkEnd w:id="1459"/>
      </w:del>
    </w:p>
    <w:p w14:paraId="26270AAE" w14:textId="65DCEDAD" w:rsidR="00451287" w:rsidDel="0038371C" w:rsidRDefault="00451287" w:rsidP="0038371C">
      <w:pPr>
        <w:spacing w:after="0"/>
        <w:jc w:val="both"/>
        <w:rPr>
          <w:del w:id="1461" w:author="Landis, Lawrence" w:date="2021-04-13T10:21:00Z"/>
        </w:rPr>
        <w:pPrChange w:id="1462" w:author="Landis, Lawrence" w:date="2021-04-13T10:21:00Z">
          <w:pPr/>
        </w:pPrChange>
      </w:pPr>
      <w:del w:id="1463" w:author="Landis, Lawrence" w:date="2021-04-13T10:21:00Z">
        <w:r w:rsidDel="0038371C">
          <w:delText xml:space="preserve">You knew we weren’t going to make it that easy, did you? How come the lights don’t sequence? Here is a portion of the explanation. The selected clock frequency of the DE10-LITE Board is 50 MHz. That means the clock changes 50 million times per second. If you change the LEDs at that rate, you cannot view them with the naked eye. </w:delText>
        </w:r>
      </w:del>
    </w:p>
    <w:p w14:paraId="7A980C58" w14:textId="7C3B9141" w:rsidR="00451287" w:rsidDel="0038371C" w:rsidRDefault="00451287" w:rsidP="0038371C">
      <w:pPr>
        <w:spacing w:after="0"/>
        <w:jc w:val="both"/>
        <w:rPr>
          <w:del w:id="1464" w:author="Landis, Lawrence" w:date="2021-04-13T10:21:00Z"/>
        </w:rPr>
        <w:pPrChange w:id="1465" w:author="Landis, Lawrence" w:date="2021-04-13T10:21:00Z">
          <w:pPr/>
        </w:pPrChange>
      </w:pPr>
      <w:del w:id="1466" w:author="Landis, Lawrence" w:date="2021-04-13T10:21:00Z">
        <w:r w:rsidDel="0038371C">
          <w:delText xml:space="preserve">When you go through the code you will see a module in your code called </w:delText>
        </w:r>
        <w:r w:rsidRPr="00451287" w:rsidDel="0038371C">
          <w:rPr>
            <w:b/>
            <w:bCs/>
          </w:rPr>
          <w:delText>clock_divider</w:delText>
        </w:r>
        <w:r w:rsidDel="0038371C">
          <w:delText xml:space="preserve">. You want the output clock to toggle at around 10 Hz (10x per second). This clock_divider module takes the 50 MHz clock and divides down the clock to a slower frequency. Your lab instructor goofed and did not calculate the right divide ratio to slow the 50 MHz clock down to 10 Hz. </w:delText>
        </w:r>
      </w:del>
    </w:p>
    <w:p w14:paraId="5B606CC1" w14:textId="3F48759E" w:rsidR="00451287" w:rsidDel="0038371C" w:rsidRDefault="00451287" w:rsidP="0038371C">
      <w:pPr>
        <w:spacing w:after="0"/>
        <w:jc w:val="both"/>
        <w:rPr>
          <w:del w:id="1467" w:author="Landis, Lawrence" w:date="2021-04-13T10:21:00Z"/>
        </w:rPr>
        <w:pPrChange w:id="1468" w:author="Landis, Lawrence" w:date="2021-04-13T10:21:00Z">
          <w:pPr/>
        </w:pPrChange>
      </w:pPr>
      <w:del w:id="1469" w:author="Landis, Lawrence" w:date="2021-04-13T10:21:00Z">
        <w:r w:rsidDel="0038371C">
          <w:lastRenderedPageBreak/>
          <w:delText>You need to do a bit of math (including the log function!) to determine how to derive the proper size of the counter to divide 50 MHz to roughly 10 Hz.</w:delText>
        </w:r>
      </w:del>
    </w:p>
    <w:p w14:paraId="6AB08FE6" w14:textId="679AC3DC" w:rsidR="00451287" w:rsidDel="0038371C" w:rsidRDefault="00451287" w:rsidP="0038371C">
      <w:pPr>
        <w:spacing w:after="0"/>
        <w:jc w:val="both"/>
        <w:rPr>
          <w:del w:id="1470" w:author="Landis, Lawrence" w:date="2021-04-13T10:21:00Z"/>
        </w:rPr>
        <w:pPrChange w:id="1471" w:author="Landis, Lawrence" w:date="2021-04-13T10:21:00Z">
          <w:pPr>
            <w:pStyle w:val="ListParagraph"/>
            <w:numPr>
              <w:numId w:val="19"/>
            </w:numPr>
            <w:ind w:left="1080" w:hanging="360"/>
          </w:pPr>
        </w:pPrChange>
      </w:pPr>
      <w:del w:id="1472" w:author="Landis, Lawrence" w:date="2021-04-13T10:21:00Z">
        <w:r w:rsidDel="0038371C">
          <w:delText xml:space="preserve">Basically, think about a divide ratio that is 2 N where N is the width of the counter. Adjust the parameter to </w:delText>
        </w:r>
        <w:r w:rsidRPr="00451287" w:rsidDel="0038371C">
          <w:rPr>
            <w:b/>
            <w:bCs/>
          </w:rPr>
          <w:delText>COUNTER_SIZE</w:delText>
        </w:r>
        <w:r w:rsidDel="0038371C">
          <w:delText xml:space="preserve"> to the appropriate ratio and recompile and reprogram the FPGA. </w:delText>
        </w:r>
      </w:del>
    </w:p>
    <w:p w14:paraId="3C0A1C05" w14:textId="1E7B6467" w:rsidR="00451287" w:rsidDel="0038371C" w:rsidRDefault="00451287" w:rsidP="0038371C">
      <w:pPr>
        <w:spacing w:after="0"/>
        <w:jc w:val="both"/>
        <w:rPr>
          <w:del w:id="1473" w:author="Landis, Lawrence" w:date="2021-04-13T10:21:00Z"/>
        </w:rPr>
        <w:pPrChange w:id="1474" w:author="Landis, Lawrence" w:date="2021-04-13T10:21:00Z">
          <w:pPr>
            <w:pStyle w:val="ListParagraph"/>
            <w:numPr>
              <w:numId w:val="19"/>
            </w:numPr>
            <w:ind w:left="1080" w:hanging="360"/>
          </w:pPr>
        </w:pPrChange>
      </w:pPr>
      <w:del w:id="1475" w:author="Landis, Lawrence" w:date="2021-04-13T10:21:00Z">
        <w:r w:rsidDel="0038371C">
          <w:delText xml:space="preserve">Work out N based on the following equation: </w:delText>
        </w:r>
        <w:r w:rsidRPr="00451287" w:rsidDel="0038371C">
          <w:rPr>
            <w:i/>
            <w:iCs/>
          </w:rPr>
          <w:delText>10 = 50, 000, 000/2</w:delText>
        </w:r>
        <w:r w:rsidRPr="00451287" w:rsidDel="0038371C">
          <w:rPr>
            <w:i/>
            <w:iCs/>
            <w:vertAlign w:val="superscript"/>
          </w:rPr>
          <w:delText>N</w:delText>
        </w:r>
        <w:r w:rsidRPr="00451287" w:rsidDel="0038371C">
          <w:rPr>
            <w:vertAlign w:val="superscript"/>
          </w:rPr>
          <w:delText xml:space="preserve"> </w:delText>
        </w:r>
        <w:r w:rsidDel="0038371C">
          <w:delText xml:space="preserve">. Round </w:delText>
        </w:r>
        <w:r w:rsidRPr="00451287" w:rsidDel="0038371C">
          <w:rPr>
            <w:i/>
            <w:iCs/>
          </w:rPr>
          <w:delText>N</w:delText>
        </w:r>
        <w:r w:rsidDel="0038371C">
          <w:delText xml:space="preserve"> up to the nearest integer to discover the proper</w:delText>
        </w:r>
        <w:r w:rsidDel="0038371C">
          <w:rPr>
            <w:rStyle w:val="CodeChar"/>
            <w:color w:val="auto"/>
          </w:rPr>
          <w:delText xml:space="preserve"> </w:delText>
        </w:r>
        <w:r w:rsidRPr="00451287" w:rsidDel="0038371C">
          <w:rPr>
            <w:rStyle w:val="CodeChar"/>
            <w:color w:val="auto"/>
          </w:rPr>
          <w:delText>WIDTH</w:delText>
        </w:r>
        <w:r w:rsidRPr="00451287" w:rsidDel="0038371C">
          <w:delText xml:space="preserve"> </w:delText>
        </w:r>
        <w:r w:rsidDel="0038371C">
          <w:delText xml:space="preserve">parameter setting. </w:delText>
        </w:r>
      </w:del>
    </w:p>
    <w:p w14:paraId="2F62FB6F" w14:textId="15947037" w:rsidR="00451287" w:rsidDel="0038371C" w:rsidRDefault="00451287" w:rsidP="0038371C">
      <w:pPr>
        <w:spacing w:after="0"/>
        <w:jc w:val="both"/>
        <w:rPr>
          <w:del w:id="1476" w:author="Landis, Lawrence" w:date="2021-04-13T10:21:00Z"/>
        </w:rPr>
        <w:pPrChange w:id="1477" w:author="Landis, Lawrence" w:date="2021-04-13T10:21:00Z">
          <w:pPr>
            <w:pStyle w:val="ListParagraph"/>
            <w:numPr>
              <w:numId w:val="19"/>
            </w:numPr>
            <w:ind w:left="1080" w:hanging="360"/>
          </w:pPr>
        </w:pPrChange>
      </w:pPr>
      <w:del w:id="1478" w:author="Landis, Lawrence" w:date="2021-04-13T10:21:00Z">
        <w:r w:rsidDel="0038371C">
          <w:delText xml:space="preserve">Recompile and run the </w:delText>
        </w:r>
        <w:r w:rsidR="00C6254D" w:rsidDel="0038371C">
          <w:delText>DE1-SoC</w:delText>
        </w:r>
        <w:r w:rsidDel="0038371C">
          <w:delText xml:space="preserve"> remote board.</w:delText>
        </w:r>
      </w:del>
    </w:p>
    <w:p w14:paraId="10F8E048" w14:textId="47C73AFF" w:rsidR="002D534B" w:rsidDel="0038371C" w:rsidRDefault="002D534B" w:rsidP="0038371C">
      <w:pPr>
        <w:spacing w:after="0"/>
        <w:jc w:val="both"/>
        <w:rPr>
          <w:del w:id="1479" w:author="Landis, Lawrence" w:date="2021-04-13T10:21:00Z"/>
          <w:sz w:val="28"/>
          <w:szCs w:val="28"/>
        </w:rPr>
        <w:pPrChange w:id="1480" w:author="Landis, Lawrence" w:date="2021-04-13T10:21:00Z">
          <w:pPr>
            <w:pStyle w:val="Heading2"/>
            <w:numPr>
              <w:ilvl w:val="0"/>
              <w:numId w:val="0"/>
            </w:numPr>
            <w:spacing w:line="26" w:lineRule="atLeast"/>
            <w:ind w:left="0" w:firstLine="0"/>
          </w:pPr>
        </w:pPrChange>
      </w:pPr>
      <w:bookmarkStart w:id="1481" w:name="_Toc67468523"/>
      <w:del w:id="1482" w:author="Landis, Lawrence" w:date="2021-04-13T10:21:00Z">
        <w:r w:rsidDel="0038371C">
          <w:rPr>
            <w:sz w:val="28"/>
            <w:szCs w:val="28"/>
          </w:rPr>
          <w:delText>5.5: Even More Debugging!</w:delText>
        </w:r>
        <w:bookmarkEnd w:id="1481"/>
        <w:r w:rsidDel="0038371C">
          <w:rPr>
            <w:sz w:val="28"/>
            <w:szCs w:val="28"/>
          </w:rPr>
          <w:br/>
        </w:r>
      </w:del>
    </w:p>
    <w:p w14:paraId="0C65E218" w14:textId="29E7A638" w:rsidR="00451287" w:rsidDel="0038371C" w:rsidRDefault="002D534B" w:rsidP="0038371C">
      <w:pPr>
        <w:spacing w:after="0"/>
        <w:jc w:val="both"/>
        <w:rPr>
          <w:del w:id="1483" w:author="Landis, Lawrence" w:date="2021-04-13T10:21:00Z"/>
        </w:rPr>
        <w:pPrChange w:id="1484" w:author="Landis, Lawrence" w:date="2021-04-13T10:21:00Z">
          <w:pPr/>
        </w:pPrChange>
      </w:pPr>
      <w:del w:id="1485" w:author="Landis, Lawrence" w:date="2021-04-13T10:21:00Z">
        <w:r w:rsidDel="0038371C">
          <w:delText xml:space="preserve">Is the Knight Rider sequence working properly? Does each LED stay on for about 1/10 second? If not, redo your math to find the right </w:delText>
        </w:r>
        <w:r w:rsidRPr="002D534B" w:rsidDel="0038371C">
          <w:rPr>
            <w:rStyle w:val="CodeChar"/>
            <w:color w:val="auto"/>
          </w:rPr>
          <w:delText>WIDTH</w:delText>
        </w:r>
        <w:r w:rsidRPr="002D534B" w:rsidDel="0038371C">
          <w:delText xml:space="preserve"> </w:delText>
        </w:r>
        <w:r w:rsidDel="0038371C">
          <w:delText>parameter. Look at the sequencing carefully. Does each LED illuminate once and proceed to its neighboring LED? As you will observe LED[0] and LED[9] will blink twice.</w:delText>
        </w:r>
        <w:r w:rsidR="006A3DE9" w:rsidDel="0038371C">
          <w:delText xml:space="preserve"> The remote console isn’t as smooth as the </w:delText>
        </w:r>
        <w:r w:rsidR="006E73A2" w:rsidDel="0038371C">
          <w:delText>actual hardware, so it might be hard to catch. You can increase COUNTER_WIDTH</w:delText>
        </w:r>
        <w:r w:rsidR="008D0A2B" w:rsidDel="0038371C">
          <w:delText xml:space="preserve"> by one, recompile, and if slow enough you will observe the error.</w:delText>
        </w:r>
      </w:del>
    </w:p>
    <w:p w14:paraId="7697391A" w14:textId="1E123EBB" w:rsidR="002D534B" w:rsidDel="0038371C" w:rsidRDefault="002D534B" w:rsidP="0038371C">
      <w:pPr>
        <w:spacing w:after="0"/>
        <w:jc w:val="both"/>
        <w:rPr>
          <w:del w:id="1486" w:author="Landis, Lawrence" w:date="2021-04-13T10:21:00Z"/>
        </w:rPr>
        <w:pPrChange w:id="1487" w:author="Landis, Lawrence" w:date="2021-04-13T10:21:00Z">
          <w:pPr>
            <w:pStyle w:val="ListParagraph"/>
            <w:numPr>
              <w:numId w:val="20"/>
            </w:numPr>
            <w:ind w:hanging="360"/>
          </w:pPr>
        </w:pPrChange>
      </w:pPr>
      <w:del w:id="1488" w:author="Landis, Lawrence" w:date="2021-04-13T10:21:00Z">
        <w:r w:rsidDel="0038371C">
          <w:delText>Dang! That lab instructor created another error in the design</w:delText>
        </w:r>
        <w:r w:rsidR="00910F13" w:rsidDel="0038371C">
          <w:delText>, LEDs 9 and 0 double blink</w:delText>
        </w:r>
        <w:r w:rsidDel="0038371C">
          <w:delText xml:space="preserve">! Look at the source code in the knight_rider.v code and see if you can find the error. </w:delText>
        </w:r>
      </w:del>
    </w:p>
    <w:p w14:paraId="37185218" w14:textId="44545980" w:rsidR="002D534B" w:rsidDel="0038371C" w:rsidRDefault="002D534B" w:rsidP="0038371C">
      <w:pPr>
        <w:spacing w:after="0"/>
        <w:jc w:val="both"/>
        <w:rPr>
          <w:del w:id="1489" w:author="Landis, Lawrence" w:date="2021-04-13T10:21:00Z"/>
        </w:rPr>
        <w:pPrChange w:id="1490" w:author="Landis, Lawrence" w:date="2021-04-13T10:21:00Z">
          <w:pPr>
            <w:pStyle w:val="ListParagraph"/>
            <w:numPr>
              <w:numId w:val="20"/>
            </w:numPr>
            <w:ind w:hanging="360"/>
          </w:pPr>
        </w:pPrChange>
      </w:pPr>
      <w:del w:id="1491" w:author="Landis, Lawrence" w:date="2021-04-13T10:21:00Z">
        <w:r w:rsidDel="0038371C">
          <w:delText xml:space="preserve">Change the code, recompile and reprogram your </w:delText>
        </w:r>
        <w:r w:rsidR="00D36230" w:rsidDel="0038371C">
          <w:delText>DE1-SoC</w:delText>
        </w:r>
        <w:r w:rsidDel="0038371C">
          <w:delText xml:space="preserve"> </w:delText>
        </w:r>
        <w:r w:rsidR="008F0328" w:rsidDel="0038371C">
          <w:delText>remote</w:delText>
        </w:r>
        <w:r w:rsidDel="0038371C">
          <w:delText xml:space="preserve"> development kit until your Knight Rider LEDs are sequencing properly. </w:delText>
        </w:r>
      </w:del>
    </w:p>
    <w:p w14:paraId="4248D28C" w14:textId="0C98AC9B" w:rsidR="002D534B" w:rsidDel="0038371C" w:rsidRDefault="002D534B" w:rsidP="0038371C">
      <w:pPr>
        <w:spacing w:after="0"/>
        <w:jc w:val="both"/>
        <w:rPr>
          <w:del w:id="1492" w:author="Landis, Lawrence" w:date="2021-04-13T10:21:00Z"/>
        </w:rPr>
        <w:pPrChange w:id="1493" w:author="Landis, Lawrence" w:date="2021-04-13T10:21:00Z">
          <w:pPr>
            <w:pStyle w:val="ListParagraph"/>
            <w:numPr>
              <w:numId w:val="20"/>
            </w:numPr>
            <w:ind w:hanging="360"/>
          </w:pPr>
        </w:pPrChange>
      </w:pPr>
      <w:del w:id="1494" w:author="Landis, Lawrence" w:date="2021-04-13T10:21:00Z">
        <w:r w:rsidDel="0038371C">
          <w:delText>Try viewing your knight rider hardware through the RTL Viewer (Register Transfer Level Viewer) like you did for the mux 2 to 1 design</w:delText>
        </w:r>
        <w:r w:rsidR="009B7A23" w:rsidDel="0038371C">
          <w:delText>.</w:delText>
        </w:r>
        <w:r w:rsidDel="0038371C">
          <w:delText xml:space="preserve"> </w:delText>
        </w:r>
      </w:del>
    </w:p>
    <w:p w14:paraId="3F63A9EB" w14:textId="3D3AFEEE" w:rsidR="002D534B" w:rsidDel="0038371C" w:rsidRDefault="002D534B" w:rsidP="0038371C">
      <w:pPr>
        <w:spacing w:after="0"/>
        <w:jc w:val="both"/>
        <w:rPr>
          <w:del w:id="1495" w:author="Landis, Lawrence" w:date="2021-04-13T10:21:00Z"/>
        </w:rPr>
        <w:pPrChange w:id="1496" w:author="Landis, Lawrence" w:date="2021-04-13T10:21:00Z">
          <w:pPr/>
        </w:pPrChange>
      </w:pPr>
      <w:del w:id="1497" w:author="Landis, Lawrence" w:date="2021-04-13T10:21:00Z">
        <w:r w:rsidDel="0038371C">
          <w:delText xml:space="preserve">Thanks for taking time learning how to develop Intel FPGA products. We hope you found this lab informative. </w:delText>
        </w:r>
      </w:del>
    </w:p>
    <w:p w14:paraId="6BBD4963" w14:textId="1B52CD73" w:rsidR="00A37DD9" w:rsidDel="0038371C" w:rsidRDefault="00A37DD9" w:rsidP="0038371C">
      <w:pPr>
        <w:spacing w:after="0"/>
        <w:jc w:val="both"/>
        <w:rPr>
          <w:del w:id="1498" w:author="Landis, Lawrence" w:date="2021-04-13T10:21:00Z"/>
        </w:rPr>
        <w:pPrChange w:id="1499" w:author="Landis, Lawrence" w:date="2021-04-13T10:21:00Z">
          <w:pPr/>
        </w:pPrChange>
      </w:pPr>
    </w:p>
    <w:p w14:paraId="7BACDAF6" w14:textId="1F3F93FB" w:rsidR="00A37DD9" w:rsidDel="0038371C" w:rsidRDefault="00A37DD9" w:rsidP="0038371C">
      <w:pPr>
        <w:spacing w:after="0"/>
        <w:jc w:val="both"/>
        <w:rPr>
          <w:del w:id="1500" w:author="Landis, Lawrence" w:date="2021-04-13T10:21:00Z"/>
        </w:rPr>
        <w:pPrChange w:id="1501" w:author="Landis, Lawrence" w:date="2021-04-13T10:21:00Z">
          <w:pPr/>
        </w:pPrChange>
      </w:pPr>
      <w:del w:id="1502" w:author="Landis, Lawrence" w:date="2021-04-13T10:21:00Z">
        <w:r w:rsidDel="0038371C">
          <w:delText xml:space="preserve">Note: The </w:delText>
        </w:r>
        <w:r w:rsidR="000B3B7E" w:rsidDel="0038371C">
          <w:delText>COUNTER_</w:delText>
        </w:r>
        <w:r w:rsidR="00FC71A5" w:rsidDel="0038371C">
          <w:delText>SIZE</w:delText>
        </w:r>
        <w:r w:rsidR="000B3B7E" w:rsidDel="0038371C">
          <w:delText xml:space="preserve"> looks good when set to 23</w:delText>
        </w:r>
        <w:r w:rsidR="00011394" w:rsidDel="0038371C">
          <w:delText xml:space="preserve"> or 24.</w:delText>
        </w:r>
      </w:del>
    </w:p>
    <w:p w14:paraId="5544E6E9" w14:textId="4CC7BD58" w:rsidR="007643B3" w:rsidDel="0038371C" w:rsidRDefault="0038157B" w:rsidP="0038371C">
      <w:pPr>
        <w:spacing w:after="0"/>
        <w:jc w:val="both"/>
        <w:rPr>
          <w:del w:id="1503" w:author="Landis, Lawrence" w:date="2021-04-13T10:21:00Z"/>
        </w:rPr>
        <w:pPrChange w:id="1504" w:author="Landis, Lawrence" w:date="2021-04-13T10:21:00Z">
          <w:pPr>
            <w:pStyle w:val="Heading2"/>
          </w:pPr>
        </w:pPrChange>
      </w:pPr>
      <w:bookmarkStart w:id="1505" w:name="_Toc67468524"/>
      <w:del w:id="1506" w:author="Landis, Lawrence" w:date="2021-04-13T10:21:00Z">
        <w:r w:rsidDel="0038371C">
          <w:delText>Correcting the double blink problem</w:delText>
        </w:r>
        <w:bookmarkEnd w:id="1505"/>
      </w:del>
    </w:p>
    <w:p w14:paraId="466DDF7A" w14:textId="25B7C997" w:rsidR="0038157B" w:rsidDel="0038371C" w:rsidRDefault="0038157B" w:rsidP="0038371C">
      <w:pPr>
        <w:spacing w:after="0"/>
        <w:jc w:val="both"/>
        <w:rPr>
          <w:del w:id="1507" w:author="Landis, Lawrence" w:date="2021-04-13T10:21:00Z"/>
        </w:rPr>
        <w:pPrChange w:id="1508" w:author="Landis, Lawrence" w:date="2021-04-13T10:21:00Z">
          <w:pPr/>
        </w:pPrChange>
      </w:pPr>
    </w:p>
    <w:p w14:paraId="60FBF48E" w14:textId="5C9E52DE" w:rsidR="0038157B" w:rsidDel="0038371C" w:rsidRDefault="0038157B" w:rsidP="0038371C">
      <w:pPr>
        <w:spacing w:after="0"/>
        <w:jc w:val="both"/>
        <w:rPr>
          <w:del w:id="1509" w:author="Landis, Lawrence" w:date="2021-04-13T10:21:00Z"/>
        </w:rPr>
        <w:pPrChange w:id="1510" w:author="Landis, Lawrence" w:date="2021-04-13T10:21:00Z">
          <w:pPr/>
        </w:pPrChange>
      </w:pPr>
      <w:del w:id="1511" w:author="Landis, Lawrence" w:date="2021-04-13T10:21:00Z">
        <w:r w:rsidDel="0038371C">
          <w:delText xml:space="preserve">The simulation shown below in figure </w:delText>
        </w:r>
        <w:r w:rsidR="000A0AA7" w:rsidDel="0038371C">
          <w:delText>below illustrates the problem. Note how count increases past 9 to 10 and causes the erroneous double blink problem.</w:delText>
        </w:r>
      </w:del>
    </w:p>
    <w:p w14:paraId="32A2EF0F" w14:textId="2F2AA8B8" w:rsidR="00D4013A" w:rsidDel="0038371C" w:rsidRDefault="0095340C" w:rsidP="0038371C">
      <w:pPr>
        <w:spacing w:after="0"/>
        <w:jc w:val="both"/>
        <w:rPr>
          <w:del w:id="1512" w:author="Landis, Lawrence" w:date="2021-04-13T10:21:00Z"/>
        </w:rPr>
        <w:pPrChange w:id="1513" w:author="Landis, Lawrence" w:date="2021-04-13T10:21:00Z">
          <w:pPr/>
        </w:pPrChange>
      </w:pPr>
      <w:del w:id="1514" w:author="Landis, Lawrence" w:date="2021-04-13T10:21:00Z">
        <w:r w:rsidRPr="0095340C" w:rsidDel="0038371C">
          <w:rPr>
            <w:noProof/>
          </w:rPr>
          <w:lastRenderedPageBreak/>
          <w:drawing>
            <wp:inline distT="0" distB="0" distL="0" distR="0" wp14:anchorId="3926B789" wp14:editId="7C517E09">
              <wp:extent cx="5943600" cy="2296160"/>
              <wp:effectExtent l="0" t="0" r="0" b="8890"/>
              <wp:docPr id="20059391" name="Picture 20059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296160"/>
                      </a:xfrm>
                      <a:prstGeom prst="rect">
                        <a:avLst/>
                      </a:prstGeom>
                    </pic:spPr>
                  </pic:pic>
                </a:graphicData>
              </a:graphic>
            </wp:inline>
          </w:drawing>
        </w:r>
      </w:del>
    </w:p>
    <w:p w14:paraId="29045DE1" w14:textId="26902412" w:rsidR="00432E75" w:rsidDel="0038371C" w:rsidRDefault="0095340C" w:rsidP="0038371C">
      <w:pPr>
        <w:spacing w:after="0"/>
        <w:jc w:val="both"/>
        <w:rPr>
          <w:del w:id="1515" w:author="Landis, Lawrence" w:date="2021-04-13T10:21:00Z"/>
        </w:rPr>
        <w:pPrChange w:id="1516" w:author="Landis, Lawrence" w:date="2021-04-13T10:21:00Z">
          <w:pPr/>
        </w:pPrChange>
      </w:pPr>
      <w:del w:id="1517" w:author="Landis, Lawrence" w:date="2021-04-13T10:21:00Z">
        <w:r w:rsidDel="0038371C">
          <w:delText>Changing the c</w:delText>
        </w:r>
        <w:r w:rsidR="008B5F76" w:rsidDel="0038371C">
          <w:delText xml:space="preserve">ount_up </w:delText>
        </w:r>
        <w:r w:rsidR="00F66C8D" w:rsidDel="0038371C">
          <w:delText xml:space="preserve">trigger clock </w:delText>
        </w:r>
        <w:r w:rsidR="00077151" w:rsidDel="0038371C">
          <w:delText xml:space="preserve">to the fast_clock </w:delText>
        </w:r>
        <w:r w:rsidR="00F66C8D" w:rsidDel="0038371C">
          <w:delText>allows count_up to change state at the appropriate time</w:delText>
        </w:r>
        <w:r w:rsidR="00432E75" w:rsidDel="0038371C">
          <w:delText xml:space="preserve"> allowing proper behavior.</w:delText>
        </w:r>
        <w:r w:rsidR="004821E6" w:rsidDel="0038371C">
          <w:delText xml:space="preserve"> </w:delText>
        </w:r>
        <w:r w:rsidR="000C654D" w:rsidDel="0038371C">
          <w:delText xml:space="preserve">Keep the </w:delText>
        </w:r>
        <w:r w:rsidR="00F55E7E" w:rsidDel="0038371C">
          <w:delText>trigger clock as slow_clock and c</w:delText>
        </w:r>
        <w:r w:rsidR="004821E6" w:rsidDel="0038371C">
          <w:delText>hanging the limits between 9 and 0 to 8 and 1 also will correct the problem.</w:delText>
        </w:r>
      </w:del>
    </w:p>
    <w:p w14:paraId="32792AA8" w14:textId="14849D70" w:rsidR="00432E75" w:rsidDel="0038371C" w:rsidRDefault="00432E75" w:rsidP="0038371C">
      <w:pPr>
        <w:spacing w:after="0"/>
        <w:jc w:val="both"/>
        <w:rPr>
          <w:del w:id="1518" w:author="Landis, Lawrence" w:date="2021-04-13T10:21:00Z"/>
        </w:rPr>
        <w:pPrChange w:id="1519" w:author="Landis, Lawrence" w:date="2021-04-13T10:21:00Z">
          <w:pPr/>
        </w:pPrChange>
      </w:pPr>
      <w:del w:id="1520" w:author="Landis, Lawrence" w:date="2021-04-13T10:21:00Z">
        <w:r w:rsidRPr="00432E75" w:rsidDel="0038371C">
          <w:rPr>
            <w:noProof/>
          </w:rPr>
          <w:drawing>
            <wp:inline distT="0" distB="0" distL="0" distR="0" wp14:anchorId="76847A2A" wp14:editId="21545033">
              <wp:extent cx="5943600" cy="2318385"/>
              <wp:effectExtent l="0" t="0" r="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318385"/>
                      </a:xfrm>
                      <a:prstGeom prst="rect">
                        <a:avLst/>
                      </a:prstGeom>
                    </pic:spPr>
                  </pic:pic>
                </a:graphicData>
              </a:graphic>
            </wp:inline>
          </w:drawing>
        </w:r>
      </w:del>
    </w:p>
    <w:p w14:paraId="1C61B2B8" w14:textId="3E987BDF" w:rsidR="000A0AA7" w:rsidRPr="0038157B" w:rsidDel="0038371C" w:rsidRDefault="000A0AA7" w:rsidP="0038371C">
      <w:pPr>
        <w:spacing w:after="0"/>
        <w:jc w:val="both"/>
        <w:rPr>
          <w:del w:id="1521" w:author="Landis, Lawrence" w:date="2021-04-13T10:21:00Z"/>
        </w:rPr>
        <w:pPrChange w:id="1522" w:author="Landis, Lawrence" w:date="2021-04-13T10:21:00Z">
          <w:pPr/>
        </w:pPrChange>
      </w:pPr>
    </w:p>
    <w:p w14:paraId="4DE069CD" w14:textId="7AD4FDF6" w:rsidR="00CC4A1F" w:rsidDel="0038371C" w:rsidRDefault="00CC4A1F" w:rsidP="0038371C">
      <w:pPr>
        <w:spacing w:after="0"/>
        <w:jc w:val="both"/>
        <w:rPr>
          <w:del w:id="1523" w:author="Landis, Lawrence" w:date="2021-04-13T10:21:00Z"/>
        </w:rPr>
        <w:pPrChange w:id="1524" w:author="Landis, Lawrence" w:date="2021-04-13T10:21:00Z">
          <w:pPr>
            <w:ind w:left="360"/>
          </w:pPr>
        </w:pPrChange>
      </w:pPr>
    </w:p>
    <w:p w14:paraId="7F76FB4D" w14:textId="581FD268" w:rsidR="004C034A" w:rsidDel="0038371C" w:rsidRDefault="004C034A" w:rsidP="0038371C">
      <w:pPr>
        <w:spacing w:after="0"/>
        <w:jc w:val="both"/>
        <w:rPr>
          <w:del w:id="1525" w:author="Landis, Lawrence" w:date="2021-04-13T10:21:00Z"/>
        </w:rPr>
        <w:pPrChange w:id="1526" w:author="Landis, Lawrence" w:date="2021-04-13T10:21:00Z">
          <w:pPr/>
        </w:pPrChange>
      </w:pPr>
    </w:p>
    <w:p w14:paraId="368E3388" w14:textId="5C93FF63" w:rsidR="00B53DC9" w:rsidRPr="00D05599" w:rsidDel="0038371C" w:rsidRDefault="00B53DC9" w:rsidP="0038371C">
      <w:pPr>
        <w:spacing w:after="0"/>
        <w:jc w:val="both"/>
        <w:rPr>
          <w:del w:id="1527" w:author="Landis, Lawrence" w:date="2021-04-13T10:21:00Z"/>
          <w:rFonts w:cs="Intel Clear"/>
        </w:rPr>
        <w:pPrChange w:id="1528" w:author="Landis, Lawrence" w:date="2021-04-13T10:21:00Z">
          <w:pPr>
            <w:pStyle w:val="Heading1"/>
            <w:numPr>
              <w:numId w:val="1"/>
            </w:numPr>
            <w:ind w:left="360" w:hanging="360"/>
          </w:pPr>
        </w:pPrChange>
      </w:pPr>
      <w:bookmarkStart w:id="1529" w:name="_Toc67468525"/>
      <w:del w:id="1530" w:author="Landis, Lawrence" w:date="2021-04-13T10:21:00Z">
        <w:r w:rsidRPr="63274248" w:rsidDel="0038371C">
          <w:rPr>
            <w:rFonts w:cs="Intel Clear"/>
          </w:rPr>
          <w:delText>Document Revision History</w:delText>
        </w:r>
        <w:bookmarkEnd w:id="1529"/>
      </w:del>
    </w:p>
    <w:p w14:paraId="085BAACC" w14:textId="455412E1" w:rsidR="00B53DC9" w:rsidRPr="00D05599" w:rsidDel="0038371C" w:rsidRDefault="00B53DC9" w:rsidP="0038371C">
      <w:pPr>
        <w:spacing w:after="0"/>
        <w:jc w:val="both"/>
        <w:rPr>
          <w:del w:id="1531" w:author="Landis, Lawrence" w:date="2021-04-13T10:21:00Z"/>
        </w:rPr>
        <w:pPrChange w:id="1532" w:author="Landis, Lawrence" w:date="2021-04-13T10:21:00Z">
          <w:pPr>
            <w:pStyle w:val="NoSpacing"/>
          </w:pPr>
        </w:pPrChange>
      </w:pPr>
      <w:del w:id="1533" w:author="Landis, Lawrence" w:date="2021-04-13T10:21:00Z">
        <w:r w:rsidRPr="00D05599" w:rsidDel="0038371C">
          <w:delText>List the revision history for the application note.</w:delText>
        </w:r>
      </w:del>
    </w:p>
    <w:tbl>
      <w:tblPr>
        <w:tblStyle w:val="TableGrid"/>
        <w:tblW w:w="9208" w:type="dxa"/>
        <w:tblInd w:w="437" w:type="dxa"/>
        <w:tblLook w:val="04A0" w:firstRow="1" w:lastRow="0" w:firstColumn="1" w:lastColumn="0" w:noHBand="0" w:noVBand="1"/>
      </w:tblPr>
      <w:tblGrid>
        <w:gridCol w:w="3073"/>
        <w:gridCol w:w="3073"/>
        <w:gridCol w:w="3062"/>
      </w:tblGrid>
      <w:tr w:rsidR="007E2DEF" w:rsidRPr="00D05599" w:rsidDel="0038371C" w14:paraId="131DEAB7" w14:textId="4D7C9E20" w:rsidTr="000F7AE6">
        <w:trPr>
          <w:del w:id="1534" w:author="Landis, Lawrence" w:date="2021-04-13T10:21:00Z"/>
        </w:trPr>
        <w:tc>
          <w:tcPr>
            <w:tcW w:w="3073" w:type="dxa"/>
          </w:tcPr>
          <w:p w14:paraId="0E9CA1C6" w14:textId="50DD4596" w:rsidR="007E2DEF" w:rsidRPr="00D05599" w:rsidDel="0038371C" w:rsidRDefault="007E2DEF" w:rsidP="0038371C">
            <w:pPr>
              <w:jc w:val="both"/>
              <w:rPr>
                <w:del w:id="1535" w:author="Landis, Lawrence" w:date="2021-04-13T10:21:00Z"/>
                <w:rFonts w:cs="Intel Clear"/>
              </w:rPr>
              <w:pPrChange w:id="1536" w:author="Landis, Lawrence" w:date="2021-04-13T10:21:00Z">
                <w:pPr>
                  <w:ind w:left="360" w:hanging="360"/>
                </w:pPr>
              </w:pPrChange>
            </w:pPr>
            <w:del w:id="1537" w:author="Landis, Lawrence" w:date="2021-04-13T10:21:00Z">
              <w:r w:rsidDel="0038371C">
                <w:rPr>
                  <w:rFonts w:cs="Intel Clear"/>
                </w:rPr>
                <w:delText>Name</w:delText>
              </w:r>
            </w:del>
          </w:p>
        </w:tc>
        <w:tc>
          <w:tcPr>
            <w:tcW w:w="3073" w:type="dxa"/>
          </w:tcPr>
          <w:p w14:paraId="3FB4050A" w14:textId="0B525133" w:rsidR="007E2DEF" w:rsidRPr="00D05599" w:rsidDel="0038371C" w:rsidRDefault="007E2DEF" w:rsidP="0038371C">
            <w:pPr>
              <w:jc w:val="both"/>
              <w:rPr>
                <w:del w:id="1538" w:author="Landis, Lawrence" w:date="2021-04-13T10:21:00Z"/>
                <w:rFonts w:cs="Intel Clear"/>
              </w:rPr>
              <w:pPrChange w:id="1539" w:author="Landis, Lawrence" w:date="2021-04-13T10:21:00Z">
                <w:pPr>
                  <w:ind w:left="360" w:hanging="360"/>
                </w:pPr>
              </w:pPrChange>
            </w:pPr>
            <w:del w:id="1540" w:author="Landis, Lawrence" w:date="2021-04-13T10:21:00Z">
              <w:r w:rsidRPr="00D05599" w:rsidDel="0038371C">
                <w:rPr>
                  <w:rFonts w:cs="Intel Clear"/>
                </w:rPr>
                <w:delText>Date</w:delText>
              </w:r>
            </w:del>
          </w:p>
        </w:tc>
        <w:tc>
          <w:tcPr>
            <w:tcW w:w="3062" w:type="dxa"/>
          </w:tcPr>
          <w:p w14:paraId="35582F5E" w14:textId="0F4E64C5" w:rsidR="007E2DEF" w:rsidRPr="00D05599" w:rsidDel="0038371C" w:rsidRDefault="007E2DEF" w:rsidP="0038371C">
            <w:pPr>
              <w:jc w:val="both"/>
              <w:rPr>
                <w:del w:id="1541" w:author="Landis, Lawrence" w:date="2021-04-13T10:21:00Z"/>
                <w:rFonts w:cs="Intel Clear"/>
              </w:rPr>
              <w:pPrChange w:id="1542" w:author="Landis, Lawrence" w:date="2021-04-13T10:21:00Z">
                <w:pPr>
                  <w:ind w:left="360" w:hanging="360"/>
                </w:pPr>
              </w:pPrChange>
            </w:pPr>
            <w:del w:id="1543" w:author="Landis, Lawrence" w:date="2021-04-13T10:21:00Z">
              <w:r w:rsidRPr="00D05599" w:rsidDel="0038371C">
                <w:rPr>
                  <w:rFonts w:cs="Intel Clear"/>
                </w:rPr>
                <w:delText>Changes</w:delText>
              </w:r>
            </w:del>
          </w:p>
        </w:tc>
      </w:tr>
      <w:tr w:rsidR="007E2DEF" w:rsidRPr="00D05599" w:rsidDel="0038371C" w14:paraId="019AD692" w14:textId="7DD9583A" w:rsidTr="000F7AE6">
        <w:trPr>
          <w:del w:id="1544" w:author="Landis, Lawrence" w:date="2021-04-13T10:21:00Z"/>
        </w:trPr>
        <w:tc>
          <w:tcPr>
            <w:tcW w:w="3073" w:type="dxa"/>
          </w:tcPr>
          <w:p w14:paraId="01AE2E36" w14:textId="49ABB895" w:rsidR="007E2DEF" w:rsidRPr="00D05599" w:rsidDel="0038371C" w:rsidRDefault="007E2DEF" w:rsidP="0038371C">
            <w:pPr>
              <w:jc w:val="both"/>
              <w:rPr>
                <w:del w:id="1545" w:author="Landis, Lawrence" w:date="2021-04-13T10:21:00Z"/>
                <w:rFonts w:cs="Intel Clear"/>
              </w:rPr>
              <w:pPrChange w:id="1546" w:author="Landis, Lawrence" w:date="2021-04-13T10:21:00Z">
                <w:pPr>
                  <w:ind w:left="360" w:hanging="360"/>
                </w:pPr>
              </w:pPrChange>
            </w:pPr>
            <w:del w:id="1547" w:author="Landis, Lawrence" w:date="2021-04-13T10:21:00Z">
              <w:r w:rsidDel="0038371C">
                <w:rPr>
                  <w:rFonts w:cs="Intel Clear"/>
                </w:rPr>
                <w:delText>Shawnna Cabanday</w:delText>
              </w:r>
            </w:del>
          </w:p>
        </w:tc>
        <w:tc>
          <w:tcPr>
            <w:tcW w:w="3073" w:type="dxa"/>
          </w:tcPr>
          <w:p w14:paraId="7DC21F7B" w14:textId="50F06A3F" w:rsidR="007E2DEF" w:rsidRPr="00D05599" w:rsidDel="0038371C" w:rsidRDefault="007E2DEF" w:rsidP="0038371C">
            <w:pPr>
              <w:jc w:val="both"/>
              <w:rPr>
                <w:del w:id="1548" w:author="Landis, Lawrence" w:date="2021-04-13T10:21:00Z"/>
                <w:rFonts w:cs="Intel Clear"/>
              </w:rPr>
              <w:pPrChange w:id="1549" w:author="Landis, Lawrence" w:date="2021-04-13T10:21:00Z">
                <w:pPr>
                  <w:ind w:left="360" w:hanging="360"/>
                </w:pPr>
              </w:pPrChange>
            </w:pPr>
            <w:del w:id="1550" w:author="Landis, Lawrence" w:date="2021-04-13T10:21:00Z">
              <w:r w:rsidDel="0038371C">
                <w:rPr>
                  <w:rFonts w:cs="Intel Clear"/>
                </w:rPr>
                <w:delText>1</w:delText>
              </w:r>
              <w:r w:rsidR="00FE4447" w:rsidDel="0038371C">
                <w:rPr>
                  <w:rFonts w:cs="Intel Clear"/>
                </w:rPr>
                <w:delText>1</w:delText>
              </w:r>
              <w:r w:rsidDel="0038371C">
                <w:rPr>
                  <w:rFonts w:cs="Intel Clear"/>
                </w:rPr>
                <w:delText>/</w:delText>
              </w:r>
              <w:r w:rsidR="00FE4447" w:rsidDel="0038371C">
                <w:rPr>
                  <w:rFonts w:cs="Intel Clear"/>
                </w:rPr>
                <w:delText>2</w:delText>
              </w:r>
              <w:r w:rsidDel="0038371C">
                <w:rPr>
                  <w:rFonts w:cs="Intel Clear"/>
                </w:rPr>
                <w:delText>6/2019</w:delText>
              </w:r>
            </w:del>
          </w:p>
        </w:tc>
        <w:tc>
          <w:tcPr>
            <w:tcW w:w="3062" w:type="dxa"/>
          </w:tcPr>
          <w:p w14:paraId="4E0A70EB" w14:textId="511DC347" w:rsidR="007E2DEF" w:rsidRPr="00D05599" w:rsidDel="0038371C" w:rsidRDefault="007E2DEF" w:rsidP="0038371C">
            <w:pPr>
              <w:jc w:val="both"/>
              <w:rPr>
                <w:del w:id="1551" w:author="Landis, Lawrence" w:date="2021-04-13T10:21:00Z"/>
                <w:rFonts w:cs="Intel Clear"/>
              </w:rPr>
              <w:pPrChange w:id="1552" w:author="Landis, Lawrence" w:date="2021-04-13T10:21:00Z">
                <w:pPr>
                  <w:ind w:left="360" w:hanging="360"/>
                </w:pPr>
              </w:pPrChange>
            </w:pPr>
            <w:del w:id="1553" w:author="Landis, Lawrence" w:date="2021-04-13T10:21:00Z">
              <w:r w:rsidDel="0038371C">
                <w:rPr>
                  <w:rFonts w:cs="Intel Clear"/>
                </w:rPr>
                <w:delText xml:space="preserve">Initial Release of </w:delText>
              </w:r>
              <w:r w:rsidR="00FE4447" w:rsidDel="0038371C">
                <w:rPr>
                  <w:rFonts w:cs="Intel Clear"/>
                </w:rPr>
                <w:delText>guide</w:delText>
              </w:r>
            </w:del>
          </w:p>
        </w:tc>
      </w:tr>
      <w:tr w:rsidR="00976776" w:rsidRPr="00D05599" w:rsidDel="0038371C" w14:paraId="3BB44336" w14:textId="249F0ED2" w:rsidTr="000F7AE6">
        <w:trPr>
          <w:del w:id="1554" w:author="Landis, Lawrence" w:date="2021-04-13T10:21:00Z"/>
        </w:trPr>
        <w:tc>
          <w:tcPr>
            <w:tcW w:w="3073" w:type="dxa"/>
          </w:tcPr>
          <w:p w14:paraId="034E4B90" w14:textId="150574F9" w:rsidR="00976776" w:rsidDel="0038371C" w:rsidRDefault="00976776" w:rsidP="0038371C">
            <w:pPr>
              <w:jc w:val="both"/>
              <w:rPr>
                <w:del w:id="1555" w:author="Landis, Lawrence" w:date="2021-04-13T10:21:00Z"/>
                <w:rFonts w:cs="Intel Clear"/>
              </w:rPr>
              <w:pPrChange w:id="1556" w:author="Landis, Lawrence" w:date="2021-04-13T10:21:00Z">
                <w:pPr>
                  <w:ind w:left="360" w:hanging="360"/>
                </w:pPr>
              </w:pPrChange>
            </w:pPr>
            <w:del w:id="1557" w:author="Landis, Lawrence" w:date="2021-04-13T10:21:00Z">
              <w:r w:rsidDel="0038371C">
                <w:rPr>
                  <w:rFonts w:cs="Intel Clear"/>
                </w:rPr>
                <w:lastRenderedPageBreak/>
                <w:delText>Shawnna Cabanday</w:delText>
              </w:r>
            </w:del>
          </w:p>
        </w:tc>
        <w:tc>
          <w:tcPr>
            <w:tcW w:w="3073" w:type="dxa"/>
          </w:tcPr>
          <w:p w14:paraId="6DB584EA" w14:textId="7FC4CA72" w:rsidR="00976776" w:rsidDel="0038371C" w:rsidRDefault="00976776" w:rsidP="0038371C">
            <w:pPr>
              <w:jc w:val="both"/>
              <w:rPr>
                <w:del w:id="1558" w:author="Landis, Lawrence" w:date="2021-04-13T10:21:00Z"/>
                <w:rFonts w:cs="Intel Clear"/>
              </w:rPr>
              <w:pPrChange w:id="1559" w:author="Landis, Lawrence" w:date="2021-04-13T10:21:00Z">
                <w:pPr>
                  <w:ind w:left="360" w:hanging="360"/>
                </w:pPr>
              </w:pPrChange>
            </w:pPr>
            <w:del w:id="1560" w:author="Landis, Lawrence" w:date="2021-04-13T10:21:00Z">
              <w:r w:rsidDel="0038371C">
                <w:rPr>
                  <w:rFonts w:cs="Intel Clear"/>
                </w:rPr>
                <w:delText>12/4/2019</w:delText>
              </w:r>
            </w:del>
          </w:p>
        </w:tc>
        <w:tc>
          <w:tcPr>
            <w:tcW w:w="3062" w:type="dxa"/>
          </w:tcPr>
          <w:p w14:paraId="67B8E84A" w14:textId="3C1FA238" w:rsidR="00976776" w:rsidDel="0038371C" w:rsidRDefault="00976776" w:rsidP="0038371C">
            <w:pPr>
              <w:jc w:val="both"/>
              <w:rPr>
                <w:del w:id="1561" w:author="Landis, Lawrence" w:date="2021-04-13T10:21:00Z"/>
                <w:rFonts w:cs="Intel Clear"/>
              </w:rPr>
              <w:pPrChange w:id="1562" w:author="Landis, Lawrence" w:date="2021-04-13T10:21:00Z">
                <w:pPr/>
              </w:pPrChange>
            </w:pPr>
            <w:del w:id="1563" w:author="Landis, Lawrence" w:date="2021-04-13T10:21:00Z">
              <w:r w:rsidDel="0038371C">
                <w:rPr>
                  <w:rFonts w:cs="Intel Clear"/>
                </w:rPr>
                <w:delText>Revision for NoMachine implementation</w:delText>
              </w:r>
            </w:del>
          </w:p>
        </w:tc>
      </w:tr>
      <w:tr w:rsidR="004F5FBF" w:rsidRPr="00D05599" w:rsidDel="0038371C" w14:paraId="7BA80F1A" w14:textId="281E1425" w:rsidTr="000F7AE6">
        <w:trPr>
          <w:del w:id="1564" w:author="Landis, Lawrence" w:date="2021-04-13T10:21:00Z"/>
        </w:trPr>
        <w:tc>
          <w:tcPr>
            <w:tcW w:w="3073" w:type="dxa"/>
          </w:tcPr>
          <w:p w14:paraId="33CFB893" w14:textId="29488872" w:rsidR="004F5FBF" w:rsidDel="0038371C" w:rsidRDefault="004F5FBF" w:rsidP="0038371C">
            <w:pPr>
              <w:jc w:val="both"/>
              <w:rPr>
                <w:del w:id="1565" w:author="Landis, Lawrence" w:date="2021-04-13T10:21:00Z"/>
                <w:rFonts w:cs="Intel Clear"/>
              </w:rPr>
              <w:pPrChange w:id="1566" w:author="Landis, Lawrence" w:date="2021-04-13T10:21:00Z">
                <w:pPr>
                  <w:ind w:left="360" w:hanging="360"/>
                </w:pPr>
              </w:pPrChange>
            </w:pPr>
            <w:del w:id="1567" w:author="Landis, Lawrence" w:date="2021-04-13T10:21:00Z">
              <w:r w:rsidDel="0038371C">
                <w:rPr>
                  <w:rFonts w:cs="Intel Clear"/>
                </w:rPr>
                <w:delText>Shawnna Cabanday</w:delText>
              </w:r>
            </w:del>
          </w:p>
        </w:tc>
        <w:tc>
          <w:tcPr>
            <w:tcW w:w="3073" w:type="dxa"/>
          </w:tcPr>
          <w:p w14:paraId="42E8A190" w14:textId="51C8CCF2" w:rsidR="004F5FBF" w:rsidDel="0038371C" w:rsidRDefault="001767F1" w:rsidP="0038371C">
            <w:pPr>
              <w:jc w:val="both"/>
              <w:rPr>
                <w:del w:id="1568" w:author="Landis, Lawrence" w:date="2021-04-13T10:21:00Z"/>
                <w:rFonts w:cs="Intel Clear"/>
              </w:rPr>
              <w:pPrChange w:id="1569" w:author="Landis, Lawrence" w:date="2021-04-13T10:21:00Z">
                <w:pPr/>
              </w:pPrChange>
            </w:pPr>
            <w:del w:id="1570" w:author="Landis, Lawrence" w:date="2021-04-13T10:21:00Z">
              <w:r w:rsidDel="0038371C">
                <w:rPr>
                  <w:rFonts w:cs="Intel Clear"/>
                </w:rPr>
                <w:delText>1/19/2020</w:delText>
              </w:r>
            </w:del>
          </w:p>
        </w:tc>
        <w:tc>
          <w:tcPr>
            <w:tcW w:w="3062" w:type="dxa"/>
          </w:tcPr>
          <w:p w14:paraId="718AFA0F" w14:textId="667B6D54" w:rsidR="004F5FBF" w:rsidDel="0038371C" w:rsidRDefault="001767F1" w:rsidP="0038371C">
            <w:pPr>
              <w:jc w:val="both"/>
              <w:rPr>
                <w:del w:id="1571" w:author="Landis, Lawrence" w:date="2021-04-13T10:21:00Z"/>
                <w:rFonts w:cs="Intel Clear"/>
              </w:rPr>
              <w:pPrChange w:id="1572" w:author="Landis, Lawrence" w:date="2021-04-13T10:21:00Z">
                <w:pPr/>
              </w:pPrChange>
            </w:pPr>
            <w:del w:id="1573" w:author="Landis, Lawrence" w:date="2021-04-13T10:21:00Z">
              <w:r w:rsidDel="0038371C">
                <w:rPr>
                  <w:rFonts w:cs="Intel Clear"/>
                </w:rPr>
                <w:delText xml:space="preserve">Revision </w:delText>
              </w:r>
              <w:r w:rsidR="004C6E56" w:rsidDel="0038371C">
                <w:rPr>
                  <w:rFonts w:cs="Intel Clear"/>
                </w:rPr>
                <w:delText>for</w:delText>
              </w:r>
              <w:r w:rsidDel="0038371C">
                <w:rPr>
                  <w:rFonts w:cs="Intel Clear"/>
                </w:rPr>
                <w:delText xml:space="preserve"> downloaded Quartus Lite implementation </w:delText>
              </w:r>
            </w:del>
          </w:p>
        </w:tc>
      </w:tr>
      <w:tr w:rsidR="007F485B" w:rsidRPr="00D05599" w:rsidDel="0038371C" w14:paraId="54958672" w14:textId="50E1B5B0" w:rsidTr="000F7AE6">
        <w:trPr>
          <w:del w:id="1574" w:author="Landis, Lawrence" w:date="2021-04-13T10:21:00Z"/>
        </w:trPr>
        <w:tc>
          <w:tcPr>
            <w:tcW w:w="3073" w:type="dxa"/>
          </w:tcPr>
          <w:p w14:paraId="74A0CE0E" w14:textId="4BD2A494" w:rsidR="007F485B" w:rsidDel="0038371C" w:rsidRDefault="007F485B" w:rsidP="0038371C">
            <w:pPr>
              <w:jc w:val="both"/>
              <w:rPr>
                <w:del w:id="1575" w:author="Landis, Lawrence" w:date="2021-04-13T10:21:00Z"/>
                <w:rFonts w:cs="Intel Clear"/>
              </w:rPr>
              <w:pPrChange w:id="1576" w:author="Landis, Lawrence" w:date="2021-04-13T10:21:00Z">
                <w:pPr>
                  <w:ind w:left="360" w:hanging="360"/>
                </w:pPr>
              </w:pPrChange>
            </w:pPr>
            <w:del w:id="1577" w:author="Landis, Lawrence" w:date="2021-04-13T10:21:00Z">
              <w:r w:rsidDel="0038371C">
                <w:rPr>
                  <w:rFonts w:cs="Intel Clear"/>
                </w:rPr>
                <w:delText>Shawnna Cabanday</w:delText>
              </w:r>
            </w:del>
          </w:p>
        </w:tc>
        <w:tc>
          <w:tcPr>
            <w:tcW w:w="3073" w:type="dxa"/>
          </w:tcPr>
          <w:p w14:paraId="580DE3D3" w14:textId="11F6B421" w:rsidR="007F485B" w:rsidDel="0038371C" w:rsidRDefault="007F485B" w:rsidP="0038371C">
            <w:pPr>
              <w:jc w:val="both"/>
              <w:rPr>
                <w:del w:id="1578" w:author="Landis, Lawrence" w:date="2021-04-13T10:21:00Z"/>
                <w:rFonts w:cs="Intel Clear"/>
              </w:rPr>
              <w:pPrChange w:id="1579" w:author="Landis, Lawrence" w:date="2021-04-13T10:21:00Z">
                <w:pPr/>
              </w:pPrChange>
            </w:pPr>
            <w:del w:id="1580" w:author="Landis, Lawrence" w:date="2021-04-13T10:21:00Z">
              <w:r w:rsidDel="0038371C">
                <w:rPr>
                  <w:rFonts w:cs="Intel Clear"/>
                </w:rPr>
                <w:delText>1/27/2020</w:delText>
              </w:r>
            </w:del>
          </w:p>
        </w:tc>
        <w:tc>
          <w:tcPr>
            <w:tcW w:w="3062" w:type="dxa"/>
          </w:tcPr>
          <w:p w14:paraId="27E9EF7E" w14:textId="1A51D83F" w:rsidR="007F485B" w:rsidDel="0038371C" w:rsidRDefault="007F485B" w:rsidP="0038371C">
            <w:pPr>
              <w:jc w:val="both"/>
              <w:rPr>
                <w:del w:id="1581" w:author="Landis, Lawrence" w:date="2021-04-13T10:21:00Z"/>
                <w:rFonts w:cs="Intel Clear"/>
              </w:rPr>
              <w:pPrChange w:id="1582" w:author="Landis, Lawrence" w:date="2021-04-13T10:21:00Z">
                <w:pPr/>
              </w:pPrChange>
            </w:pPr>
            <w:del w:id="1583" w:author="Landis, Lawrence" w:date="2021-04-13T10:21:00Z">
              <w:r w:rsidDel="0038371C">
                <w:rPr>
                  <w:rFonts w:cs="Intel Clear"/>
                </w:rPr>
                <w:delText>Minor revisions, added new figures</w:delText>
              </w:r>
            </w:del>
          </w:p>
        </w:tc>
      </w:tr>
      <w:tr w:rsidR="008C6EB5" w:rsidRPr="00D05599" w:rsidDel="0038371C" w14:paraId="08CDC5C7" w14:textId="53D22B9D" w:rsidTr="000F7AE6">
        <w:trPr>
          <w:del w:id="1584" w:author="Landis, Lawrence" w:date="2021-04-13T10:21:00Z"/>
        </w:trPr>
        <w:tc>
          <w:tcPr>
            <w:tcW w:w="3073" w:type="dxa"/>
          </w:tcPr>
          <w:p w14:paraId="4D191A8A" w14:textId="7AC3C9EF" w:rsidR="008C6EB5" w:rsidDel="0038371C" w:rsidRDefault="008C6EB5" w:rsidP="0038371C">
            <w:pPr>
              <w:jc w:val="both"/>
              <w:rPr>
                <w:del w:id="1585" w:author="Landis, Lawrence" w:date="2021-04-13T10:21:00Z"/>
                <w:rFonts w:cs="Intel Clear"/>
              </w:rPr>
              <w:pPrChange w:id="1586" w:author="Landis, Lawrence" w:date="2021-04-13T10:21:00Z">
                <w:pPr>
                  <w:ind w:left="360" w:hanging="360"/>
                </w:pPr>
              </w:pPrChange>
            </w:pPr>
            <w:del w:id="1587" w:author="Landis, Lawrence" w:date="2021-04-13T10:21:00Z">
              <w:r w:rsidDel="0038371C">
                <w:rPr>
                  <w:rFonts w:cs="Intel Clear"/>
                </w:rPr>
                <w:delText>Shawnna Cabanday</w:delText>
              </w:r>
            </w:del>
          </w:p>
        </w:tc>
        <w:tc>
          <w:tcPr>
            <w:tcW w:w="3073" w:type="dxa"/>
          </w:tcPr>
          <w:p w14:paraId="571C013D" w14:textId="20ED9C4B" w:rsidR="008C6EB5" w:rsidDel="0038371C" w:rsidRDefault="008C6EB5" w:rsidP="0038371C">
            <w:pPr>
              <w:jc w:val="both"/>
              <w:rPr>
                <w:del w:id="1588" w:author="Landis, Lawrence" w:date="2021-04-13T10:21:00Z"/>
                <w:rFonts w:cs="Intel Clear"/>
              </w:rPr>
              <w:pPrChange w:id="1589" w:author="Landis, Lawrence" w:date="2021-04-13T10:21:00Z">
                <w:pPr/>
              </w:pPrChange>
            </w:pPr>
            <w:del w:id="1590" w:author="Landis, Lawrence" w:date="2021-04-13T10:21:00Z">
              <w:r w:rsidDel="0038371C">
                <w:rPr>
                  <w:rFonts w:cs="Intel Clear"/>
                </w:rPr>
                <w:delText>1/28/2020</w:delText>
              </w:r>
            </w:del>
          </w:p>
        </w:tc>
        <w:tc>
          <w:tcPr>
            <w:tcW w:w="3062" w:type="dxa"/>
          </w:tcPr>
          <w:p w14:paraId="68686A95" w14:textId="2C304BA1" w:rsidR="008C6EB5" w:rsidDel="0038371C" w:rsidRDefault="008C6EB5" w:rsidP="0038371C">
            <w:pPr>
              <w:jc w:val="both"/>
              <w:rPr>
                <w:del w:id="1591" w:author="Landis, Lawrence" w:date="2021-04-13T10:21:00Z"/>
                <w:rFonts w:cs="Intel Clear"/>
              </w:rPr>
              <w:pPrChange w:id="1592" w:author="Landis, Lawrence" w:date="2021-04-13T10:21:00Z">
                <w:pPr/>
              </w:pPrChange>
            </w:pPr>
            <w:del w:id="1593" w:author="Landis, Lawrence" w:date="2021-04-13T10:21:00Z">
              <w:r w:rsidDel="0038371C">
                <w:rPr>
                  <w:rFonts w:cs="Intel Clear"/>
                </w:rPr>
                <w:delText>Added more information in ModelSim simulation section, minor grammar revisions and mistakes</w:delText>
              </w:r>
            </w:del>
          </w:p>
        </w:tc>
      </w:tr>
      <w:tr w:rsidR="00714467" w:rsidRPr="00D05599" w:rsidDel="0038371C" w14:paraId="79D13637" w14:textId="12F78093" w:rsidTr="000F7AE6">
        <w:trPr>
          <w:del w:id="1594" w:author="Landis, Lawrence" w:date="2021-04-13T10:21:00Z"/>
        </w:trPr>
        <w:tc>
          <w:tcPr>
            <w:tcW w:w="3073" w:type="dxa"/>
          </w:tcPr>
          <w:p w14:paraId="47B77584" w14:textId="6F8CE1D5" w:rsidR="00714467" w:rsidDel="0038371C" w:rsidRDefault="00714467" w:rsidP="0038371C">
            <w:pPr>
              <w:jc w:val="both"/>
              <w:rPr>
                <w:del w:id="1595" w:author="Landis, Lawrence" w:date="2021-04-13T10:21:00Z"/>
                <w:rFonts w:cs="Intel Clear"/>
              </w:rPr>
              <w:pPrChange w:id="1596" w:author="Landis, Lawrence" w:date="2021-04-13T10:21:00Z">
                <w:pPr>
                  <w:ind w:left="360" w:hanging="360"/>
                </w:pPr>
              </w:pPrChange>
            </w:pPr>
            <w:del w:id="1597" w:author="Landis, Lawrence" w:date="2021-04-13T10:21:00Z">
              <w:r w:rsidDel="0038371C">
                <w:rPr>
                  <w:rFonts w:cs="Intel Clear"/>
                </w:rPr>
                <w:delText>Larry Landis</w:delText>
              </w:r>
            </w:del>
          </w:p>
        </w:tc>
        <w:tc>
          <w:tcPr>
            <w:tcW w:w="3073" w:type="dxa"/>
          </w:tcPr>
          <w:p w14:paraId="64241E41" w14:textId="1B8BF3D4" w:rsidR="00714467" w:rsidDel="0038371C" w:rsidRDefault="00714467" w:rsidP="0038371C">
            <w:pPr>
              <w:jc w:val="both"/>
              <w:rPr>
                <w:del w:id="1598" w:author="Landis, Lawrence" w:date="2021-04-13T10:21:00Z"/>
                <w:rFonts w:cs="Intel Clear"/>
              </w:rPr>
              <w:pPrChange w:id="1599" w:author="Landis, Lawrence" w:date="2021-04-13T10:21:00Z">
                <w:pPr/>
              </w:pPrChange>
            </w:pPr>
            <w:del w:id="1600" w:author="Landis, Lawrence" w:date="2021-04-13T10:21:00Z">
              <w:r w:rsidDel="0038371C">
                <w:rPr>
                  <w:rFonts w:cs="Intel Clear"/>
                </w:rPr>
                <w:delText>2/13/2020</w:delText>
              </w:r>
            </w:del>
          </w:p>
        </w:tc>
        <w:tc>
          <w:tcPr>
            <w:tcW w:w="3062" w:type="dxa"/>
          </w:tcPr>
          <w:p w14:paraId="58A98146" w14:textId="5503EF13" w:rsidR="00714467" w:rsidDel="0038371C" w:rsidRDefault="00714467" w:rsidP="0038371C">
            <w:pPr>
              <w:jc w:val="both"/>
              <w:rPr>
                <w:del w:id="1601" w:author="Landis, Lawrence" w:date="2021-04-13T10:21:00Z"/>
                <w:rFonts w:cs="Intel Clear"/>
              </w:rPr>
              <w:pPrChange w:id="1602" w:author="Landis, Lawrence" w:date="2021-04-13T10:21:00Z">
                <w:pPr/>
              </w:pPrChange>
            </w:pPr>
            <w:del w:id="1603" w:author="Landis, Lawrence" w:date="2021-04-13T10:21:00Z">
              <w:r w:rsidDel="0038371C">
                <w:rPr>
                  <w:rFonts w:cs="Intel Clear"/>
                </w:rPr>
                <w:delText>Corrected some typos, added diagram for the Nios embedded system.</w:delText>
              </w:r>
            </w:del>
          </w:p>
        </w:tc>
      </w:tr>
      <w:tr w:rsidR="00A2429F" w:rsidRPr="00D05599" w:rsidDel="0038371C" w14:paraId="24AFFF1C" w14:textId="42158258" w:rsidTr="000F7AE6">
        <w:trPr>
          <w:del w:id="1604" w:author="Landis, Lawrence" w:date="2021-04-13T10:21:00Z"/>
        </w:trPr>
        <w:tc>
          <w:tcPr>
            <w:tcW w:w="3073" w:type="dxa"/>
          </w:tcPr>
          <w:p w14:paraId="55AE25A6" w14:textId="3DB14A99" w:rsidR="00A2429F" w:rsidDel="0038371C" w:rsidRDefault="00A2429F" w:rsidP="0038371C">
            <w:pPr>
              <w:jc w:val="both"/>
              <w:rPr>
                <w:del w:id="1605" w:author="Landis, Lawrence" w:date="2021-04-13T10:21:00Z"/>
                <w:rFonts w:cs="Intel Clear"/>
              </w:rPr>
              <w:pPrChange w:id="1606" w:author="Landis, Lawrence" w:date="2021-04-13T10:21:00Z">
                <w:pPr>
                  <w:ind w:left="360" w:hanging="360"/>
                </w:pPr>
              </w:pPrChange>
            </w:pPr>
            <w:del w:id="1607" w:author="Landis, Lawrence" w:date="2021-04-13T10:21:00Z">
              <w:r w:rsidDel="0038371C">
                <w:rPr>
                  <w:rFonts w:cs="Intel Clear"/>
                </w:rPr>
                <w:delText>Damaris Renteria</w:delText>
              </w:r>
            </w:del>
          </w:p>
        </w:tc>
        <w:tc>
          <w:tcPr>
            <w:tcW w:w="3073" w:type="dxa"/>
          </w:tcPr>
          <w:p w14:paraId="14E724DA" w14:textId="509DE45B" w:rsidR="00A2429F" w:rsidDel="0038371C" w:rsidRDefault="00A2429F" w:rsidP="0038371C">
            <w:pPr>
              <w:jc w:val="both"/>
              <w:rPr>
                <w:del w:id="1608" w:author="Landis, Lawrence" w:date="2021-04-13T10:21:00Z"/>
                <w:rFonts w:cs="Intel Clear"/>
              </w:rPr>
              <w:pPrChange w:id="1609" w:author="Landis, Lawrence" w:date="2021-04-13T10:21:00Z">
                <w:pPr/>
              </w:pPrChange>
            </w:pPr>
            <w:del w:id="1610" w:author="Landis, Lawrence" w:date="2021-04-13T10:21:00Z">
              <w:r w:rsidDel="0038371C">
                <w:rPr>
                  <w:rFonts w:cs="Intel Clear"/>
                </w:rPr>
                <w:delText>2/18/2020</w:delText>
              </w:r>
            </w:del>
          </w:p>
        </w:tc>
        <w:tc>
          <w:tcPr>
            <w:tcW w:w="3062" w:type="dxa"/>
          </w:tcPr>
          <w:p w14:paraId="027D86FB" w14:textId="19CF55A6" w:rsidR="00A2429F" w:rsidDel="0038371C" w:rsidRDefault="00A2429F" w:rsidP="0038371C">
            <w:pPr>
              <w:jc w:val="both"/>
              <w:rPr>
                <w:del w:id="1611" w:author="Landis, Lawrence" w:date="2021-04-13T10:21:00Z"/>
                <w:rFonts w:cs="Intel Clear"/>
              </w:rPr>
              <w:pPrChange w:id="1612" w:author="Landis, Lawrence" w:date="2021-04-13T10:21:00Z">
                <w:pPr/>
              </w:pPrChange>
            </w:pPr>
            <w:del w:id="1613" w:author="Landis, Lawrence" w:date="2021-04-13T10:21:00Z">
              <w:r w:rsidDel="0038371C">
                <w:rPr>
                  <w:rFonts w:cs="Intel Clear"/>
                </w:rPr>
                <w:delText xml:space="preserve">Added few Linux commands that differ from </w:delText>
              </w:r>
              <w:r w:rsidR="007D71FD" w:rsidDel="0038371C">
                <w:rPr>
                  <w:rFonts w:cs="Intel Clear"/>
                </w:rPr>
                <w:delText>Window’s, minor revisions.</w:delText>
              </w:r>
              <w:r w:rsidDel="0038371C">
                <w:rPr>
                  <w:rFonts w:cs="Intel Clear"/>
                </w:rPr>
                <w:delText xml:space="preserve"> </w:delText>
              </w:r>
            </w:del>
          </w:p>
        </w:tc>
      </w:tr>
      <w:tr w:rsidR="00573D15" w:rsidRPr="00D05599" w:rsidDel="0038371C" w14:paraId="2E7B91DB" w14:textId="23486F9D" w:rsidTr="000F7AE6">
        <w:trPr>
          <w:del w:id="1614" w:author="Landis, Lawrence" w:date="2021-04-13T10:21:00Z"/>
        </w:trPr>
        <w:tc>
          <w:tcPr>
            <w:tcW w:w="3073" w:type="dxa"/>
          </w:tcPr>
          <w:p w14:paraId="063AB743" w14:textId="10E5C41E" w:rsidR="00573D15" w:rsidDel="0038371C" w:rsidRDefault="00573D15" w:rsidP="0038371C">
            <w:pPr>
              <w:jc w:val="both"/>
              <w:rPr>
                <w:del w:id="1615" w:author="Landis, Lawrence" w:date="2021-04-13T10:21:00Z"/>
                <w:rFonts w:cs="Intel Clear"/>
              </w:rPr>
              <w:pPrChange w:id="1616" w:author="Landis, Lawrence" w:date="2021-04-13T10:21:00Z">
                <w:pPr>
                  <w:ind w:left="360" w:hanging="360"/>
                </w:pPr>
              </w:pPrChange>
            </w:pPr>
            <w:del w:id="1617" w:author="Landis, Lawrence" w:date="2021-04-13T10:21:00Z">
              <w:r w:rsidDel="0038371C">
                <w:rPr>
                  <w:rFonts w:cs="Intel Clear"/>
                </w:rPr>
                <w:delText>Damaris Renteria</w:delText>
              </w:r>
            </w:del>
          </w:p>
        </w:tc>
        <w:tc>
          <w:tcPr>
            <w:tcW w:w="3073" w:type="dxa"/>
          </w:tcPr>
          <w:p w14:paraId="1595469B" w14:textId="228D63C5" w:rsidR="00573D15" w:rsidDel="0038371C" w:rsidRDefault="00573D15" w:rsidP="0038371C">
            <w:pPr>
              <w:jc w:val="both"/>
              <w:rPr>
                <w:del w:id="1618" w:author="Landis, Lawrence" w:date="2021-04-13T10:21:00Z"/>
                <w:rFonts w:cs="Intel Clear"/>
              </w:rPr>
              <w:pPrChange w:id="1619" w:author="Landis, Lawrence" w:date="2021-04-13T10:21:00Z">
                <w:pPr/>
              </w:pPrChange>
            </w:pPr>
            <w:del w:id="1620" w:author="Landis, Lawrence" w:date="2021-04-13T10:21:00Z">
              <w:r w:rsidDel="0038371C">
                <w:rPr>
                  <w:rFonts w:cs="Intel Clear"/>
                </w:rPr>
                <w:delText>3/2/2020</w:delText>
              </w:r>
            </w:del>
          </w:p>
        </w:tc>
        <w:tc>
          <w:tcPr>
            <w:tcW w:w="3062" w:type="dxa"/>
          </w:tcPr>
          <w:p w14:paraId="1AC263CE" w14:textId="62D1BCE4" w:rsidR="00573D15" w:rsidDel="0038371C" w:rsidRDefault="00573D15" w:rsidP="0038371C">
            <w:pPr>
              <w:jc w:val="both"/>
              <w:rPr>
                <w:del w:id="1621" w:author="Landis, Lawrence" w:date="2021-04-13T10:21:00Z"/>
                <w:rFonts w:cs="Intel Clear"/>
              </w:rPr>
              <w:pPrChange w:id="1622" w:author="Landis, Lawrence" w:date="2021-04-13T10:21:00Z">
                <w:pPr/>
              </w:pPrChange>
            </w:pPr>
            <w:del w:id="1623" w:author="Landis, Lawrence" w:date="2021-04-13T10:21:00Z">
              <w:r w:rsidDel="0038371C">
                <w:rPr>
                  <w:rFonts w:cs="Intel Clear"/>
                </w:rPr>
                <w:delText>Incorporated profil</w:delText>
              </w:r>
              <w:r w:rsidR="00C4213F" w:rsidDel="0038371C">
                <w:rPr>
                  <w:rFonts w:cs="Intel Clear"/>
                </w:rPr>
                <w:delText>ing on a target (DE10-Lite)</w:delText>
              </w:r>
            </w:del>
          </w:p>
        </w:tc>
      </w:tr>
      <w:tr w:rsidR="00EA6A5D" w:rsidRPr="00D05599" w:rsidDel="0038371C" w14:paraId="551E1B4B" w14:textId="608D89AC" w:rsidTr="000F7AE6">
        <w:trPr>
          <w:del w:id="1624" w:author="Landis, Lawrence" w:date="2021-04-13T10:21:00Z"/>
        </w:trPr>
        <w:tc>
          <w:tcPr>
            <w:tcW w:w="3073" w:type="dxa"/>
          </w:tcPr>
          <w:p w14:paraId="07ECAC37" w14:textId="5B57F6FA" w:rsidR="00EA6A5D" w:rsidDel="0038371C" w:rsidRDefault="00EA6A5D" w:rsidP="0038371C">
            <w:pPr>
              <w:jc w:val="both"/>
              <w:rPr>
                <w:del w:id="1625" w:author="Landis, Lawrence" w:date="2021-04-13T10:21:00Z"/>
                <w:rFonts w:cs="Intel Clear"/>
              </w:rPr>
              <w:pPrChange w:id="1626" w:author="Landis, Lawrence" w:date="2021-04-13T10:21:00Z">
                <w:pPr>
                  <w:ind w:left="360" w:hanging="360"/>
                </w:pPr>
              </w:pPrChange>
            </w:pPr>
            <w:del w:id="1627" w:author="Landis, Lawrence" w:date="2021-04-13T10:21:00Z">
              <w:r w:rsidDel="0038371C">
                <w:rPr>
                  <w:rFonts w:cs="Intel Clear"/>
                </w:rPr>
                <w:delText>Damaris Renteria</w:delText>
              </w:r>
            </w:del>
          </w:p>
        </w:tc>
        <w:tc>
          <w:tcPr>
            <w:tcW w:w="3073" w:type="dxa"/>
          </w:tcPr>
          <w:p w14:paraId="1D975F5F" w14:textId="2B2E6AB3" w:rsidR="00EA6A5D" w:rsidDel="0038371C" w:rsidRDefault="00EA6A5D" w:rsidP="0038371C">
            <w:pPr>
              <w:jc w:val="both"/>
              <w:rPr>
                <w:del w:id="1628" w:author="Landis, Lawrence" w:date="2021-04-13T10:21:00Z"/>
                <w:rFonts w:cs="Intel Clear"/>
              </w:rPr>
              <w:pPrChange w:id="1629" w:author="Landis, Lawrence" w:date="2021-04-13T10:21:00Z">
                <w:pPr/>
              </w:pPrChange>
            </w:pPr>
            <w:del w:id="1630" w:author="Landis, Lawrence" w:date="2021-04-13T10:21:00Z">
              <w:r w:rsidDel="0038371C">
                <w:rPr>
                  <w:rFonts w:cs="Intel Clear"/>
                </w:rPr>
                <w:delText>3/13/2020</w:delText>
              </w:r>
            </w:del>
          </w:p>
        </w:tc>
        <w:tc>
          <w:tcPr>
            <w:tcW w:w="3062" w:type="dxa"/>
          </w:tcPr>
          <w:p w14:paraId="53328B7D" w14:textId="1CBED8BD" w:rsidR="00EA6A5D" w:rsidDel="0038371C" w:rsidRDefault="00DE15CB" w:rsidP="0038371C">
            <w:pPr>
              <w:jc w:val="both"/>
              <w:rPr>
                <w:del w:id="1631" w:author="Landis, Lawrence" w:date="2021-04-13T10:21:00Z"/>
                <w:rFonts w:cs="Intel Clear"/>
              </w:rPr>
              <w:pPrChange w:id="1632" w:author="Landis, Lawrence" w:date="2021-04-13T10:21:00Z">
                <w:pPr/>
              </w:pPrChange>
            </w:pPr>
            <w:del w:id="1633" w:author="Landis, Lawrence" w:date="2021-04-13T10:21:00Z">
              <w:r w:rsidDel="0038371C">
                <w:rPr>
                  <w:rFonts w:cs="Intel Clear"/>
                </w:rPr>
                <w:delText>Corrected some typos, changed diagrams (without GPIO), added more information about profiler report.</w:delText>
              </w:r>
            </w:del>
          </w:p>
        </w:tc>
      </w:tr>
      <w:tr w:rsidR="000B3B7E" w:rsidRPr="00D05599" w:rsidDel="0038371C" w14:paraId="391446A8" w14:textId="4881DD4D" w:rsidTr="000F7AE6">
        <w:trPr>
          <w:del w:id="1634" w:author="Landis, Lawrence" w:date="2021-04-13T10:21:00Z"/>
        </w:trPr>
        <w:tc>
          <w:tcPr>
            <w:tcW w:w="3073" w:type="dxa"/>
          </w:tcPr>
          <w:p w14:paraId="6894AF4D" w14:textId="5A3D4982" w:rsidR="000B3B7E" w:rsidDel="0038371C" w:rsidRDefault="000B3B7E" w:rsidP="0038371C">
            <w:pPr>
              <w:jc w:val="both"/>
              <w:rPr>
                <w:del w:id="1635" w:author="Landis, Lawrence" w:date="2021-04-13T10:21:00Z"/>
                <w:rFonts w:cs="Intel Clear"/>
              </w:rPr>
              <w:pPrChange w:id="1636" w:author="Landis, Lawrence" w:date="2021-04-13T10:21:00Z">
                <w:pPr>
                  <w:ind w:left="360" w:hanging="360"/>
                </w:pPr>
              </w:pPrChange>
            </w:pPr>
            <w:del w:id="1637" w:author="Landis, Lawrence" w:date="2021-04-13T10:21:00Z">
              <w:r w:rsidDel="0038371C">
                <w:rPr>
                  <w:rFonts w:cs="Intel Clear"/>
                </w:rPr>
                <w:delText>Sam Banda/Larry Landis</w:delText>
              </w:r>
            </w:del>
          </w:p>
        </w:tc>
        <w:tc>
          <w:tcPr>
            <w:tcW w:w="3073" w:type="dxa"/>
          </w:tcPr>
          <w:p w14:paraId="2B1618C1" w14:textId="5549AEFF" w:rsidR="000B3B7E" w:rsidDel="0038371C" w:rsidRDefault="000B3B7E" w:rsidP="0038371C">
            <w:pPr>
              <w:jc w:val="both"/>
              <w:rPr>
                <w:del w:id="1638" w:author="Landis, Lawrence" w:date="2021-04-13T10:21:00Z"/>
                <w:rFonts w:cs="Intel Clear"/>
              </w:rPr>
              <w:pPrChange w:id="1639" w:author="Landis, Lawrence" w:date="2021-04-13T10:21:00Z">
                <w:pPr/>
              </w:pPrChange>
            </w:pPr>
            <w:del w:id="1640" w:author="Landis, Lawrence" w:date="2021-04-13T10:21:00Z">
              <w:r w:rsidDel="0038371C">
                <w:rPr>
                  <w:rFonts w:cs="Intel Clear"/>
                </w:rPr>
                <w:delText>8/4/2020</w:delText>
              </w:r>
            </w:del>
          </w:p>
        </w:tc>
        <w:tc>
          <w:tcPr>
            <w:tcW w:w="3062" w:type="dxa"/>
          </w:tcPr>
          <w:p w14:paraId="09C080A7" w14:textId="4366596F" w:rsidR="000B3B7E" w:rsidDel="0038371C" w:rsidRDefault="000B3B7E" w:rsidP="0038371C">
            <w:pPr>
              <w:jc w:val="both"/>
              <w:rPr>
                <w:del w:id="1641" w:author="Landis, Lawrence" w:date="2021-04-13T10:21:00Z"/>
                <w:rFonts w:cs="Intel Clear"/>
              </w:rPr>
              <w:pPrChange w:id="1642" w:author="Landis, Lawrence" w:date="2021-04-13T10:21:00Z">
                <w:pPr/>
              </w:pPrChange>
            </w:pPr>
            <w:del w:id="1643" w:author="Landis, Lawrence" w:date="2021-04-13T10:21:00Z">
              <w:r w:rsidDel="0038371C">
                <w:rPr>
                  <w:rFonts w:cs="Intel Clear"/>
                </w:rPr>
                <w:delText>Adapt to the remote console</w:delText>
              </w:r>
            </w:del>
          </w:p>
        </w:tc>
      </w:tr>
      <w:tr w:rsidR="00D36230" w:rsidRPr="00D05599" w:rsidDel="0038371C" w14:paraId="08A097EF" w14:textId="2B0DB978" w:rsidTr="000F7AE6">
        <w:trPr>
          <w:del w:id="1644" w:author="Landis, Lawrence" w:date="2021-04-13T10:21:00Z"/>
        </w:trPr>
        <w:tc>
          <w:tcPr>
            <w:tcW w:w="3073" w:type="dxa"/>
          </w:tcPr>
          <w:p w14:paraId="11F3BE39" w14:textId="4412CB23" w:rsidR="00D36230" w:rsidDel="0038371C" w:rsidRDefault="00D36230" w:rsidP="0038371C">
            <w:pPr>
              <w:jc w:val="both"/>
              <w:rPr>
                <w:del w:id="1645" w:author="Landis, Lawrence" w:date="2021-04-13T10:21:00Z"/>
                <w:rFonts w:cs="Intel Clear"/>
              </w:rPr>
              <w:pPrChange w:id="1646" w:author="Landis, Lawrence" w:date="2021-04-13T10:21:00Z">
                <w:pPr>
                  <w:ind w:left="360" w:hanging="360"/>
                </w:pPr>
              </w:pPrChange>
            </w:pPr>
            <w:del w:id="1647" w:author="Landis, Lawrence" w:date="2021-04-13T10:21:00Z">
              <w:r w:rsidDel="0038371C">
                <w:rPr>
                  <w:rFonts w:cs="Intel Clear"/>
                </w:rPr>
                <w:delText>Larry Landis</w:delText>
              </w:r>
            </w:del>
          </w:p>
        </w:tc>
        <w:tc>
          <w:tcPr>
            <w:tcW w:w="3073" w:type="dxa"/>
          </w:tcPr>
          <w:p w14:paraId="4ED53C8A" w14:textId="698041C3" w:rsidR="00D36230" w:rsidDel="0038371C" w:rsidRDefault="00D36230" w:rsidP="0038371C">
            <w:pPr>
              <w:jc w:val="both"/>
              <w:rPr>
                <w:del w:id="1648" w:author="Landis, Lawrence" w:date="2021-04-13T10:21:00Z"/>
                <w:rFonts w:cs="Intel Clear"/>
              </w:rPr>
              <w:pPrChange w:id="1649" w:author="Landis, Lawrence" w:date="2021-04-13T10:21:00Z">
                <w:pPr/>
              </w:pPrChange>
            </w:pPr>
            <w:del w:id="1650" w:author="Landis, Lawrence" w:date="2021-04-13T10:21:00Z">
              <w:r w:rsidDel="0038371C">
                <w:rPr>
                  <w:rFonts w:cs="Intel Clear"/>
                </w:rPr>
                <w:delText>2/15/2021</w:delText>
              </w:r>
            </w:del>
          </w:p>
        </w:tc>
        <w:tc>
          <w:tcPr>
            <w:tcW w:w="3062" w:type="dxa"/>
          </w:tcPr>
          <w:p w14:paraId="65805DEF" w14:textId="40662E5F" w:rsidR="00D36230" w:rsidDel="0038371C" w:rsidRDefault="00D36230" w:rsidP="0038371C">
            <w:pPr>
              <w:jc w:val="both"/>
              <w:rPr>
                <w:del w:id="1651" w:author="Landis, Lawrence" w:date="2021-04-13T10:21:00Z"/>
                <w:rFonts w:cs="Intel Clear"/>
              </w:rPr>
              <w:pPrChange w:id="1652" w:author="Landis, Lawrence" w:date="2021-04-13T10:21:00Z">
                <w:pPr/>
              </w:pPrChange>
            </w:pPr>
            <w:del w:id="1653" w:author="Landis, Lawrence" w:date="2021-04-13T10:21:00Z">
              <w:r w:rsidDel="0038371C">
                <w:rPr>
                  <w:rFonts w:cs="Intel Clear"/>
                </w:rPr>
                <w:delText>Adapt to the Webex Training Center and De1-SoC console with CV GX Starter Hardware</w:delText>
              </w:r>
            </w:del>
          </w:p>
        </w:tc>
      </w:tr>
      <w:tr w:rsidR="00C043D5" w:rsidRPr="00D05599" w:rsidDel="0038371C" w14:paraId="7692291E" w14:textId="7888D7C0" w:rsidTr="000F7AE6">
        <w:trPr>
          <w:del w:id="1654" w:author="Landis, Lawrence" w:date="2021-04-13T10:21:00Z"/>
        </w:trPr>
        <w:tc>
          <w:tcPr>
            <w:tcW w:w="3073" w:type="dxa"/>
          </w:tcPr>
          <w:p w14:paraId="5CE026B0" w14:textId="7F5E3516" w:rsidR="00C043D5" w:rsidDel="0038371C" w:rsidRDefault="00041F90" w:rsidP="0038371C">
            <w:pPr>
              <w:jc w:val="both"/>
              <w:rPr>
                <w:del w:id="1655" w:author="Landis, Lawrence" w:date="2021-04-13T10:21:00Z"/>
                <w:rFonts w:cs="Intel Clear"/>
              </w:rPr>
              <w:pPrChange w:id="1656" w:author="Landis, Lawrence" w:date="2021-04-13T10:21:00Z">
                <w:pPr>
                  <w:ind w:left="360" w:hanging="360"/>
                </w:pPr>
              </w:pPrChange>
            </w:pPr>
            <w:del w:id="1657" w:author="Landis, Lawrence" w:date="2021-04-13T10:21:00Z">
              <w:r w:rsidDel="0038371C">
                <w:rPr>
                  <w:rFonts w:cs="Intel Clear"/>
                </w:rPr>
                <w:delText>Larry Landis</w:delText>
              </w:r>
            </w:del>
          </w:p>
        </w:tc>
        <w:tc>
          <w:tcPr>
            <w:tcW w:w="3073" w:type="dxa"/>
          </w:tcPr>
          <w:p w14:paraId="1E3928AC" w14:textId="75BC592F" w:rsidR="00C043D5" w:rsidDel="0038371C" w:rsidRDefault="00ED43BB" w:rsidP="0038371C">
            <w:pPr>
              <w:jc w:val="both"/>
              <w:rPr>
                <w:del w:id="1658" w:author="Landis, Lawrence" w:date="2021-04-13T10:21:00Z"/>
                <w:rFonts w:cs="Intel Clear"/>
              </w:rPr>
              <w:pPrChange w:id="1659" w:author="Landis, Lawrence" w:date="2021-04-13T10:21:00Z">
                <w:pPr/>
              </w:pPrChange>
            </w:pPr>
            <w:del w:id="1660" w:author="Landis, Lawrence" w:date="2021-04-13T10:21:00Z">
              <w:r w:rsidDel="0038371C">
                <w:rPr>
                  <w:rFonts w:cs="Intel Clear"/>
                </w:rPr>
                <w:delText>3/1/2021</w:delText>
              </w:r>
            </w:del>
          </w:p>
        </w:tc>
        <w:tc>
          <w:tcPr>
            <w:tcW w:w="3062" w:type="dxa"/>
          </w:tcPr>
          <w:p w14:paraId="11DA1632" w14:textId="57B93DE8" w:rsidR="00C043D5" w:rsidDel="0038371C" w:rsidRDefault="00152AC0" w:rsidP="0038371C">
            <w:pPr>
              <w:jc w:val="both"/>
              <w:rPr>
                <w:del w:id="1661" w:author="Landis, Lawrence" w:date="2021-04-13T10:21:00Z"/>
                <w:rFonts w:cs="Intel Clear"/>
              </w:rPr>
              <w:pPrChange w:id="1662" w:author="Landis, Lawrence" w:date="2021-04-13T10:21:00Z">
                <w:pPr/>
              </w:pPrChange>
            </w:pPr>
            <w:del w:id="1663" w:author="Landis, Lawrence" w:date="2021-04-13T10:21:00Z">
              <w:r w:rsidDel="0038371C">
                <w:rPr>
                  <w:rFonts w:cs="Intel Clear"/>
                </w:rPr>
                <w:delText xml:space="preserve">Add support for either CV GX Starter or </w:delText>
              </w:r>
              <w:r w:rsidR="00C34CB0" w:rsidDel="0038371C">
                <w:rPr>
                  <w:rFonts w:cs="Intel Clear"/>
                </w:rPr>
                <w:delText>DE1-SoC</w:delText>
              </w:r>
            </w:del>
          </w:p>
        </w:tc>
      </w:tr>
      <w:tr w:rsidR="00064C8D" w:rsidRPr="00D05599" w:rsidDel="0038371C" w14:paraId="3B4C9C1D" w14:textId="7EF972C4" w:rsidTr="000F7AE6">
        <w:trPr>
          <w:del w:id="1664" w:author="Landis, Lawrence" w:date="2021-04-13T10:21:00Z"/>
        </w:trPr>
        <w:tc>
          <w:tcPr>
            <w:tcW w:w="3073" w:type="dxa"/>
          </w:tcPr>
          <w:p w14:paraId="14F38BBC" w14:textId="406B9AF1" w:rsidR="00064C8D" w:rsidDel="0038371C" w:rsidRDefault="00064C8D" w:rsidP="0038371C">
            <w:pPr>
              <w:jc w:val="both"/>
              <w:rPr>
                <w:del w:id="1665" w:author="Landis, Lawrence" w:date="2021-04-13T10:21:00Z"/>
                <w:rFonts w:cs="Intel Clear"/>
              </w:rPr>
              <w:pPrChange w:id="1666" w:author="Landis, Lawrence" w:date="2021-04-13T10:21:00Z">
                <w:pPr>
                  <w:ind w:left="360" w:hanging="360"/>
                </w:pPr>
              </w:pPrChange>
            </w:pPr>
            <w:del w:id="1667" w:author="Landis, Lawrence" w:date="2021-04-13T10:21:00Z">
              <w:r w:rsidDel="0038371C">
                <w:rPr>
                  <w:rFonts w:cs="Intel Clear"/>
                </w:rPr>
                <w:delText>Larry Landis</w:delText>
              </w:r>
            </w:del>
          </w:p>
        </w:tc>
        <w:tc>
          <w:tcPr>
            <w:tcW w:w="3073" w:type="dxa"/>
          </w:tcPr>
          <w:p w14:paraId="5E447639" w14:textId="2AF71BED" w:rsidR="00064C8D" w:rsidDel="0038371C" w:rsidRDefault="00064C8D" w:rsidP="0038371C">
            <w:pPr>
              <w:jc w:val="both"/>
              <w:rPr>
                <w:del w:id="1668" w:author="Landis, Lawrence" w:date="2021-04-13T10:21:00Z"/>
                <w:rFonts w:cs="Intel Clear"/>
              </w:rPr>
              <w:pPrChange w:id="1669" w:author="Landis, Lawrence" w:date="2021-04-13T10:21:00Z">
                <w:pPr/>
              </w:pPrChange>
            </w:pPr>
            <w:del w:id="1670" w:author="Landis, Lawrence" w:date="2021-04-13T10:21:00Z">
              <w:r w:rsidDel="0038371C">
                <w:rPr>
                  <w:rFonts w:cs="Intel Clear"/>
                </w:rPr>
                <w:delText>3/2/2021</w:delText>
              </w:r>
            </w:del>
          </w:p>
        </w:tc>
        <w:tc>
          <w:tcPr>
            <w:tcW w:w="3062" w:type="dxa"/>
          </w:tcPr>
          <w:p w14:paraId="03785B20" w14:textId="76142C6E" w:rsidR="00064C8D" w:rsidDel="0038371C" w:rsidRDefault="00064C8D" w:rsidP="0038371C">
            <w:pPr>
              <w:jc w:val="both"/>
              <w:rPr>
                <w:del w:id="1671" w:author="Landis, Lawrence" w:date="2021-04-13T10:21:00Z"/>
                <w:rFonts w:cs="Intel Clear"/>
              </w:rPr>
              <w:pPrChange w:id="1672" w:author="Landis, Lawrence" w:date="2021-04-13T10:21:00Z">
                <w:pPr/>
              </w:pPrChange>
            </w:pPr>
            <w:del w:id="1673" w:author="Landis, Lawrence" w:date="2021-04-13T10:21:00Z">
              <w:r w:rsidDel="0038371C">
                <w:rPr>
                  <w:rFonts w:cs="Intel Clear"/>
                </w:rPr>
                <w:delText>Show timing fix</w:delText>
              </w:r>
            </w:del>
          </w:p>
        </w:tc>
      </w:tr>
      <w:tr w:rsidR="00F55E7E" w:rsidRPr="00D05599" w:rsidDel="0038371C" w14:paraId="477A0C46" w14:textId="368E5F73" w:rsidTr="000F7AE6">
        <w:trPr>
          <w:del w:id="1674" w:author="Landis, Lawrence" w:date="2021-04-13T10:21:00Z"/>
        </w:trPr>
        <w:tc>
          <w:tcPr>
            <w:tcW w:w="3073" w:type="dxa"/>
          </w:tcPr>
          <w:p w14:paraId="161CCE52" w14:textId="2AF5FFAB" w:rsidR="00F55E7E" w:rsidDel="0038371C" w:rsidRDefault="00F55E7E" w:rsidP="0038371C">
            <w:pPr>
              <w:jc w:val="both"/>
              <w:rPr>
                <w:del w:id="1675" w:author="Landis, Lawrence" w:date="2021-04-13T10:21:00Z"/>
                <w:rFonts w:cs="Intel Clear"/>
              </w:rPr>
              <w:pPrChange w:id="1676" w:author="Landis, Lawrence" w:date="2021-04-13T10:21:00Z">
                <w:pPr>
                  <w:ind w:left="360" w:hanging="360"/>
                </w:pPr>
              </w:pPrChange>
            </w:pPr>
            <w:del w:id="1677" w:author="Landis, Lawrence" w:date="2021-04-13T10:21:00Z">
              <w:r w:rsidDel="0038371C">
                <w:rPr>
                  <w:rFonts w:cs="Intel Clear"/>
                </w:rPr>
                <w:delText>Larry Landis</w:delText>
              </w:r>
            </w:del>
          </w:p>
        </w:tc>
        <w:tc>
          <w:tcPr>
            <w:tcW w:w="3073" w:type="dxa"/>
          </w:tcPr>
          <w:p w14:paraId="6A23E1A6" w14:textId="47EE7683" w:rsidR="00F55E7E" w:rsidDel="0038371C" w:rsidRDefault="0060659C" w:rsidP="0038371C">
            <w:pPr>
              <w:jc w:val="both"/>
              <w:rPr>
                <w:del w:id="1678" w:author="Landis, Lawrence" w:date="2021-04-13T10:21:00Z"/>
                <w:rFonts w:cs="Intel Clear"/>
              </w:rPr>
              <w:pPrChange w:id="1679" w:author="Landis, Lawrence" w:date="2021-04-13T10:21:00Z">
                <w:pPr/>
              </w:pPrChange>
            </w:pPr>
            <w:del w:id="1680" w:author="Landis, Lawrence" w:date="2021-04-13T10:21:00Z">
              <w:r w:rsidDel="0038371C">
                <w:rPr>
                  <w:rFonts w:cs="Intel Clear"/>
                </w:rPr>
                <w:delText>3/16/2021</w:delText>
              </w:r>
            </w:del>
          </w:p>
        </w:tc>
        <w:tc>
          <w:tcPr>
            <w:tcW w:w="3062" w:type="dxa"/>
          </w:tcPr>
          <w:p w14:paraId="7D94908A" w14:textId="5AD4F380" w:rsidR="00F55E7E" w:rsidDel="0038371C" w:rsidRDefault="0060659C" w:rsidP="0038371C">
            <w:pPr>
              <w:jc w:val="both"/>
              <w:rPr>
                <w:del w:id="1681" w:author="Landis, Lawrence" w:date="2021-04-13T10:21:00Z"/>
                <w:rFonts w:cs="Intel Clear"/>
              </w:rPr>
              <w:pPrChange w:id="1682" w:author="Landis, Lawrence" w:date="2021-04-13T10:21:00Z">
                <w:pPr/>
              </w:pPrChange>
            </w:pPr>
            <w:del w:id="1683" w:author="Landis, Lawrence" w:date="2021-04-13T10:21:00Z">
              <w:r w:rsidDel="0038371C">
                <w:rPr>
                  <w:rFonts w:cs="Intel Clear"/>
                </w:rPr>
                <w:delText>Typos</w:delText>
              </w:r>
            </w:del>
          </w:p>
        </w:tc>
      </w:tr>
      <w:tr w:rsidR="00FC75A0" w:rsidRPr="00D05599" w:rsidDel="0038371C" w14:paraId="3641A30A" w14:textId="374C745F" w:rsidTr="000F7AE6">
        <w:trPr>
          <w:del w:id="1684" w:author="Landis, Lawrence" w:date="2021-04-13T10:21:00Z"/>
        </w:trPr>
        <w:tc>
          <w:tcPr>
            <w:tcW w:w="3073" w:type="dxa"/>
          </w:tcPr>
          <w:p w14:paraId="0FEA9A11" w14:textId="3E3001AD" w:rsidR="00FC75A0" w:rsidDel="0038371C" w:rsidRDefault="00FC75A0" w:rsidP="0038371C">
            <w:pPr>
              <w:jc w:val="both"/>
              <w:rPr>
                <w:del w:id="1685" w:author="Landis, Lawrence" w:date="2021-04-13T10:21:00Z"/>
                <w:rFonts w:cs="Intel Clear"/>
              </w:rPr>
              <w:pPrChange w:id="1686" w:author="Landis, Lawrence" w:date="2021-04-13T10:21:00Z">
                <w:pPr>
                  <w:ind w:left="360" w:hanging="360"/>
                </w:pPr>
              </w:pPrChange>
            </w:pPr>
            <w:del w:id="1687" w:author="Landis, Lawrence" w:date="2021-04-13T10:21:00Z">
              <w:r w:rsidDel="0038371C">
                <w:rPr>
                  <w:rFonts w:cs="Intel Clear"/>
                </w:rPr>
                <w:delText>Jeffrey Okurowski</w:delText>
              </w:r>
            </w:del>
          </w:p>
        </w:tc>
        <w:tc>
          <w:tcPr>
            <w:tcW w:w="3073" w:type="dxa"/>
          </w:tcPr>
          <w:p w14:paraId="36254AFA" w14:textId="0ACFD8F4" w:rsidR="00FC75A0" w:rsidDel="0038371C" w:rsidRDefault="00FC75A0" w:rsidP="0038371C">
            <w:pPr>
              <w:jc w:val="both"/>
              <w:rPr>
                <w:del w:id="1688" w:author="Landis, Lawrence" w:date="2021-04-13T10:21:00Z"/>
                <w:rFonts w:cs="Intel Clear"/>
              </w:rPr>
              <w:pPrChange w:id="1689" w:author="Landis, Lawrence" w:date="2021-04-13T10:21:00Z">
                <w:pPr/>
              </w:pPrChange>
            </w:pPr>
            <w:del w:id="1690" w:author="Landis, Lawrence" w:date="2021-04-13T10:21:00Z">
              <w:r w:rsidDel="0038371C">
                <w:rPr>
                  <w:rFonts w:cs="Intel Clear"/>
                </w:rPr>
                <w:delText>3/22/21</w:delText>
              </w:r>
            </w:del>
          </w:p>
        </w:tc>
        <w:tc>
          <w:tcPr>
            <w:tcW w:w="3062" w:type="dxa"/>
          </w:tcPr>
          <w:p w14:paraId="4FBA39A1" w14:textId="64C010AC" w:rsidR="00FC75A0" w:rsidDel="0038371C" w:rsidRDefault="00FC75A0" w:rsidP="0038371C">
            <w:pPr>
              <w:jc w:val="both"/>
              <w:rPr>
                <w:del w:id="1691" w:author="Landis, Lawrence" w:date="2021-04-13T10:21:00Z"/>
                <w:rFonts w:cs="Intel Clear"/>
              </w:rPr>
              <w:pPrChange w:id="1692" w:author="Landis, Lawrence" w:date="2021-04-13T10:21:00Z">
                <w:pPr/>
              </w:pPrChange>
            </w:pPr>
            <w:del w:id="1693" w:author="Landis, Lawrence" w:date="2021-04-13T10:21:00Z">
              <w:r w:rsidDel="0038371C">
                <w:rPr>
                  <w:rFonts w:cs="Intel Clear"/>
                </w:rPr>
                <w:delText>Added Webex PC password</w:delText>
              </w:r>
            </w:del>
          </w:p>
        </w:tc>
      </w:tr>
    </w:tbl>
    <w:p w14:paraId="0196BD05" w14:textId="77777777" w:rsidR="000F7AE6" w:rsidRDefault="000F7AE6" w:rsidP="000F7AE6">
      <w:pPr>
        <w:pStyle w:val="Heading1"/>
        <w:ind w:left="-5"/>
        <w:rPr>
          <w:ins w:id="1694" w:author="Landis, Lawrence" w:date="2021-04-13T10:22:00Z"/>
        </w:rPr>
      </w:pPr>
      <w:ins w:id="1695" w:author="Landis, Lawrence" w:date="2021-04-13T10:22:00Z">
        <w:r>
          <w:t>HINTS AND TRICKS</w:t>
        </w:r>
      </w:ins>
    </w:p>
    <w:p w14:paraId="0EDE104F" w14:textId="77777777" w:rsidR="000F7AE6" w:rsidRDefault="000F7AE6" w:rsidP="000F7AE6">
      <w:pPr>
        <w:spacing w:after="338" w:line="259" w:lineRule="auto"/>
        <w:rPr>
          <w:ins w:id="1696" w:author="Landis, Lawrence" w:date="2021-04-13T10:22:00Z"/>
        </w:rPr>
      </w:pPr>
      <w:ins w:id="1697" w:author="Landis, Lawrence" w:date="2021-04-13T10:22:00Z">
        <w:r>
          <w:rPr>
            <w:rFonts w:ascii="Calibri" w:eastAsia="Calibri" w:hAnsi="Calibri" w:cs="Calibri"/>
            <w:noProof/>
          </w:rPr>
          <mc:AlternateContent>
            <mc:Choice Requires="wpg">
              <w:drawing>
                <wp:inline distT="0" distB="0" distL="0" distR="0" wp14:anchorId="240561EA" wp14:editId="7D8A1962">
                  <wp:extent cx="5759996" cy="10122"/>
                  <wp:effectExtent l="0" t="0" r="0" b="0"/>
                  <wp:docPr id="25221" name="Group 25221"/>
                  <wp:cNvGraphicFramePr/>
                  <a:graphic xmlns:a="http://schemas.openxmlformats.org/drawingml/2006/main">
                    <a:graphicData uri="http://schemas.microsoft.com/office/word/2010/wordprocessingGroup">
                      <wpg:wgp>
                        <wpg:cNvGrpSpPr/>
                        <wpg:grpSpPr>
                          <a:xfrm>
                            <a:off x="0" y="0"/>
                            <a:ext cx="5759996" cy="10122"/>
                            <a:chOff x="0" y="0"/>
                            <a:chExt cx="5759996" cy="10122"/>
                          </a:xfrm>
                        </wpg:grpSpPr>
                        <wps:wsp>
                          <wps:cNvPr id="33" name="Shape 33"/>
                          <wps:cNvSpPr/>
                          <wps:spPr>
                            <a:xfrm>
                              <a:off x="0" y="0"/>
                              <a:ext cx="5759996" cy="0"/>
                            </a:xfrm>
                            <a:custGeom>
                              <a:avLst/>
                              <a:gdLst/>
                              <a:ahLst/>
                              <a:cxnLst/>
                              <a:rect l="0" t="0" r="0" b="0"/>
                              <a:pathLst>
                                <a:path w="5759996">
                                  <a:moveTo>
                                    <a:pt x="0" y="0"/>
                                  </a:moveTo>
                                  <a:lnTo>
                                    <a:pt x="5759996" y="0"/>
                                  </a:lnTo>
                                </a:path>
                              </a:pathLst>
                            </a:custGeom>
                            <a:ln w="10122" cap="flat">
                              <a:miter lim="127000"/>
                            </a:ln>
                          </wps:spPr>
                          <wps:style>
                            <a:lnRef idx="1">
                              <a:srgbClr val="003C71"/>
                            </a:lnRef>
                            <a:fillRef idx="0">
                              <a:srgbClr val="000000">
                                <a:alpha val="0"/>
                              </a:srgbClr>
                            </a:fillRef>
                            <a:effectRef idx="0">
                              <a:scrgbClr r="0" g="0" b="0"/>
                            </a:effectRef>
                            <a:fontRef idx="none"/>
                          </wps:style>
                          <wps:bodyPr/>
                        </wps:wsp>
                      </wpg:wgp>
                    </a:graphicData>
                  </a:graphic>
                </wp:inline>
              </w:drawing>
            </mc:Choice>
            <mc:Fallback>
              <w:pict>
                <v:group w14:anchorId="5EE5D09B" id="Group 25221" o:spid="_x0000_s1026" style="width:453.55pt;height:.8pt;mso-position-horizontal-relative:char;mso-position-vertical-relative:line" coordsize="57599,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">
                  <v:shape id="Shape 33" o:spid="_x0000_s1027" style="position:absolute;width:57599;height:0;visibility:visible;mso-wrap-style:square;v-text-anchor:top" coordsize="5759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" path="m,l5759996,e" filled="f" strokecolor="#003b71" strokeweight=".28117mm">
                    <v:stroke miterlimit="83231f" joinstyle="miter"/>
                    <v:path arrowok="t" textboxrect="0,0,5759996,0"/>
                  </v:shape>
                  <w10:anchorlock/>
                </v:group>
              </w:pict>
            </mc:Fallback>
          </mc:AlternateContent>
        </w:r>
      </w:ins>
    </w:p>
    <w:p w14:paraId="78244F9C" w14:textId="77777777" w:rsidR="000F7AE6" w:rsidRDefault="000F7AE6" w:rsidP="000F7AE6">
      <w:pPr>
        <w:spacing w:after="268" w:line="259" w:lineRule="auto"/>
        <w:rPr>
          <w:ins w:id="1698" w:author="Landis, Lawrence" w:date="2021-04-13T10:22:00Z"/>
        </w:rPr>
      </w:pPr>
      <w:ins w:id="1699" w:author="Landis, Lawrence" w:date="2021-04-13T10:22:00Z">
        <w:r>
          <w:rPr>
            <w:i/>
            <w:color w:val="00AEEF"/>
          </w:rPr>
          <w:t>Some helpful things to keep in mind. Refer to these if you have problems!</w:t>
        </w:r>
      </w:ins>
    </w:p>
    <w:p w14:paraId="240EFFC2" w14:textId="77777777" w:rsidR="000F7AE6" w:rsidRDefault="000F7AE6" w:rsidP="000F7AE6">
      <w:pPr>
        <w:numPr>
          <w:ilvl w:val="0"/>
          <w:numId w:val="48"/>
        </w:numPr>
        <w:spacing w:after="175" w:line="312" w:lineRule="auto"/>
        <w:ind w:right="592" w:hanging="185"/>
        <w:jc w:val="both"/>
        <w:rPr>
          <w:ins w:id="1700" w:author="Landis, Lawrence" w:date="2021-04-13T10:22:00Z"/>
        </w:rPr>
      </w:pPr>
      <w:ins w:id="1701" w:author="Landis, Lawrence" w:date="2021-04-13T10:22:00Z">
        <w:r>
          <w:t>You should use the Lite version of the Intel Quartus Prime software. This version requires no license. The standard version is fine as well, but that version needs a license that is not provided through this lab work. The Intel</w:t>
        </w:r>
        <w:r>
          <w:rPr>
            <w:vertAlign w:val="superscript"/>
          </w:rPr>
          <w:t xml:space="preserve">® </w:t>
        </w:r>
        <w:r>
          <w:t>Quartus</w:t>
        </w:r>
        <w:r>
          <w:rPr>
            <w:vertAlign w:val="superscript"/>
          </w:rPr>
          <w:t xml:space="preserve">® </w:t>
        </w:r>
        <w:r>
          <w:t>Prime Pro Edition software will not work as it does not support the target hardware.</w:t>
        </w:r>
      </w:ins>
    </w:p>
    <w:p w14:paraId="6E767CE1" w14:textId="77777777" w:rsidR="000F7AE6" w:rsidRDefault="000F7AE6" w:rsidP="000F7AE6">
      <w:pPr>
        <w:numPr>
          <w:ilvl w:val="0"/>
          <w:numId w:val="48"/>
        </w:numPr>
        <w:spacing w:after="176" w:line="312" w:lineRule="auto"/>
        <w:ind w:right="592" w:hanging="185"/>
        <w:jc w:val="both"/>
        <w:rPr>
          <w:ins w:id="1702" w:author="Landis, Lawrence" w:date="2021-04-13T10:22:00Z"/>
        </w:rPr>
      </w:pPr>
      <w:ins w:id="1703" w:author="Landis, Lawrence" w:date="2021-04-13T10:22:00Z">
        <w:r>
          <w:t xml:space="preserve">When Intel Quartus Prime software runs for the very first time, it might ask you about purchasing a license. Select </w:t>
        </w:r>
        <w:r>
          <w:rPr>
            <w:b/>
          </w:rPr>
          <w:t>Run Quartus</w:t>
        </w:r>
        <w:r>
          <w:t>. All licenses are free for this lab.</w:t>
        </w:r>
      </w:ins>
    </w:p>
    <w:p w14:paraId="52A1C7E9" w14:textId="77777777" w:rsidR="000F7AE6" w:rsidRDefault="000F7AE6" w:rsidP="000F7AE6">
      <w:pPr>
        <w:numPr>
          <w:ilvl w:val="0"/>
          <w:numId w:val="48"/>
        </w:numPr>
        <w:spacing w:after="116" w:line="363" w:lineRule="auto"/>
        <w:ind w:right="592" w:hanging="185"/>
        <w:jc w:val="both"/>
        <w:rPr>
          <w:ins w:id="1704" w:author="Landis, Lawrence" w:date="2021-04-13T10:22:00Z"/>
        </w:rPr>
      </w:pPr>
      <w:ins w:id="1705" w:author="Landis, Lawrence" w:date="2021-04-13T10:22:00Z">
        <w:r>
          <w:t xml:space="preserve">If something fails to compile, check </w:t>
        </w:r>
        <w:r>
          <w:rPr>
            <w:b/>
          </w:rPr>
          <w:t xml:space="preserve">Top Level Entity Setting </w:t>
        </w:r>
        <w:r>
          <w:rPr>
            <w:rFonts w:ascii="Cambria" w:eastAsia="Cambria" w:hAnsi="Cambria" w:cs="Cambria"/>
          </w:rPr>
          <w:t xml:space="preserve">→ </w:t>
        </w:r>
        <w:r>
          <w:rPr>
            <w:b/>
          </w:rPr>
          <w:t xml:space="preserve">Setting </w:t>
        </w:r>
        <w:r>
          <w:rPr>
            <w:rFonts w:ascii="Cambria" w:eastAsia="Cambria" w:hAnsi="Cambria" w:cs="Cambria"/>
          </w:rPr>
          <w:t xml:space="preserve">→ </w:t>
        </w:r>
        <w:r>
          <w:rPr>
            <w:b/>
          </w:rPr>
          <w:t xml:space="preserve">Top Level Entity </w:t>
        </w:r>
        <w:r>
          <w:t xml:space="preserve">and make sure that the module </w:t>
        </w:r>
        <w:r>
          <w:rPr>
            <w:b/>
          </w:rPr>
          <w:t xml:space="preserve">&lt;design&gt; </w:t>
        </w:r>
        <w:r>
          <w:t xml:space="preserve">matches your </w:t>
        </w:r>
        <w:proofErr w:type="gramStart"/>
        <w:r>
          <w:t>top level</w:t>
        </w:r>
        <w:proofErr w:type="gramEnd"/>
        <w:r>
          <w:t xml:space="preserve"> entity. This includes Verilog file names that don’t match module names with case-sensitivity.</w:t>
        </w:r>
      </w:ins>
    </w:p>
    <w:p w14:paraId="237F1F5F" w14:textId="77777777" w:rsidR="000F7AE6" w:rsidRDefault="000F7AE6" w:rsidP="000F7AE6">
      <w:pPr>
        <w:numPr>
          <w:ilvl w:val="0"/>
          <w:numId w:val="48"/>
        </w:numPr>
        <w:spacing w:after="237" w:line="259" w:lineRule="auto"/>
        <w:ind w:right="592" w:hanging="185"/>
        <w:jc w:val="both"/>
        <w:rPr>
          <w:ins w:id="1706" w:author="Landis, Lawrence" w:date="2021-04-13T10:22:00Z"/>
        </w:rPr>
      </w:pPr>
      <w:ins w:id="1707" w:author="Landis, Lawrence" w:date="2021-04-13T10:22:00Z">
        <w:r>
          <w:t xml:space="preserve">If Programmer fails to program on the first try, hit </w:t>
        </w:r>
        <w:r>
          <w:rPr>
            <w:b/>
          </w:rPr>
          <w:t xml:space="preserve">Start </w:t>
        </w:r>
        <w:r>
          <w:t>twice.</w:t>
        </w:r>
      </w:ins>
    </w:p>
    <w:p w14:paraId="5EE33E4D" w14:textId="77777777" w:rsidR="000F7AE6" w:rsidRDefault="000F7AE6" w:rsidP="000F7AE6">
      <w:pPr>
        <w:numPr>
          <w:ilvl w:val="0"/>
          <w:numId w:val="48"/>
        </w:numPr>
        <w:spacing w:after="178" w:line="312" w:lineRule="auto"/>
        <w:ind w:right="592" w:hanging="185"/>
        <w:jc w:val="both"/>
        <w:rPr>
          <w:ins w:id="1708" w:author="Landis, Lawrence" w:date="2021-04-13T10:22:00Z"/>
        </w:rPr>
      </w:pPr>
      <w:ins w:id="1709" w:author="Landis, Lawrence" w:date="2021-04-13T10:22:00Z">
        <w:r>
          <w:t>The errors in the Knight Rider Lab code are intentionally designed to give you an opportunity to practice debugging. Study the code carefully to fix errors.</w:t>
        </w:r>
      </w:ins>
    </w:p>
    <w:p w14:paraId="4ED9F20E" w14:textId="77777777" w:rsidR="000F7AE6" w:rsidRDefault="000F7AE6" w:rsidP="000F7AE6">
      <w:pPr>
        <w:numPr>
          <w:ilvl w:val="0"/>
          <w:numId w:val="48"/>
        </w:numPr>
        <w:spacing w:after="178" w:line="312" w:lineRule="auto"/>
        <w:ind w:right="592" w:hanging="185"/>
        <w:jc w:val="both"/>
        <w:rPr>
          <w:ins w:id="1710" w:author="Landis, Lawrence" w:date="2021-04-13T10:22:00Z"/>
        </w:rPr>
      </w:pPr>
      <w:ins w:id="1711" w:author="Landis, Lawrence" w:date="2021-04-13T10:22:00Z">
        <w:r>
          <w:t>If the Knight Rider LEDR[0] is the only LED that turns on, you have not assigned the CLOCK_50 pin properly in your assignments.</w:t>
        </w:r>
      </w:ins>
    </w:p>
    <w:p w14:paraId="1A27D403" w14:textId="77777777" w:rsidR="000F7AE6" w:rsidRDefault="000F7AE6" w:rsidP="000F7AE6">
      <w:pPr>
        <w:numPr>
          <w:ilvl w:val="0"/>
          <w:numId w:val="48"/>
        </w:numPr>
        <w:spacing w:after="178" w:line="312" w:lineRule="auto"/>
        <w:ind w:right="592" w:hanging="185"/>
        <w:jc w:val="both"/>
        <w:rPr>
          <w:ins w:id="1712" w:author="Landis, Lawrence" w:date="2021-04-13T10:22:00Z"/>
        </w:rPr>
      </w:pPr>
      <w:ins w:id="1713" w:author="Landis, Lawrence" w:date="2021-04-13T10:22:00Z">
        <w:r>
          <w:t>Check the LEDR[0] and LEDR[9] pins carefully in the Knight Rider Lab and see if they sequence properly. If not, study the code carefully!</w:t>
        </w:r>
      </w:ins>
    </w:p>
    <w:p w14:paraId="04FD312A" w14:textId="77777777" w:rsidR="000F7AE6" w:rsidRDefault="000F7AE6" w:rsidP="000F7AE6">
      <w:pPr>
        <w:numPr>
          <w:ilvl w:val="0"/>
          <w:numId w:val="48"/>
        </w:numPr>
        <w:spacing w:after="213" w:line="312" w:lineRule="auto"/>
        <w:ind w:right="592" w:hanging="185"/>
        <w:jc w:val="both"/>
        <w:rPr>
          <w:ins w:id="1714" w:author="Landis, Lawrence" w:date="2021-04-13T10:22:00Z"/>
        </w:rPr>
      </w:pPr>
      <w:ins w:id="1715" w:author="Landis, Lawrence" w:date="2021-04-13T10:22:00Z">
        <w:r>
          <w:t>Sometimes copying and pasting from text files into Quartus’s TCL console can have carriage return formatting errors. Links are provided with the code to help you solve this problem. If you see run-on lines with no carriage returns, you need to either copy code over line by line or add the appropriate file to your project. This is not specifically documented in the lab flow.</w:t>
        </w:r>
      </w:ins>
    </w:p>
    <w:p w14:paraId="3C1EEA47" w14:textId="731B4CB4" w:rsidR="000F7AE6" w:rsidRDefault="00B3082F" w:rsidP="000F7AE6">
      <w:pPr>
        <w:pStyle w:val="Heading1"/>
        <w:ind w:left="-5"/>
        <w:rPr>
          <w:ins w:id="1716" w:author="Landis, Lawrence" w:date="2021-04-13T10:22:00Z"/>
        </w:rPr>
      </w:pPr>
      <w:ins w:id="1717" w:author="Landis, Lawrence" w:date="2021-04-13T10:23:00Z">
        <w:r>
          <w:t>Installing</w:t>
        </w:r>
      </w:ins>
      <w:ins w:id="1718" w:author="Landis, Lawrence" w:date="2021-04-13T10:22:00Z">
        <w:r w:rsidR="000F7AE6">
          <w:t xml:space="preserve"> </w:t>
        </w:r>
      </w:ins>
      <w:ins w:id="1719" w:author="Landis, Lawrence" w:date="2021-04-13T10:23:00Z">
        <w:r>
          <w:t>the</w:t>
        </w:r>
      </w:ins>
      <w:ins w:id="1720" w:author="Landis, Lawrence" w:date="2021-04-13T10:22:00Z">
        <w:r w:rsidR="000F7AE6">
          <w:t xml:space="preserve"> Q</w:t>
        </w:r>
      </w:ins>
      <w:ins w:id="1721" w:author="Landis, Lawrence" w:date="2021-04-13T10:23:00Z">
        <w:r>
          <w:t>uartus</w:t>
        </w:r>
      </w:ins>
      <w:ins w:id="1722" w:author="Landis, Lawrence" w:date="2021-04-13T10:22:00Z">
        <w:r w:rsidR="000F7AE6">
          <w:t xml:space="preserve"> P</w:t>
        </w:r>
      </w:ins>
      <w:ins w:id="1723" w:author="Landis, Lawrence" w:date="2021-04-13T10:23:00Z">
        <w:r>
          <w:t>rime</w:t>
        </w:r>
      </w:ins>
      <w:ins w:id="1724" w:author="Landis, Lawrence" w:date="2021-04-13T10:22:00Z">
        <w:r w:rsidR="000F7AE6">
          <w:t xml:space="preserve"> L</w:t>
        </w:r>
      </w:ins>
      <w:ins w:id="1725" w:author="Landis, Lawrence" w:date="2021-04-13T10:23:00Z">
        <w:r>
          <w:t>ite</w:t>
        </w:r>
      </w:ins>
      <w:ins w:id="1726" w:author="Landis, Lawrence" w:date="2021-04-13T10:22:00Z">
        <w:r w:rsidR="000F7AE6">
          <w:t xml:space="preserve"> D</w:t>
        </w:r>
      </w:ins>
      <w:ins w:id="1727" w:author="Landis, Lawrence" w:date="2021-04-13T10:23:00Z">
        <w:r>
          <w:t>esign</w:t>
        </w:r>
      </w:ins>
      <w:ins w:id="1728" w:author="Landis, Lawrence" w:date="2021-04-13T10:22:00Z">
        <w:r w:rsidR="000F7AE6">
          <w:t xml:space="preserve"> T</w:t>
        </w:r>
      </w:ins>
      <w:ins w:id="1729" w:author="Landis, Lawrence" w:date="2021-04-13T10:23:00Z">
        <w:r>
          <w:t>ools</w:t>
        </w:r>
      </w:ins>
    </w:p>
    <w:p w14:paraId="090E7CF0" w14:textId="77777777" w:rsidR="000F7AE6" w:rsidRDefault="000F7AE6" w:rsidP="000F7AE6">
      <w:pPr>
        <w:spacing w:after="404" w:line="259" w:lineRule="auto"/>
        <w:rPr>
          <w:ins w:id="1730" w:author="Landis, Lawrence" w:date="2021-04-13T10:22:00Z"/>
        </w:rPr>
      </w:pPr>
      <w:ins w:id="1731" w:author="Landis, Lawrence" w:date="2021-04-13T10:22:00Z">
        <w:r>
          <w:rPr>
            <w:rFonts w:ascii="Calibri" w:eastAsia="Calibri" w:hAnsi="Calibri" w:cs="Calibri"/>
            <w:noProof/>
          </w:rPr>
          <mc:AlternateContent>
            <mc:Choice Requires="wpg">
              <w:drawing>
                <wp:inline distT="0" distB="0" distL="0" distR="0" wp14:anchorId="35FCBA77" wp14:editId="3B8A366E">
                  <wp:extent cx="5759996" cy="10122"/>
                  <wp:effectExtent l="0" t="0" r="0" b="0"/>
                  <wp:docPr id="30624" name="Group 30624"/>
                  <wp:cNvGraphicFramePr/>
                  <a:graphic xmlns:a="http://schemas.openxmlformats.org/drawingml/2006/main">
                    <a:graphicData uri="http://schemas.microsoft.com/office/word/2010/wordprocessingGroup">
                      <wpg:wgp>
                        <wpg:cNvGrpSpPr/>
                        <wpg:grpSpPr>
                          <a:xfrm>
                            <a:off x="0" y="0"/>
                            <a:ext cx="5759996" cy="10122"/>
                            <a:chOff x="0" y="0"/>
                            <a:chExt cx="5759996" cy="10122"/>
                          </a:xfrm>
                        </wpg:grpSpPr>
                        <wps:wsp>
                          <wps:cNvPr id="87" name="Shape 87"/>
                          <wps:cNvSpPr/>
                          <wps:spPr>
                            <a:xfrm>
                              <a:off x="0" y="0"/>
                              <a:ext cx="5759996" cy="0"/>
                            </a:xfrm>
                            <a:custGeom>
                              <a:avLst/>
                              <a:gdLst/>
                              <a:ahLst/>
                              <a:cxnLst/>
                              <a:rect l="0" t="0" r="0" b="0"/>
                              <a:pathLst>
                                <a:path w="5759996">
                                  <a:moveTo>
                                    <a:pt x="0" y="0"/>
                                  </a:moveTo>
                                  <a:lnTo>
                                    <a:pt x="5759996" y="0"/>
                                  </a:lnTo>
                                </a:path>
                              </a:pathLst>
                            </a:custGeom>
                            <a:ln w="10122" cap="flat">
                              <a:miter lim="127000"/>
                            </a:ln>
                          </wps:spPr>
                          <wps:style>
                            <a:lnRef idx="1">
                              <a:srgbClr val="003C71"/>
                            </a:lnRef>
                            <a:fillRef idx="0">
                              <a:srgbClr val="000000">
                                <a:alpha val="0"/>
                              </a:srgbClr>
                            </a:fillRef>
                            <a:effectRef idx="0">
                              <a:scrgbClr r="0" g="0" b="0"/>
                            </a:effectRef>
                            <a:fontRef idx="none"/>
                          </wps:style>
                          <wps:bodyPr/>
                        </wps:wsp>
                      </wpg:wgp>
                    </a:graphicData>
                  </a:graphic>
                </wp:inline>
              </w:drawing>
            </mc:Choice>
            <mc:Fallback>
              <w:pict>
                <v:group w14:anchorId="4A3CFCB7" id="Group 30624" o:spid="_x0000_s1026" style="width:453.55pt;height:.8pt;mso-position-horizontal-relative:char;mso-position-vertical-relative:line" coordsize="57599,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">
                  <v:shape id="Shape 87" o:spid="_x0000_s1027" style="position:absolute;width:57599;height:0;visibility:visible;mso-wrap-style:square;v-text-anchor:top" coordsize="5759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" path="m,l5759996,e" filled="f" strokecolor="#003b71" strokeweight=".28117mm">
                    <v:stroke miterlimit="83231f" joinstyle="miter"/>
                    <v:path arrowok="t" textboxrect="0,0,5759996,0"/>
                  </v:shape>
                  <w10:anchorlock/>
                </v:group>
              </w:pict>
            </mc:Fallback>
          </mc:AlternateContent>
        </w:r>
      </w:ins>
    </w:p>
    <w:p w14:paraId="19B2A0F5" w14:textId="77777777" w:rsidR="00B3082F" w:rsidRPr="00B3082F" w:rsidRDefault="00B3082F" w:rsidP="00B3082F">
      <w:pPr>
        <w:pStyle w:val="ListParagraph"/>
        <w:keepNext/>
        <w:keepLines/>
        <w:numPr>
          <w:ilvl w:val="0"/>
          <w:numId w:val="1"/>
        </w:numPr>
        <w:spacing w:before="200" w:after="0"/>
        <w:contextualSpacing w:val="0"/>
        <w:outlineLvl w:val="1"/>
        <w:rPr>
          <w:ins w:id="1732" w:author="Landis, Lawrence" w:date="2021-04-13T10:24:00Z"/>
          <w:rFonts w:eastAsiaTheme="majorEastAsia" w:cs="Intel Clear"/>
          <w:b/>
          <w:bCs/>
          <w:vanish/>
          <w:color w:val="808080" w:themeColor="background1" w:themeShade="80"/>
          <w:sz w:val="26"/>
          <w:szCs w:val="26"/>
        </w:rPr>
      </w:pPr>
    </w:p>
    <w:p w14:paraId="40E34EB3" w14:textId="77777777" w:rsidR="00B3082F" w:rsidRPr="00B3082F" w:rsidRDefault="00B3082F" w:rsidP="00B3082F">
      <w:pPr>
        <w:pStyle w:val="ListParagraph"/>
        <w:keepNext/>
        <w:keepLines/>
        <w:numPr>
          <w:ilvl w:val="0"/>
          <w:numId w:val="1"/>
        </w:numPr>
        <w:spacing w:before="200" w:after="0"/>
        <w:contextualSpacing w:val="0"/>
        <w:outlineLvl w:val="1"/>
        <w:rPr>
          <w:ins w:id="1733" w:author="Landis, Lawrence" w:date="2021-04-13T10:24:00Z"/>
          <w:rFonts w:eastAsiaTheme="majorEastAsia" w:cs="Intel Clear"/>
          <w:b/>
          <w:bCs/>
          <w:vanish/>
          <w:color w:val="808080" w:themeColor="background1" w:themeShade="80"/>
          <w:sz w:val="26"/>
          <w:szCs w:val="26"/>
        </w:rPr>
      </w:pPr>
    </w:p>
    <w:p w14:paraId="0BDBC02F" w14:textId="74D595DE" w:rsidR="000F7AE6" w:rsidRDefault="000F7AE6" w:rsidP="00B3082F">
      <w:pPr>
        <w:pStyle w:val="Heading2"/>
        <w:ind w:left="-5"/>
        <w:rPr>
          <w:ins w:id="1734" w:author="Landis, Lawrence" w:date="2021-04-13T10:22:00Z"/>
        </w:rPr>
        <w:pPrChange w:id="1735" w:author="Landis, Lawrence" w:date="2021-04-13T10:24:00Z">
          <w:pPr>
            <w:pStyle w:val="Heading2"/>
            <w:ind w:left="-5"/>
          </w:pPr>
        </w:pPrChange>
      </w:pPr>
      <w:ins w:id="1736" w:author="Landis, Lawrence" w:date="2021-04-13T10:22:00Z">
        <w:r>
          <w:t>Background</w:t>
        </w:r>
      </w:ins>
    </w:p>
    <w:p w14:paraId="08687902" w14:textId="77777777" w:rsidR="000F7AE6" w:rsidRDefault="000F7AE6" w:rsidP="000F7AE6">
      <w:pPr>
        <w:spacing w:after="342"/>
        <w:ind w:left="10" w:right="592"/>
        <w:rPr>
          <w:ins w:id="1737" w:author="Landis, Lawrence" w:date="2021-04-13T10:22:00Z"/>
        </w:rPr>
      </w:pPr>
      <w:ins w:id="1738" w:author="Landis, Lawrence" w:date="2021-04-13T10:22:00Z">
        <w:r>
          <w:t>A field-programmable gate array, or FPGA, is a digital semiconductor that can be used to build a wide variety of electronic functions. These data center accelerators, wireless base stations and industrial motor controllers to name but a few common applications. This is because FPGAs can be infinitely reconfigured to perform different digital hardware functions, which also makes for an excellent learning platform.</w:t>
        </w:r>
      </w:ins>
    </w:p>
    <w:p w14:paraId="2AF70277" w14:textId="77777777" w:rsidR="000F7AE6" w:rsidRDefault="000F7AE6" w:rsidP="000F7AE6">
      <w:pPr>
        <w:spacing w:after="342"/>
        <w:ind w:left="10" w:right="592"/>
        <w:rPr>
          <w:ins w:id="1739" w:author="Landis, Lawrence" w:date="2021-04-13T10:22:00Z"/>
        </w:rPr>
      </w:pPr>
      <w:ins w:id="1740" w:author="Landis, Lawrence" w:date="2021-04-13T10:22:00Z">
        <w:r>
          <w:t>To configure an FPGA, first you describe your digital electronics with either a Hardware Description Language (HDL), such as Verilog or VHDL, or a schematic. Then you assign the “pins” of your FPGA based on how the Printed Circuit Board (PCB) connects the FPGA to various peripheral components on your board. Some examples of peripherals are switches, LEDS, memory devices and various connectors. Finally, you “compile” your design and program the FPGA to perform the function you have specified in the HDL or schematic.</w:t>
        </w:r>
      </w:ins>
    </w:p>
    <w:p w14:paraId="612666AC" w14:textId="77777777" w:rsidR="000F7AE6" w:rsidRDefault="000F7AE6" w:rsidP="000F7AE6">
      <w:pPr>
        <w:spacing w:after="455"/>
        <w:ind w:left="10" w:right="592"/>
        <w:rPr>
          <w:ins w:id="1741" w:author="Landis, Lawrence" w:date="2021-04-13T10:22:00Z"/>
        </w:rPr>
      </w:pPr>
      <w:ins w:id="1742" w:author="Landis, Lawrence" w:date="2021-04-13T10:22:00Z">
        <w:r>
          <w:t>This training class assumes you have some prerequisite knowledge of how computers and digital electronics work, but by no means do you need an electrical engineering degree to follow along this introductory course.</w:t>
        </w:r>
      </w:ins>
    </w:p>
    <w:p w14:paraId="193DAD5A" w14:textId="77777777" w:rsidR="000F7AE6" w:rsidRDefault="000F7AE6" w:rsidP="000F7AE6">
      <w:pPr>
        <w:pStyle w:val="Heading2"/>
        <w:ind w:left="-5"/>
        <w:rPr>
          <w:ins w:id="1743" w:author="Landis, Lawrence" w:date="2021-04-13T10:22:00Z"/>
        </w:rPr>
      </w:pPr>
      <w:ins w:id="1744" w:author="Landis, Lawrence" w:date="2021-04-13T10:22:00Z">
        <w:r>
          <w:t>Installation</w:t>
        </w:r>
      </w:ins>
    </w:p>
    <w:p w14:paraId="6E301981" w14:textId="77777777" w:rsidR="000F7AE6" w:rsidRDefault="000F7AE6" w:rsidP="000F7AE6">
      <w:pPr>
        <w:spacing w:after="281" w:line="259" w:lineRule="auto"/>
        <w:ind w:left="10" w:right="592"/>
        <w:rPr>
          <w:ins w:id="1745" w:author="Landis, Lawrence" w:date="2021-04-13T10:22:00Z"/>
        </w:rPr>
      </w:pPr>
      <w:ins w:id="1746" w:author="Landis, Lawrence" w:date="2021-04-13T10:22:00Z">
        <w:r>
          <w:t>Quartus Prime is Intel FPGA’s design tool suite. It serves a number of functions:</w:t>
        </w:r>
      </w:ins>
    </w:p>
    <w:p w14:paraId="464F5277" w14:textId="77777777" w:rsidR="000F7AE6" w:rsidRDefault="000F7AE6" w:rsidP="000F7AE6">
      <w:pPr>
        <w:numPr>
          <w:ilvl w:val="0"/>
          <w:numId w:val="49"/>
        </w:numPr>
        <w:spacing w:after="213" w:line="259" w:lineRule="auto"/>
        <w:ind w:right="592" w:hanging="185"/>
        <w:jc w:val="both"/>
        <w:rPr>
          <w:ins w:id="1747" w:author="Landis, Lawrence" w:date="2021-04-13T10:22:00Z"/>
        </w:rPr>
      </w:pPr>
      <w:ins w:id="1748" w:author="Landis, Lawrence" w:date="2021-04-13T10:22:00Z">
        <w:r>
          <w:t>Design creation through the use of HDL or schematics</w:t>
        </w:r>
      </w:ins>
    </w:p>
    <w:p w14:paraId="6C1B6895" w14:textId="77777777" w:rsidR="000F7AE6" w:rsidRDefault="000F7AE6" w:rsidP="000F7AE6">
      <w:pPr>
        <w:numPr>
          <w:ilvl w:val="0"/>
          <w:numId w:val="49"/>
        </w:numPr>
        <w:spacing w:after="213" w:line="259" w:lineRule="auto"/>
        <w:ind w:right="592" w:hanging="185"/>
        <w:jc w:val="both"/>
        <w:rPr>
          <w:ins w:id="1749" w:author="Landis, Lawrence" w:date="2021-04-13T10:22:00Z"/>
        </w:rPr>
      </w:pPr>
      <w:ins w:id="1750" w:author="Landis, Lawrence" w:date="2021-04-13T10:22:00Z">
        <w:r>
          <w:t xml:space="preserve">System creation through the Platform Designer (formerly </w:t>
        </w:r>
        <w:proofErr w:type="spellStart"/>
        <w:r>
          <w:t>Qsys</w:t>
        </w:r>
        <w:proofErr w:type="spellEnd"/>
        <w:r>
          <w:t>) graphical interface</w:t>
        </w:r>
      </w:ins>
    </w:p>
    <w:p w14:paraId="728815A9" w14:textId="77777777" w:rsidR="000F7AE6" w:rsidRDefault="000F7AE6" w:rsidP="000F7AE6">
      <w:pPr>
        <w:numPr>
          <w:ilvl w:val="0"/>
          <w:numId w:val="49"/>
        </w:numPr>
        <w:spacing w:after="173" w:line="312" w:lineRule="auto"/>
        <w:ind w:right="592" w:hanging="185"/>
        <w:jc w:val="both"/>
        <w:rPr>
          <w:ins w:id="1751" w:author="Landis, Lawrence" w:date="2021-04-13T10:22:00Z"/>
        </w:rPr>
      </w:pPr>
      <w:ins w:id="1752" w:author="Landis, Lawrence" w:date="2021-04-13T10:22:00Z">
        <w:r>
          <w:t>Generation and editing of constraints (timing, pin locations, physical location on die, I/O voltage levels)</w:t>
        </w:r>
      </w:ins>
    </w:p>
    <w:p w14:paraId="69B3E635" w14:textId="0BA9A910" w:rsidR="000F7AE6" w:rsidRDefault="000F7AE6" w:rsidP="000F7AE6">
      <w:pPr>
        <w:numPr>
          <w:ilvl w:val="0"/>
          <w:numId w:val="49"/>
        </w:numPr>
        <w:spacing w:after="213" w:line="259" w:lineRule="auto"/>
        <w:ind w:right="592" w:hanging="185"/>
        <w:jc w:val="both"/>
        <w:rPr>
          <w:ins w:id="1753" w:author="Landis, Lawrence" w:date="2021-04-13T10:22:00Z"/>
        </w:rPr>
      </w:pPr>
      <w:ins w:id="1754" w:author="Landis, Lawrence" w:date="2021-04-13T10:22:00Z">
        <w:r>
          <w:t xml:space="preserve">Synthesis of </w:t>
        </w:r>
        <w:proofErr w:type="gramStart"/>
        <w:r>
          <w:t>high level</w:t>
        </w:r>
        <w:proofErr w:type="gramEnd"/>
        <w:r>
          <w:t xml:space="preserve"> language into an FPGA netlist, formally known as mappin</w:t>
        </w:r>
      </w:ins>
      <w:ins w:id="1755" w:author="Landis, Lawrence" w:date="2021-04-13T15:33:00Z">
        <w:r w:rsidR="00760650">
          <w:t>g</w:t>
        </w:r>
      </w:ins>
    </w:p>
    <w:p w14:paraId="35937C29" w14:textId="77777777" w:rsidR="000F7AE6" w:rsidRDefault="000F7AE6" w:rsidP="000F7AE6">
      <w:pPr>
        <w:numPr>
          <w:ilvl w:val="0"/>
          <w:numId w:val="49"/>
        </w:numPr>
        <w:spacing w:after="213" w:line="259" w:lineRule="auto"/>
        <w:ind w:right="592" w:hanging="185"/>
        <w:jc w:val="both"/>
        <w:rPr>
          <w:ins w:id="1756" w:author="Landis, Lawrence" w:date="2021-04-13T10:22:00Z"/>
        </w:rPr>
      </w:pPr>
      <w:ins w:id="1757" w:author="Landis, Lawrence" w:date="2021-04-13T10:22:00Z">
        <w:r>
          <w:t>FPGA place and route, formally known as fitting</w:t>
        </w:r>
      </w:ins>
    </w:p>
    <w:p w14:paraId="760F02DD" w14:textId="77777777" w:rsidR="000F7AE6" w:rsidRDefault="000F7AE6" w:rsidP="000F7AE6">
      <w:pPr>
        <w:numPr>
          <w:ilvl w:val="0"/>
          <w:numId w:val="49"/>
        </w:numPr>
        <w:spacing w:after="213" w:line="259" w:lineRule="auto"/>
        <w:ind w:right="592" w:hanging="185"/>
        <w:jc w:val="both"/>
        <w:rPr>
          <w:ins w:id="1758" w:author="Landis, Lawrence" w:date="2021-04-13T10:22:00Z"/>
        </w:rPr>
      </w:pPr>
      <w:ins w:id="1759" w:author="Landis, Lawrence" w:date="2021-04-13T10:22:00Z">
        <w:r>
          <w:t>Generation of design image used to program an FPGA, formally known as assembly</w:t>
        </w:r>
      </w:ins>
    </w:p>
    <w:p w14:paraId="38EDCD8C" w14:textId="77777777" w:rsidR="000F7AE6" w:rsidRDefault="000F7AE6" w:rsidP="000F7AE6">
      <w:pPr>
        <w:numPr>
          <w:ilvl w:val="0"/>
          <w:numId w:val="49"/>
        </w:numPr>
        <w:spacing w:after="213" w:line="259" w:lineRule="auto"/>
        <w:ind w:right="592" w:hanging="185"/>
        <w:jc w:val="both"/>
        <w:rPr>
          <w:ins w:id="1760" w:author="Landis, Lawrence" w:date="2021-04-13T10:22:00Z"/>
        </w:rPr>
      </w:pPr>
      <w:ins w:id="1761" w:author="Landis, Lawrence" w:date="2021-04-13T10:22:00Z">
        <w:r>
          <w:t>Timing Analysis</w:t>
        </w:r>
      </w:ins>
    </w:p>
    <w:p w14:paraId="15F3580B" w14:textId="77777777" w:rsidR="000F7AE6" w:rsidRDefault="000F7AE6" w:rsidP="000F7AE6">
      <w:pPr>
        <w:numPr>
          <w:ilvl w:val="0"/>
          <w:numId w:val="49"/>
        </w:numPr>
        <w:spacing w:after="213" w:line="259" w:lineRule="auto"/>
        <w:ind w:right="592" w:hanging="185"/>
        <w:jc w:val="both"/>
        <w:rPr>
          <w:ins w:id="1762" w:author="Landis, Lawrence" w:date="2021-04-13T10:22:00Z"/>
        </w:rPr>
      </w:pPr>
      <w:ins w:id="1763" w:author="Landis, Lawrence" w:date="2021-04-13T10:22:00Z">
        <w:r>
          <w:t>Download of design image into FPGA hardware, formally known as programming</w:t>
        </w:r>
      </w:ins>
    </w:p>
    <w:p w14:paraId="33854BDA" w14:textId="77777777" w:rsidR="000F7AE6" w:rsidRDefault="000F7AE6" w:rsidP="000F7AE6">
      <w:pPr>
        <w:numPr>
          <w:ilvl w:val="0"/>
          <w:numId w:val="49"/>
        </w:numPr>
        <w:spacing w:after="237" w:line="259" w:lineRule="auto"/>
        <w:ind w:right="592" w:hanging="185"/>
        <w:jc w:val="both"/>
        <w:rPr>
          <w:ins w:id="1764" w:author="Landis, Lawrence" w:date="2021-04-13T10:22:00Z"/>
        </w:rPr>
      </w:pPr>
      <w:ins w:id="1765" w:author="Landis, Lawrence" w:date="2021-04-13T10:22:00Z">
        <w:r>
          <w:t>Debugging by insertion of debug logic (in-chip logic analyzer)</w:t>
        </w:r>
      </w:ins>
    </w:p>
    <w:p w14:paraId="1BBBCA55" w14:textId="77777777" w:rsidR="000F7AE6" w:rsidRDefault="000F7AE6" w:rsidP="000F7AE6">
      <w:pPr>
        <w:numPr>
          <w:ilvl w:val="0"/>
          <w:numId w:val="49"/>
        </w:numPr>
        <w:spacing w:after="237" w:line="259" w:lineRule="auto"/>
        <w:ind w:right="592" w:hanging="185"/>
        <w:jc w:val="both"/>
        <w:rPr>
          <w:ins w:id="1766" w:author="Landis, Lawrence" w:date="2021-04-13T10:22:00Z"/>
        </w:rPr>
      </w:pPr>
      <w:ins w:id="1767" w:author="Landis, Lawrence" w:date="2021-04-13T10:22:00Z">
        <w:r>
          <w:t>Interfacing to third party tools such as simulators</w:t>
        </w:r>
      </w:ins>
    </w:p>
    <w:p w14:paraId="0E4DD415" w14:textId="77777777" w:rsidR="000F7AE6" w:rsidRDefault="000F7AE6" w:rsidP="000F7AE6">
      <w:pPr>
        <w:numPr>
          <w:ilvl w:val="0"/>
          <w:numId w:val="49"/>
        </w:numPr>
        <w:spacing w:after="54" w:line="504" w:lineRule="auto"/>
        <w:ind w:right="592" w:hanging="185"/>
        <w:jc w:val="both"/>
        <w:rPr>
          <w:ins w:id="1768" w:author="Landis, Lawrence" w:date="2021-04-13T10:22:00Z"/>
        </w:rPr>
      </w:pPr>
      <w:ins w:id="1769" w:author="Landis, Lawrence" w:date="2021-04-13T10:22:00Z">
        <w:r>
          <w:t xml:space="preserve">Launching of Software Build Tools (Eclipse) for </w:t>
        </w:r>
        <w:proofErr w:type="spellStart"/>
        <w:r>
          <w:t>Nios</w:t>
        </w:r>
        <w:proofErr w:type="spellEnd"/>
        <w:r>
          <w:t xml:space="preserve"> II To download Quartus Prime Lite, follow these instructions:</w:t>
        </w:r>
      </w:ins>
    </w:p>
    <w:p w14:paraId="5ACDDBC1" w14:textId="77777777" w:rsidR="000F7AE6" w:rsidRDefault="000F7AE6" w:rsidP="000F7AE6">
      <w:pPr>
        <w:spacing w:after="320" w:line="259" w:lineRule="auto"/>
        <w:ind w:left="262"/>
        <w:rPr>
          <w:ins w:id="1770" w:author="Landis, Lawrence" w:date="2021-04-13T10:22:00Z"/>
        </w:rPr>
      </w:pPr>
      <w:ins w:id="1771" w:author="Landis, Lawrence" w:date="2021-04-13T10:22:00Z">
        <w:r>
          <w:rPr>
            <w:rFonts w:ascii="Times New Roman" w:eastAsia="Times New Roman" w:hAnsi="Times New Roman" w:cs="Times New Roman"/>
          </w:rPr>
          <w:t xml:space="preserve"> </w:t>
        </w:r>
        <w:r>
          <w:t xml:space="preserve">Visit this site: </w:t>
        </w:r>
        <w:r>
          <w:fldChar w:fldCharType="begin"/>
        </w:r>
        <w:r>
          <w:instrText xml:space="preserve"> HYPERLINK "http://fpgasoftware.intel.com/?edition=lite" \h </w:instrText>
        </w:r>
        <w:r>
          <w:fldChar w:fldCharType="separate"/>
        </w:r>
        <w:r>
          <w:rPr>
            <w:rFonts w:ascii="Consolas" w:eastAsia="Consolas" w:hAnsi="Consolas" w:cs="Consolas"/>
            <w:color w:val="00AEEF"/>
          </w:rPr>
          <w:t>http://fpgasoftware.intel.com/?edition=lite</w:t>
        </w:r>
        <w:r>
          <w:rPr>
            <w:rFonts w:ascii="Consolas" w:eastAsia="Consolas" w:hAnsi="Consolas" w:cs="Consolas"/>
            <w:color w:val="00AEEF"/>
          </w:rPr>
          <w:fldChar w:fldCharType="end"/>
        </w:r>
        <w:r>
          <w:t>.</w:t>
        </w:r>
      </w:ins>
    </w:p>
    <w:p w14:paraId="267468CF" w14:textId="77777777" w:rsidR="000F7AE6" w:rsidRDefault="000F7AE6" w:rsidP="000F7AE6">
      <w:pPr>
        <w:spacing w:after="313" w:line="259" w:lineRule="auto"/>
        <w:ind w:left="262" w:right="592"/>
        <w:rPr>
          <w:ins w:id="1772" w:author="Landis, Lawrence" w:date="2021-04-13T10:22:00Z"/>
        </w:rPr>
      </w:pPr>
      <w:ins w:id="1773" w:author="Landis, Lawrence" w:date="2021-04-13T10:22:00Z">
        <w:r>
          <w:rPr>
            <w:rFonts w:ascii="Times New Roman" w:eastAsia="Times New Roman" w:hAnsi="Times New Roman" w:cs="Times New Roman"/>
          </w:rPr>
          <w:t xml:space="preserve"> </w:t>
        </w:r>
        <w:r>
          <w:t>Select version 18.1 and your PC’s operating system.</w:t>
        </w:r>
      </w:ins>
    </w:p>
    <w:p w14:paraId="5AE5A40A" w14:textId="77777777" w:rsidR="000F7AE6" w:rsidRDefault="000F7AE6" w:rsidP="000F7AE6">
      <w:pPr>
        <w:ind w:left="531" w:right="592" w:hanging="279"/>
        <w:rPr>
          <w:ins w:id="1774" w:author="Landis, Lawrence" w:date="2021-04-13T10:22:00Z"/>
        </w:rPr>
      </w:pPr>
      <w:ins w:id="1775" w:author="Landis, Lawrence" w:date="2021-04-13T10:22:00Z">
        <w:r>
          <w:rPr>
            <w:rFonts w:ascii="Times New Roman" w:eastAsia="Times New Roman" w:hAnsi="Times New Roman" w:cs="Times New Roman"/>
          </w:rPr>
          <w:t xml:space="preserve"> </w:t>
        </w:r>
        <w:r>
          <w:t>For the smallest installation and quickest download time, select only the fields shown below in Figure 1.</w:t>
        </w:r>
      </w:ins>
    </w:p>
    <w:p w14:paraId="36D3017B" w14:textId="77777777" w:rsidR="000F7AE6" w:rsidRDefault="000F7AE6" w:rsidP="000F7AE6">
      <w:pPr>
        <w:spacing w:after="97"/>
        <w:ind w:left="262" w:right="592"/>
        <w:rPr>
          <w:ins w:id="1776" w:author="Landis, Lawrence" w:date="2021-04-13T10:22:00Z"/>
        </w:rPr>
      </w:pPr>
      <w:ins w:id="1777" w:author="Landis, Lawrence" w:date="2021-04-13T10:22:00Z">
        <w:r>
          <w:rPr>
            <w:rFonts w:ascii="Times New Roman" w:eastAsia="Times New Roman" w:hAnsi="Times New Roman" w:cs="Times New Roman"/>
          </w:rPr>
          <w:t xml:space="preserve"> </w:t>
        </w:r>
        <w:r>
          <w:t>Follow the instructions to activate the Quartus tools on your PC.</w:t>
        </w:r>
      </w:ins>
    </w:p>
    <w:p w14:paraId="57EC8A19" w14:textId="77777777" w:rsidR="000F7AE6" w:rsidRDefault="000F7AE6" w:rsidP="000F7AE6">
      <w:pPr>
        <w:spacing w:after="383" w:line="259" w:lineRule="auto"/>
        <w:ind w:left="1701"/>
        <w:rPr>
          <w:ins w:id="1778" w:author="Landis, Lawrence" w:date="2021-04-13T10:22:00Z"/>
        </w:rPr>
      </w:pPr>
      <w:ins w:id="1779" w:author="Landis, Lawrence" w:date="2021-04-13T10:22:00Z">
        <w:r w:rsidRPr="004914D3">
          <w:rPr>
            <w:noProof/>
          </w:rPr>
          <w:drawing>
            <wp:inline distT="0" distB="0" distL="0" distR="0" wp14:anchorId="4056F393" wp14:editId="62CB3188">
              <wp:extent cx="4288231" cy="533975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94260" cy="5347259"/>
                      </a:xfrm>
                      <a:prstGeom prst="rect">
                        <a:avLst/>
                      </a:prstGeom>
                    </pic:spPr>
                  </pic:pic>
                </a:graphicData>
              </a:graphic>
            </wp:inline>
          </w:drawing>
        </w:r>
      </w:ins>
    </w:p>
    <w:p w14:paraId="287AC6B0" w14:textId="77777777" w:rsidR="000F7AE6" w:rsidRDefault="000F7AE6" w:rsidP="000F7AE6">
      <w:pPr>
        <w:spacing w:after="352" w:line="265" w:lineRule="auto"/>
        <w:ind w:left="10"/>
        <w:jc w:val="center"/>
        <w:rPr>
          <w:ins w:id="1780" w:author="Landis, Lawrence" w:date="2021-04-13T10:22:00Z"/>
        </w:rPr>
      </w:pPr>
      <w:ins w:id="1781" w:author="Landis, Lawrence" w:date="2021-04-13T10:22:00Z">
        <w:r>
          <w:t>Figure 1: Quartus Prime Lite Minimum Required Files to Download</w:t>
        </w:r>
      </w:ins>
    </w:p>
    <w:p w14:paraId="09250D1B" w14:textId="0C39D361" w:rsidR="000F7AE6" w:rsidRDefault="000F7AE6" w:rsidP="000F7AE6">
      <w:pPr>
        <w:pStyle w:val="Heading1"/>
        <w:ind w:left="-5"/>
        <w:rPr>
          <w:ins w:id="1782" w:author="Landis, Lawrence" w:date="2021-04-13T10:22:00Z"/>
        </w:rPr>
      </w:pPr>
      <w:ins w:id="1783" w:author="Landis, Lawrence" w:date="2021-04-13T10:22:00Z">
        <w:r>
          <w:t>N</w:t>
        </w:r>
      </w:ins>
      <w:ins w:id="1784" w:author="Landis, Lawrence" w:date="2021-04-13T10:24:00Z">
        <w:r w:rsidR="00613E7E">
          <w:t>ew</w:t>
        </w:r>
      </w:ins>
      <w:ins w:id="1785" w:author="Landis, Lawrence" w:date="2021-04-13T10:22:00Z">
        <w:r>
          <w:t xml:space="preserve"> P</w:t>
        </w:r>
      </w:ins>
      <w:ins w:id="1786" w:author="Landis, Lawrence" w:date="2021-04-13T10:24:00Z">
        <w:r w:rsidR="00613E7E">
          <w:t>roject</w:t>
        </w:r>
      </w:ins>
      <w:ins w:id="1787" w:author="Landis, Lawrence" w:date="2021-04-13T10:22:00Z">
        <w:r>
          <w:t xml:space="preserve"> W</w:t>
        </w:r>
      </w:ins>
      <w:ins w:id="1788" w:author="Landis, Lawrence" w:date="2021-04-13T10:24:00Z">
        <w:r w:rsidR="00613E7E">
          <w:t>izard</w:t>
        </w:r>
      </w:ins>
    </w:p>
    <w:p w14:paraId="6D747D01" w14:textId="77777777" w:rsidR="000F7AE6" w:rsidRDefault="000F7AE6" w:rsidP="000F7AE6">
      <w:pPr>
        <w:spacing w:after="404" w:line="259" w:lineRule="auto"/>
        <w:rPr>
          <w:ins w:id="1789" w:author="Landis, Lawrence" w:date="2021-04-13T10:22:00Z"/>
        </w:rPr>
      </w:pPr>
      <w:ins w:id="1790" w:author="Landis, Lawrence" w:date="2021-04-13T10:22:00Z">
        <w:r>
          <w:rPr>
            <w:rFonts w:ascii="Calibri" w:eastAsia="Calibri" w:hAnsi="Calibri" w:cs="Calibri"/>
            <w:noProof/>
          </w:rPr>
          <mc:AlternateContent>
            <mc:Choice Requires="wpg">
              <w:drawing>
                <wp:inline distT="0" distB="0" distL="0" distR="0" wp14:anchorId="28381429" wp14:editId="0A6A3600">
                  <wp:extent cx="5759996" cy="10122"/>
                  <wp:effectExtent l="0" t="0" r="0" b="0"/>
                  <wp:docPr id="25163" name="Group 25163"/>
                  <wp:cNvGraphicFramePr/>
                  <a:graphic xmlns:a="http://schemas.openxmlformats.org/drawingml/2006/main">
                    <a:graphicData uri="http://schemas.microsoft.com/office/word/2010/wordprocessingGroup">
                      <wpg:wgp>
                        <wpg:cNvGrpSpPr/>
                        <wpg:grpSpPr>
                          <a:xfrm>
                            <a:off x="0" y="0"/>
                            <a:ext cx="5759996" cy="10122"/>
                            <a:chOff x="0" y="0"/>
                            <a:chExt cx="5759996" cy="10122"/>
                          </a:xfrm>
                        </wpg:grpSpPr>
                        <wps:wsp>
                          <wps:cNvPr id="158" name="Shape 158"/>
                          <wps:cNvSpPr/>
                          <wps:spPr>
                            <a:xfrm>
                              <a:off x="0" y="0"/>
                              <a:ext cx="5759996" cy="0"/>
                            </a:xfrm>
                            <a:custGeom>
                              <a:avLst/>
                              <a:gdLst/>
                              <a:ahLst/>
                              <a:cxnLst/>
                              <a:rect l="0" t="0" r="0" b="0"/>
                              <a:pathLst>
                                <a:path w="5759996">
                                  <a:moveTo>
                                    <a:pt x="0" y="0"/>
                                  </a:moveTo>
                                  <a:lnTo>
                                    <a:pt x="5759996" y="0"/>
                                  </a:lnTo>
                                </a:path>
                              </a:pathLst>
                            </a:custGeom>
                            <a:ln w="10122" cap="flat">
                              <a:miter lim="127000"/>
                            </a:ln>
                          </wps:spPr>
                          <wps:style>
                            <a:lnRef idx="1">
                              <a:srgbClr val="003C71"/>
                            </a:lnRef>
                            <a:fillRef idx="0">
                              <a:srgbClr val="000000">
                                <a:alpha val="0"/>
                              </a:srgbClr>
                            </a:fillRef>
                            <a:effectRef idx="0">
                              <a:scrgbClr r="0" g="0" b="0"/>
                            </a:effectRef>
                            <a:fontRef idx="none"/>
                          </wps:style>
                          <wps:bodyPr/>
                        </wps:wsp>
                      </wpg:wgp>
                    </a:graphicData>
                  </a:graphic>
                </wp:inline>
              </w:drawing>
            </mc:Choice>
            <mc:Fallback>
              <w:pict>
                <v:group w14:anchorId="08091230" id="Group 25163" o:spid="_x0000_s1026" style="width:453.55pt;height:.8pt;mso-position-horizontal-relative:char;mso-position-vertical-relative:line" coordsize="57599,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">
                  <v:shape id="Shape 158" o:spid="_x0000_s1027" style="position:absolute;width:57599;height:0;visibility:visible;mso-wrap-style:square;v-text-anchor:top" coordsize="5759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" path="m,l5759996,e" filled="f" strokecolor="#003b71" strokeweight=".28117mm">
                    <v:stroke miterlimit="83231f" joinstyle="miter"/>
                    <v:path arrowok="t" textboxrect="0,0,5759996,0"/>
                  </v:shape>
                  <w10:anchorlock/>
                </v:group>
              </w:pict>
            </mc:Fallback>
          </mc:AlternateContent>
        </w:r>
      </w:ins>
    </w:p>
    <w:p w14:paraId="04B42864" w14:textId="77777777" w:rsidR="009A2B75" w:rsidRPr="009A2B75" w:rsidRDefault="009A2B75" w:rsidP="009A2B75">
      <w:pPr>
        <w:pStyle w:val="ListParagraph"/>
        <w:keepNext/>
        <w:keepLines/>
        <w:numPr>
          <w:ilvl w:val="0"/>
          <w:numId w:val="1"/>
        </w:numPr>
        <w:spacing w:before="200" w:after="0"/>
        <w:contextualSpacing w:val="0"/>
        <w:outlineLvl w:val="1"/>
        <w:rPr>
          <w:ins w:id="1791" w:author="Landis, Lawrence" w:date="2021-04-13T10:25:00Z"/>
          <w:rFonts w:eastAsiaTheme="majorEastAsia" w:cs="Intel Clear"/>
          <w:b/>
          <w:bCs/>
          <w:vanish/>
          <w:color w:val="808080" w:themeColor="background1" w:themeShade="80"/>
          <w:sz w:val="26"/>
          <w:szCs w:val="26"/>
        </w:rPr>
      </w:pPr>
    </w:p>
    <w:p w14:paraId="28EC720C" w14:textId="018FCCE5" w:rsidR="000F7AE6" w:rsidRDefault="000F7AE6" w:rsidP="009A2B75">
      <w:pPr>
        <w:pStyle w:val="Heading2"/>
        <w:ind w:left="-5"/>
        <w:rPr>
          <w:ins w:id="1792" w:author="Landis, Lawrence" w:date="2021-04-13T10:22:00Z"/>
        </w:rPr>
        <w:pPrChange w:id="1793" w:author="Landis, Lawrence" w:date="2021-04-13T10:25:00Z">
          <w:pPr>
            <w:pStyle w:val="Heading2"/>
            <w:ind w:left="-5"/>
          </w:pPr>
        </w:pPrChange>
      </w:pPr>
      <w:ins w:id="1794" w:author="Landis, Lawrence" w:date="2021-04-13T10:22:00Z">
        <w:r>
          <w:t>Summary</w:t>
        </w:r>
      </w:ins>
    </w:p>
    <w:p w14:paraId="11DFF261" w14:textId="77777777" w:rsidR="000F7AE6" w:rsidRDefault="000F7AE6" w:rsidP="000F7AE6">
      <w:pPr>
        <w:spacing w:after="450"/>
        <w:ind w:left="10" w:right="592"/>
        <w:rPr>
          <w:ins w:id="1795" w:author="Landis, Lawrence" w:date="2021-04-13T10:22:00Z"/>
        </w:rPr>
      </w:pPr>
      <w:ins w:id="1796" w:author="Landis, Lawrence" w:date="2021-04-13T10:22:00Z">
        <w:r>
          <w:t>This is a short lab that completes the basic project setup. At the end of this lab, you will be able to start a new project using New Project Wizard in Quartus Prime Software. There are other related tutorial links provided for you to learn more about the software.</w:t>
        </w:r>
      </w:ins>
    </w:p>
    <w:p w14:paraId="6E4B4B6E" w14:textId="1898BE33" w:rsidR="000F7AE6" w:rsidRDefault="009A2B75" w:rsidP="00A44BF3">
      <w:pPr>
        <w:pStyle w:val="Heading2"/>
        <w:ind w:left="-5"/>
        <w:rPr>
          <w:ins w:id="1797" w:author="Landis, Lawrence" w:date="2021-04-13T10:22:00Z"/>
        </w:rPr>
        <w:pPrChange w:id="1798" w:author="Landis, Lawrence" w:date="2021-04-13T10:26:00Z">
          <w:pPr>
            <w:pStyle w:val="Heading3"/>
            <w:spacing w:after="121"/>
            <w:ind w:left="-5"/>
          </w:pPr>
        </w:pPrChange>
      </w:pPr>
      <w:ins w:id="1799" w:author="Landis, Lawrence" w:date="2021-04-13T10:25:00Z">
        <w:r>
          <w:t>Navigation of Quartus Prime Lite</w:t>
        </w:r>
      </w:ins>
    </w:p>
    <w:p w14:paraId="5999B3E5" w14:textId="77777777" w:rsidR="000F7AE6" w:rsidRDefault="000F7AE6" w:rsidP="000F7AE6">
      <w:pPr>
        <w:spacing w:after="32"/>
        <w:ind w:left="531" w:right="592" w:hanging="279"/>
        <w:rPr>
          <w:ins w:id="1800" w:author="Landis, Lawrence" w:date="2021-04-13T10:22:00Z"/>
        </w:rPr>
      </w:pPr>
      <w:ins w:id="1801" w:author="Landis, Lawrence" w:date="2021-04-13T10:22:00Z">
        <w:r>
          <w:rPr>
            <w:rFonts w:ascii="Times New Roman" w:eastAsia="Times New Roman" w:hAnsi="Times New Roman" w:cs="Times New Roman"/>
          </w:rPr>
          <w:t xml:space="preserve"> </w:t>
        </w:r>
        <w:r>
          <w:t xml:space="preserve">Open the tools by double clicking the Quartus Prime icon: </w:t>
        </w:r>
        <w:r>
          <w:rPr>
            <w:noProof/>
          </w:rPr>
          <w:drawing>
            <wp:inline distT="0" distB="0" distL="0" distR="0" wp14:anchorId="27A64DF5" wp14:editId="32096D12">
              <wp:extent cx="153284" cy="216841"/>
              <wp:effectExtent l="0" t="0" r="0" b="0"/>
              <wp:docPr id="168" name="Picture 168"/>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67"/>
                      <a:stretch>
                        <a:fillRect/>
                      </a:stretch>
                    </pic:blipFill>
                    <pic:spPr>
                      <a:xfrm>
                        <a:off x="0" y="0"/>
                        <a:ext cx="153284" cy="216841"/>
                      </a:xfrm>
                      <a:prstGeom prst="rect">
                        <a:avLst/>
                      </a:prstGeom>
                    </pic:spPr>
                  </pic:pic>
                </a:graphicData>
              </a:graphic>
            </wp:inline>
          </w:drawing>
        </w:r>
        <w:r>
          <w:t xml:space="preserve"> . You should now see something similar to Figure 2. The first time you launch Quartus, it might ask you about acquiring a license, you just need to use the run Quartus option.</w:t>
        </w:r>
      </w:ins>
    </w:p>
    <w:p w14:paraId="7897389F" w14:textId="77777777" w:rsidR="000F7AE6" w:rsidRDefault="000F7AE6" w:rsidP="000F7AE6">
      <w:pPr>
        <w:spacing w:after="383" w:line="259" w:lineRule="auto"/>
        <w:ind w:left="1134"/>
        <w:rPr>
          <w:ins w:id="1802" w:author="Landis, Lawrence" w:date="2021-04-13T10:22:00Z"/>
        </w:rPr>
      </w:pPr>
      <w:ins w:id="1803" w:author="Landis, Lawrence" w:date="2021-04-13T10:22:00Z">
        <w:r>
          <w:rPr>
            <w:noProof/>
          </w:rPr>
          <w:drawing>
            <wp:inline distT="0" distB="0" distL="0" distR="0" wp14:anchorId="2EAA26CE" wp14:editId="509F6974">
              <wp:extent cx="4322408" cy="2323294"/>
              <wp:effectExtent l="0" t="0" r="0" b="0"/>
              <wp:docPr id="172" name="Picture 172"/>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68"/>
                      <a:stretch>
                        <a:fillRect/>
                      </a:stretch>
                    </pic:blipFill>
                    <pic:spPr>
                      <a:xfrm>
                        <a:off x="0" y="0"/>
                        <a:ext cx="4322408" cy="2323294"/>
                      </a:xfrm>
                      <a:prstGeom prst="rect">
                        <a:avLst/>
                      </a:prstGeom>
                    </pic:spPr>
                  </pic:pic>
                </a:graphicData>
              </a:graphic>
            </wp:inline>
          </w:drawing>
        </w:r>
      </w:ins>
    </w:p>
    <w:p w14:paraId="5C642332" w14:textId="77777777" w:rsidR="000F7AE6" w:rsidRDefault="000F7AE6" w:rsidP="000F7AE6">
      <w:pPr>
        <w:spacing w:after="636" w:line="265" w:lineRule="auto"/>
        <w:ind w:left="10"/>
        <w:jc w:val="center"/>
        <w:rPr>
          <w:ins w:id="1804" w:author="Landis, Lawrence" w:date="2021-04-13T10:22:00Z"/>
        </w:rPr>
      </w:pPr>
      <w:ins w:id="1805" w:author="Landis, Lawrence" w:date="2021-04-13T10:22:00Z">
        <w:r>
          <w:t>Figure 2: Quartus Prime main window</w:t>
        </w:r>
      </w:ins>
    </w:p>
    <w:p w14:paraId="08A723B0" w14:textId="7D283188" w:rsidR="000F7AE6" w:rsidRDefault="000F7AE6" w:rsidP="00A44BF3">
      <w:pPr>
        <w:pStyle w:val="Heading2"/>
        <w:ind w:left="-5"/>
        <w:rPr>
          <w:ins w:id="1806" w:author="Landis, Lawrence" w:date="2021-04-13T10:22:00Z"/>
        </w:rPr>
        <w:pPrChange w:id="1807" w:author="Landis, Lawrence" w:date="2021-04-13T10:26:00Z">
          <w:pPr>
            <w:pStyle w:val="Heading3"/>
            <w:spacing w:after="232"/>
            <w:ind w:left="-5"/>
          </w:pPr>
        </w:pPrChange>
      </w:pPr>
      <w:ins w:id="1808" w:author="Landis, Lawrence" w:date="2021-04-13T10:22:00Z">
        <w:r>
          <w:t>New Project Wizard</w:t>
        </w:r>
      </w:ins>
    </w:p>
    <w:p w14:paraId="0F10C758" w14:textId="77777777" w:rsidR="000F7AE6" w:rsidRDefault="000F7AE6" w:rsidP="000F7AE6">
      <w:pPr>
        <w:spacing w:after="17"/>
        <w:ind w:left="531" w:right="592" w:hanging="279"/>
        <w:rPr>
          <w:ins w:id="1809" w:author="Landis, Lawrence" w:date="2021-04-13T10:22:00Z"/>
        </w:rPr>
      </w:pPr>
      <w:ins w:id="1810" w:author="Landis, Lawrence" w:date="2021-04-13T10:22:00Z">
        <w:r>
          <w:rPr>
            <w:rFonts w:ascii="Times New Roman" w:eastAsia="Times New Roman" w:hAnsi="Times New Roman" w:cs="Times New Roman"/>
          </w:rPr>
          <w:t xml:space="preserve"> </w:t>
        </w:r>
        <w:r>
          <w:t xml:space="preserve">In the main toolbar of Quartus, navigate to the </w:t>
        </w:r>
        <w:r>
          <w:rPr>
            <w:b/>
          </w:rPr>
          <w:t xml:space="preserve">File </w:t>
        </w:r>
        <w:r>
          <w:t xml:space="preserve">drop down menu and </w:t>
        </w:r>
        <w:r>
          <w:rPr>
            <w:b/>
          </w:rPr>
          <w:t>New Project Wizard</w:t>
        </w:r>
        <w:r>
          <w:t>.</w:t>
        </w:r>
      </w:ins>
    </w:p>
    <w:p w14:paraId="11BC3B7C" w14:textId="77777777" w:rsidR="000F7AE6" w:rsidRDefault="000F7AE6" w:rsidP="000F7AE6">
      <w:pPr>
        <w:spacing w:after="383" w:line="259" w:lineRule="auto"/>
        <w:ind w:left="1984"/>
        <w:rPr>
          <w:ins w:id="1811" w:author="Landis, Lawrence" w:date="2021-04-13T10:22:00Z"/>
        </w:rPr>
      </w:pPr>
      <w:ins w:id="1812" w:author="Landis, Lawrence" w:date="2021-04-13T10:22:00Z">
        <w:r>
          <w:rPr>
            <w:noProof/>
          </w:rPr>
          <w:drawing>
            <wp:inline distT="0" distB="0" distL="0" distR="0" wp14:anchorId="0E9D5EF6" wp14:editId="4650B259">
              <wp:extent cx="3247369" cy="1459344"/>
              <wp:effectExtent l="0" t="0" r="0" b="0"/>
              <wp:docPr id="184" name="Picture 184"/>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69"/>
                      <a:stretch>
                        <a:fillRect/>
                      </a:stretch>
                    </pic:blipFill>
                    <pic:spPr>
                      <a:xfrm>
                        <a:off x="0" y="0"/>
                        <a:ext cx="3247369" cy="1459344"/>
                      </a:xfrm>
                      <a:prstGeom prst="rect">
                        <a:avLst/>
                      </a:prstGeom>
                    </pic:spPr>
                  </pic:pic>
                </a:graphicData>
              </a:graphic>
            </wp:inline>
          </w:drawing>
        </w:r>
      </w:ins>
    </w:p>
    <w:p w14:paraId="7D42C694" w14:textId="77777777" w:rsidR="000F7AE6" w:rsidRDefault="000F7AE6" w:rsidP="000F7AE6">
      <w:pPr>
        <w:spacing w:after="352" w:line="265" w:lineRule="auto"/>
        <w:ind w:left="10"/>
        <w:jc w:val="center"/>
        <w:rPr>
          <w:ins w:id="1813" w:author="Landis, Lawrence" w:date="2021-04-13T10:22:00Z"/>
        </w:rPr>
      </w:pPr>
      <w:ins w:id="1814" w:author="Landis, Lawrence" w:date="2021-04-13T10:22:00Z">
        <w:r>
          <w:t>Figure 3: Quartus Prime file menu</w:t>
        </w:r>
      </w:ins>
    </w:p>
    <w:p w14:paraId="05C9275C" w14:textId="77777777" w:rsidR="000F7AE6" w:rsidRDefault="000F7AE6" w:rsidP="000F7AE6">
      <w:pPr>
        <w:spacing w:after="312" w:line="259" w:lineRule="auto"/>
        <w:ind w:left="262" w:right="592"/>
        <w:rPr>
          <w:ins w:id="1815" w:author="Landis, Lawrence" w:date="2021-04-13T10:22:00Z"/>
        </w:rPr>
      </w:pPr>
      <w:ins w:id="1816" w:author="Landis, Lawrence" w:date="2021-04-13T10:22:00Z">
        <w:r>
          <w:rPr>
            <w:rFonts w:ascii="Times New Roman" w:eastAsia="Times New Roman" w:hAnsi="Times New Roman" w:cs="Times New Roman"/>
          </w:rPr>
          <w:t xml:space="preserve"> </w:t>
        </w:r>
        <w:r>
          <w:rPr>
            <w:b/>
          </w:rPr>
          <w:t>Pane 1: Introduction</w:t>
        </w:r>
        <w:r>
          <w:t xml:space="preserve">. There is nothing to configure on this pane. Click </w:t>
        </w:r>
        <w:r>
          <w:rPr>
            <w:b/>
          </w:rPr>
          <w:t xml:space="preserve">Next </w:t>
        </w:r>
        <w:r>
          <w:t>to continue.</w:t>
        </w:r>
      </w:ins>
    </w:p>
    <w:p w14:paraId="10F7B730" w14:textId="77777777" w:rsidR="000F7AE6" w:rsidRDefault="000F7AE6" w:rsidP="000F7AE6">
      <w:pPr>
        <w:spacing w:after="307" w:line="265" w:lineRule="auto"/>
        <w:ind w:left="262"/>
        <w:rPr>
          <w:ins w:id="1817" w:author="Landis, Lawrence" w:date="2021-04-13T10:22:00Z"/>
        </w:rPr>
      </w:pPr>
      <w:ins w:id="1818" w:author="Landis, Lawrence" w:date="2021-04-13T10:22:00Z">
        <w:r>
          <w:rPr>
            <w:rFonts w:ascii="Times New Roman" w:eastAsia="Times New Roman" w:hAnsi="Times New Roman" w:cs="Times New Roman"/>
          </w:rPr>
          <w:t xml:space="preserve"> </w:t>
        </w:r>
        <w:r>
          <w:rPr>
            <w:b/>
          </w:rPr>
          <w:t>Pane 2: Directory, Name, Top-Level Entity</w:t>
        </w:r>
        <w:r>
          <w:t>.</w:t>
        </w:r>
      </w:ins>
    </w:p>
    <w:p w14:paraId="0A3B59D9" w14:textId="77777777" w:rsidR="000F7AE6" w:rsidRDefault="000F7AE6" w:rsidP="000F7AE6">
      <w:pPr>
        <w:spacing w:after="110"/>
        <w:ind w:left="1026" w:right="592" w:hanging="279"/>
        <w:rPr>
          <w:ins w:id="1819" w:author="Landis, Lawrence" w:date="2021-04-13T10:22:00Z"/>
        </w:rPr>
      </w:pPr>
      <w:ins w:id="1820" w:author="Landis, Lawrence" w:date="2021-04-13T10:22:00Z">
        <w:r>
          <w:rPr>
            <w:rFonts w:ascii="Times New Roman" w:eastAsia="Times New Roman" w:hAnsi="Times New Roman" w:cs="Times New Roman"/>
          </w:rPr>
          <w:t xml:space="preserve"> </w:t>
        </w:r>
        <w:r>
          <w:t>Fill in with a directory of your choice. It is recommended to be a personal directory, and not a directory under Quartus installation which is the default.</w:t>
        </w:r>
      </w:ins>
    </w:p>
    <w:p w14:paraId="21F29028" w14:textId="77777777" w:rsidR="000F7AE6" w:rsidRDefault="000F7AE6" w:rsidP="000F7AE6">
      <w:pPr>
        <w:spacing w:after="94" w:line="259" w:lineRule="auto"/>
        <w:ind w:left="757" w:right="592"/>
        <w:rPr>
          <w:ins w:id="1821" w:author="Landis, Lawrence" w:date="2021-04-13T10:22:00Z"/>
        </w:rPr>
      </w:pPr>
      <w:ins w:id="1822" w:author="Landis, Lawrence" w:date="2021-04-13T10:22:00Z">
        <w:r>
          <w:rPr>
            <w:rFonts w:ascii="Times New Roman" w:eastAsia="Times New Roman" w:hAnsi="Times New Roman" w:cs="Times New Roman"/>
          </w:rPr>
          <w:t xml:space="preserve"> </w:t>
        </w:r>
        <w:r>
          <w:t xml:space="preserve">Call the project </w:t>
        </w:r>
        <w:proofErr w:type="spellStart"/>
        <w:r>
          <w:rPr>
            <w:b/>
          </w:rPr>
          <w:t>switch_to_led</w:t>
        </w:r>
        <w:proofErr w:type="spellEnd"/>
        <w:r>
          <w:rPr>
            <w:b/>
          </w:rPr>
          <w:t xml:space="preserve"> </w:t>
        </w:r>
        <w:r>
          <w:t xml:space="preserve">and the </w:t>
        </w:r>
        <w:proofErr w:type="gramStart"/>
        <w:r>
          <w:t>top level</w:t>
        </w:r>
        <w:proofErr w:type="gramEnd"/>
        <w:r>
          <w:t xml:space="preserve"> entity </w:t>
        </w:r>
        <w:proofErr w:type="spellStart"/>
        <w:r>
          <w:rPr>
            <w:b/>
          </w:rPr>
          <w:t>switch_to_led</w:t>
        </w:r>
        <w:proofErr w:type="spellEnd"/>
        <w:r>
          <w:t>.</w:t>
        </w:r>
      </w:ins>
    </w:p>
    <w:p w14:paraId="71911C74" w14:textId="77777777" w:rsidR="000F7AE6" w:rsidRDefault="000F7AE6" w:rsidP="000F7AE6">
      <w:pPr>
        <w:spacing w:after="328" w:line="300" w:lineRule="auto"/>
        <w:ind w:left="1025" w:right="291"/>
        <w:rPr>
          <w:ins w:id="1823" w:author="Landis, Lawrence" w:date="2021-04-13T10:22:00Z"/>
        </w:rPr>
      </w:pPr>
      <w:ins w:id="1824" w:author="Landis, Lawrence" w:date="2021-04-13T10:22:00Z">
        <w:r>
          <w:rPr>
            <w:i/>
          </w:rPr>
          <w:t xml:space="preserve">The name of the top-level design entity is </w:t>
        </w:r>
        <w:r>
          <w:rPr>
            <w:b/>
            <w:i/>
          </w:rPr>
          <w:t xml:space="preserve">case-sensitive </w:t>
        </w:r>
        <w:r>
          <w:rPr>
            <w:i/>
          </w:rPr>
          <w:t>so ensure that you type the name in all lower-case</w:t>
        </w:r>
        <w:r>
          <w:t>. See Figure 4 below for a completed Pane 2.</w:t>
        </w:r>
      </w:ins>
    </w:p>
    <w:p w14:paraId="66FD8ABF" w14:textId="77777777" w:rsidR="000F7AE6" w:rsidRDefault="000F7AE6" w:rsidP="000F7AE6">
      <w:pPr>
        <w:spacing w:after="96" w:line="300" w:lineRule="auto"/>
        <w:ind w:left="540" w:right="592"/>
        <w:rPr>
          <w:ins w:id="1825" w:author="Landis, Lawrence" w:date="2021-04-13T10:22:00Z"/>
        </w:rPr>
      </w:pPr>
      <w:ins w:id="1826" w:author="Landis, Lawrence" w:date="2021-04-13T10:22:00Z">
        <w:r>
          <w:rPr>
            <w:i/>
            <w:color w:val="00AEEF"/>
          </w:rPr>
          <w:t>Note: the screen shots will have a different directory than what you will use for your project. This is fine!</w:t>
        </w:r>
      </w:ins>
    </w:p>
    <w:p w14:paraId="27C09DED" w14:textId="77777777" w:rsidR="000F7AE6" w:rsidRDefault="000F7AE6" w:rsidP="000F7AE6">
      <w:pPr>
        <w:spacing w:after="383" w:line="259" w:lineRule="auto"/>
        <w:ind w:left="283"/>
        <w:rPr>
          <w:ins w:id="1827" w:author="Landis, Lawrence" w:date="2021-04-13T10:22:00Z"/>
        </w:rPr>
      </w:pPr>
      <w:ins w:id="1828" w:author="Landis, Lawrence" w:date="2021-04-13T10:22:00Z">
        <w:r w:rsidRPr="006F219C">
          <w:drawing>
            <wp:inline distT="0" distB="0" distL="0" distR="0" wp14:anchorId="20D6D5E7" wp14:editId="6CD8C306">
              <wp:extent cx="5155421" cy="4089439"/>
              <wp:effectExtent l="0" t="0" r="762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61255" cy="4094066"/>
                      </a:xfrm>
                      <a:prstGeom prst="rect">
                        <a:avLst/>
                      </a:prstGeom>
                    </pic:spPr>
                  </pic:pic>
                </a:graphicData>
              </a:graphic>
            </wp:inline>
          </w:drawing>
        </w:r>
      </w:ins>
    </w:p>
    <w:p w14:paraId="23774D17" w14:textId="77777777" w:rsidR="000F7AE6" w:rsidRDefault="000F7AE6" w:rsidP="000F7AE6">
      <w:pPr>
        <w:spacing w:after="527"/>
        <w:ind w:left="2449" w:right="592"/>
        <w:rPr>
          <w:ins w:id="1829" w:author="Landis, Lawrence" w:date="2021-04-13T10:22:00Z"/>
        </w:rPr>
      </w:pPr>
      <w:ins w:id="1830" w:author="Landis, Lawrence" w:date="2021-04-13T10:22:00Z">
        <w:r>
          <w:t>Figure 4: Pane 2 of the New Project Wizard</w:t>
        </w:r>
      </w:ins>
    </w:p>
    <w:p w14:paraId="32D5237A" w14:textId="77777777" w:rsidR="000F7AE6" w:rsidRDefault="000F7AE6" w:rsidP="000F7AE6">
      <w:pPr>
        <w:spacing w:after="307" w:line="265" w:lineRule="auto"/>
        <w:ind w:left="262"/>
        <w:rPr>
          <w:ins w:id="1831" w:author="Landis, Lawrence" w:date="2021-04-13T10:22:00Z"/>
        </w:rPr>
      </w:pPr>
      <w:ins w:id="1832" w:author="Landis, Lawrence" w:date="2021-04-13T10:22:00Z">
        <w:r>
          <w:rPr>
            <w:rFonts w:ascii="Times New Roman" w:eastAsia="Times New Roman" w:hAnsi="Times New Roman" w:cs="Times New Roman"/>
          </w:rPr>
          <w:t xml:space="preserve"> </w:t>
        </w:r>
        <w:r>
          <w:rPr>
            <w:b/>
          </w:rPr>
          <w:t>Pane 3: Project Type</w:t>
        </w:r>
        <w:r>
          <w:t xml:space="preserve">. Select </w:t>
        </w:r>
        <w:r>
          <w:rPr>
            <w:b/>
          </w:rPr>
          <w:t>Empty project</w:t>
        </w:r>
        <w:r>
          <w:t xml:space="preserve">. Click </w:t>
        </w:r>
        <w:r>
          <w:rPr>
            <w:b/>
          </w:rPr>
          <w:t>Next</w:t>
        </w:r>
        <w:r>
          <w:t>.</w:t>
        </w:r>
      </w:ins>
    </w:p>
    <w:p w14:paraId="35BEDB09" w14:textId="77777777" w:rsidR="000F7AE6" w:rsidRDefault="000F7AE6" w:rsidP="000F7AE6">
      <w:pPr>
        <w:spacing w:after="312" w:line="259" w:lineRule="auto"/>
        <w:ind w:left="262" w:right="592"/>
        <w:rPr>
          <w:ins w:id="1833" w:author="Landis, Lawrence" w:date="2021-04-13T10:22:00Z"/>
        </w:rPr>
      </w:pPr>
      <w:ins w:id="1834" w:author="Landis, Lawrence" w:date="2021-04-13T10:22:00Z">
        <w:r>
          <w:rPr>
            <w:rFonts w:ascii="Times New Roman" w:eastAsia="Times New Roman" w:hAnsi="Times New Roman" w:cs="Times New Roman"/>
          </w:rPr>
          <w:t xml:space="preserve"> </w:t>
        </w:r>
        <w:r>
          <w:rPr>
            <w:b/>
          </w:rPr>
          <w:t>Pane 4: Add Files</w:t>
        </w:r>
        <w:r>
          <w:t xml:space="preserve">. Click </w:t>
        </w:r>
        <w:r>
          <w:rPr>
            <w:b/>
          </w:rPr>
          <w:t>Next</w:t>
        </w:r>
        <w:r>
          <w:t>. We will add project source files later.</w:t>
        </w:r>
      </w:ins>
    </w:p>
    <w:p w14:paraId="75E5A855" w14:textId="77777777" w:rsidR="000F7AE6" w:rsidRDefault="000F7AE6" w:rsidP="000F7AE6">
      <w:pPr>
        <w:spacing w:after="78" w:line="265" w:lineRule="auto"/>
        <w:ind w:left="262"/>
        <w:rPr>
          <w:ins w:id="1835" w:author="Landis, Lawrence" w:date="2021-04-13T10:22:00Z"/>
        </w:rPr>
      </w:pPr>
      <w:ins w:id="1836" w:author="Landis, Lawrence" w:date="2021-04-13T10:22:00Z">
        <w:r>
          <w:rPr>
            <w:rFonts w:ascii="Times New Roman" w:eastAsia="Times New Roman" w:hAnsi="Times New Roman" w:cs="Times New Roman"/>
          </w:rPr>
          <w:t xml:space="preserve"> </w:t>
        </w:r>
        <w:r>
          <w:rPr>
            <w:b/>
          </w:rPr>
          <w:t>Pane 5: Family, Device, and Board Settings</w:t>
        </w:r>
        <w:r>
          <w:t>.</w:t>
        </w:r>
      </w:ins>
    </w:p>
    <w:p w14:paraId="0677AA56" w14:textId="77777777" w:rsidR="000F7AE6" w:rsidRDefault="000F7AE6" w:rsidP="000F7AE6">
      <w:pPr>
        <w:spacing w:after="0"/>
        <w:ind w:left="555" w:right="592"/>
        <w:rPr>
          <w:ins w:id="1837" w:author="Landis, Lawrence" w:date="2021-04-13T10:22:00Z"/>
        </w:rPr>
      </w:pPr>
      <w:ins w:id="1838" w:author="Landis, Lawrence" w:date="2021-04-13T10:22:00Z">
        <w:r>
          <w:t xml:space="preserve">The part number for the FPGA chip you will use is </w:t>
        </w:r>
        <w:r w:rsidRPr="002962FE">
          <w:t>5CSEMA5F31C6</w:t>
        </w:r>
        <w:r>
          <w:t xml:space="preserve">. You need to type this number in the search bar  </w:t>
        </w:r>
      </w:ins>
    </w:p>
    <w:p w14:paraId="37CE569F" w14:textId="77777777" w:rsidR="000F7AE6" w:rsidRDefault="000F7AE6" w:rsidP="000F7AE6">
      <w:pPr>
        <w:spacing w:after="0"/>
        <w:ind w:left="555" w:right="592"/>
        <w:rPr>
          <w:ins w:id="1839" w:author="Landis, Lawrence" w:date="2021-04-13T10:22:00Z"/>
        </w:rPr>
      </w:pPr>
    </w:p>
    <w:p w14:paraId="01DDE024" w14:textId="77777777" w:rsidR="000F7AE6" w:rsidRDefault="000F7AE6" w:rsidP="000F7AE6">
      <w:pPr>
        <w:pStyle w:val="BlockText"/>
        <w:rPr>
          <w:ins w:id="1840" w:author="Landis, Lawrence" w:date="2021-04-13T10:22:00Z"/>
        </w:rPr>
      </w:pPr>
      <w:ins w:id="1841" w:author="Landis, Lawrence" w:date="2021-04-13T10:22:00Z">
        <w:r>
          <w:t xml:space="preserve">Family should be set to Cyclone V. Make sure the tab is set to </w:t>
        </w:r>
        <w:r w:rsidRPr="00E947E1">
          <w:t>Device</w:t>
        </w:r>
        <w:r>
          <w:t xml:space="preserve">. Type this part number </w:t>
        </w:r>
        <w:r w:rsidRPr="00835347">
          <w:t>EP3C16F484C6</w:t>
        </w:r>
        <w:r>
          <w:t xml:space="preserve"> in the </w:t>
        </w:r>
        <w:r w:rsidRPr="00E947E1">
          <w:t xml:space="preserve">Name filter </w:t>
        </w:r>
        <w:r>
          <w:t xml:space="preserve">and choose the device in the </w:t>
        </w:r>
        <w:r w:rsidRPr="00E947E1">
          <w:t xml:space="preserve">Available devices </w:t>
        </w:r>
        <w:r>
          <w:t>panel.</w:t>
        </w:r>
      </w:ins>
    </w:p>
    <w:p w14:paraId="37EC7868" w14:textId="77777777" w:rsidR="000F7AE6" w:rsidRDefault="000F7AE6" w:rsidP="000F7AE6">
      <w:pPr>
        <w:spacing w:after="270"/>
        <w:ind w:left="1026" w:right="592" w:hanging="279"/>
        <w:rPr>
          <w:ins w:id="1842" w:author="Landis, Lawrence" w:date="2021-04-13T10:22:00Z"/>
        </w:rPr>
      </w:pPr>
      <w:ins w:id="1843" w:author="Landis, Lawrence" w:date="2021-04-13T10:22:00Z">
        <w:r>
          <w:rPr>
            <w:rFonts w:ascii="Times New Roman" w:eastAsia="Times New Roman" w:hAnsi="Times New Roman" w:cs="Times New Roman"/>
          </w:rPr>
          <w:t xml:space="preserve"> </w:t>
        </w:r>
      </w:ins>
    </w:p>
    <w:p w14:paraId="05D3F186" w14:textId="77777777" w:rsidR="000F7AE6" w:rsidRDefault="000F7AE6" w:rsidP="000F7AE6">
      <w:pPr>
        <w:ind w:left="531" w:right="592" w:hanging="279"/>
        <w:rPr>
          <w:ins w:id="1844" w:author="Landis, Lawrence" w:date="2021-04-13T10:22:00Z"/>
        </w:rPr>
      </w:pPr>
      <w:ins w:id="1845" w:author="Landis, Lawrence" w:date="2021-04-13T10:22:00Z">
        <w:r>
          <w:rPr>
            <w:rFonts w:ascii="Times New Roman" w:eastAsia="Times New Roman" w:hAnsi="Times New Roman" w:cs="Times New Roman"/>
          </w:rPr>
          <w:t xml:space="preserve"> </w:t>
        </w:r>
        <w:r>
          <w:rPr>
            <w:b/>
          </w:rPr>
          <w:t xml:space="preserve">Pane 6: EDA Tool </w:t>
        </w:r>
        <w:proofErr w:type="spellStart"/>
        <w:r>
          <w:rPr>
            <w:b/>
          </w:rPr>
          <w:t>Settings</w:t>
        </w:r>
        <w:r>
          <w:t>.Skip</w:t>
        </w:r>
        <w:proofErr w:type="spellEnd"/>
        <w:r>
          <w:t xml:space="preserve"> this section and click </w:t>
        </w:r>
        <w:r>
          <w:rPr>
            <w:b/>
          </w:rPr>
          <w:t>Next</w:t>
        </w:r>
        <w:r>
          <w:t>. This section is only needed if you are using other development software besides Quartus Prime.</w:t>
        </w:r>
      </w:ins>
    </w:p>
    <w:p w14:paraId="2EE54D97" w14:textId="77777777" w:rsidR="000F7AE6" w:rsidRDefault="000F7AE6" w:rsidP="000F7AE6">
      <w:pPr>
        <w:ind w:left="531" w:right="592" w:hanging="279"/>
        <w:rPr>
          <w:ins w:id="1846" w:author="Landis, Lawrence" w:date="2021-04-13T10:22:00Z"/>
        </w:rPr>
      </w:pPr>
      <w:ins w:id="1847" w:author="Landis, Lawrence" w:date="2021-04-13T10:22:00Z">
        <w:r>
          <w:rPr>
            <w:rFonts w:ascii="Times New Roman" w:eastAsia="Times New Roman" w:hAnsi="Times New Roman" w:cs="Times New Roman"/>
          </w:rPr>
          <w:t xml:space="preserve"> </w:t>
        </w:r>
        <w:r>
          <w:rPr>
            <w:b/>
          </w:rPr>
          <w:t>Pane 7: Summary</w:t>
        </w:r>
        <w:r>
          <w:t>. Pane 7 should look similar to the image seen in Figure 6.</w:t>
        </w:r>
      </w:ins>
    </w:p>
    <w:p w14:paraId="2DDE5E44" w14:textId="77777777" w:rsidR="000F7AE6" w:rsidRDefault="000F7AE6" w:rsidP="000F7AE6">
      <w:pPr>
        <w:spacing w:after="373" w:line="300" w:lineRule="auto"/>
        <w:ind w:left="1035" w:right="1087"/>
        <w:rPr>
          <w:ins w:id="1848" w:author="Landis, Lawrence" w:date="2021-04-13T10:22:00Z"/>
        </w:rPr>
      </w:pPr>
      <w:ins w:id="1849" w:author="Landis, Lawrence" w:date="2021-04-13T10:22:00Z">
        <w:r>
          <w:rPr>
            <w:i/>
            <w:color w:val="00AEEF"/>
          </w:rPr>
          <w:t xml:space="preserve">Note: you now have a project called </w:t>
        </w:r>
        <w:r>
          <w:rPr>
            <w:b/>
            <w:i/>
            <w:color w:val="00AEEF"/>
          </w:rPr>
          <w:t>Lab</w:t>
        </w:r>
        <w:r>
          <w:rPr>
            <w:i/>
            <w:color w:val="00AEEF"/>
          </w:rPr>
          <w:t xml:space="preserve">, and top-level entity called </w:t>
        </w:r>
        <w:proofErr w:type="spellStart"/>
        <w:r>
          <w:rPr>
            <w:b/>
            <w:i/>
            <w:color w:val="00AEEF"/>
          </w:rPr>
          <w:t>switch_to_led</w:t>
        </w:r>
        <w:proofErr w:type="spellEnd"/>
        <w:r>
          <w:rPr>
            <w:i/>
            <w:color w:val="00AEEF"/>
          </w:rPr>
          <w:t xml:space="preserve">, no files selected (yet) and are using a Cyclone III device. </w:t>
        </w:r>
      </w:ins>
    </w:p>
    <w:p w14:paraId="46D32A53" w14:textId="77777777" w:rsidR="000F7AE6" w:rsidRDefault="000F7AE6" w:rsidP="000F7AE6">
      <w:pPr>
        <w:spacing w:after="104" w:line="259" w:lineRule="auto"/>
        <w:ind w:left="262" w:right="592"/>
        <w:rPr>
          <w:ins w:id="1850" w:author="Landis, Lawrence" w:date="2021-04-13T10:22:00Z"/>
        </w:rPr>
      </w:pPr>
      <w:ins w:id="1851" w:author="Landis, Lawrence" w:date="2021-04-13T10:22:00Z">
        <w:r>
          <w:rPr>
            <w:rFonts w:ascii="Times New Roman" w:eastAsia="Times New Roman" w:hAnsi="Times New Roman" w:cs="Times New Roman"/>
          </w:rPr>
          <w:t xml:space="preserve"> </w:t>
        </w:r>
        <w:r>
          <w:t xml:space="preserve">Click </w:t>
        </w:r>
        <w:r>
          <w:rPr>
            <w:b/>
          </w:rPr>
          <w:t>Finish</w:t>
        </w:r>
        <w:r>
          <w:t>.</w:t>
        </w:r>
      </w:ins>
    </w:p>
    <w:p w14:paraId="2E0B80E7" w14:textId="77777777" w:rsidR="000F7AE6" w:rsidRDefault="000F7AE6" w:rsidP="000F7AE6">
      <w:pPr>
        <w:spacing w:after="383" w:line="259" w:lineRule="auto"/>
        <w:ind w:left="1134"/>
        <w:rPr>
          <w:ins w:id="1852" w:author="Landis, Lawrence" w:date="2021-04-13T10:22:00Z"/>
        </w:rPr>
      </w:pPr>
      <w:ins w:id="1853" w:author="Landis, Lawrence" w:date="2021-04-13T10:22:00Z">
        <w:r w:rsidRPr="00C57D73">
          <w:drawing>
            <wp:inline distT="0" distB="0" distL="0" distR="0" wp14:anchorId="52BEC1A7" wp14:editId="7B1802E6">
              <wp:extent cx="4904902" cy="3862316"/>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17266" cy="3872052"/>
                      </a:xfrm>
                      <a:prstGeom prst="rect">
                        <a:avLst/>
                      </a:prstGeom>
                    </pic:spPr>
                  </pic:pic>
                </a:graphicData>
              </a:graphic>
            </wp:inline>
          </w:drawing>
        </w:r>
      </w:ins>
    </w:p>
    <w:p w14:paraId="0A5CF417" w14:textId="77777777" w:rsidR="000F7AE6" w:rsidRDefault="000F7AE6" w:rsidP="000F7AE6">
      <w:pPr>
        <w:spacing w:line="259" w:lineRule="auto"/>
        <w:ind w:left="1488" w:right="592"/>
        <w:rPr>
          <w:ins w:id="1854" w:author="Landis, Lawrence" w:date="2021-04-13T10:22:00Z"/>
        </w:rPr>
      </w:pPr>
      <w:ins w:id="1855" w:author="Landis, Lawrence" w:date="2021-04-13T10:22:00Z">
        <w:r>
          <w:t xml:space="preserve">Figure 6: Summary page generated by the New Project Wizard </w:t>
        </w:r>
      </w:ins>
    </w:p>
    <w:p w14:paraId="2B0CC57D" w14:textId="77777777" w:rsidR="000F7AE6" w:rsidRDefault="000F7AE6" w:rsidP="000F7AE6">
      <w:pPr>
        <w:spacing w:after="0"/>
        <w:ind w:left="555" w:right="795"/>
        <w:rPr>
          <w:ins w:id="1856" w:author="Landis, Lawrence" w:date="2021-04-13T10:22:00Z"/>
        </w:rPr>
      </w:pPr>
      <w:ins w:id="1857" w:author="Landis, Lawrence" w:date="2021-04-13T10:22:00Z">
        <w:r>
          <w:t xml:space="preserve">You should now see something similar to Figure 7. (The </w:t>
        </w:r>
        <w:r>
          <w:rPr>
            <w:b/>
          </w:rPr>
          <w:t xml:space="preserve">Tool View Window </w:t>
        </w:r>
        <w:r>
          <w:t>may just have a gray Quartus Prime screen. This is fine.)</w:t>
        </w:r>
      </w:ins>
    </w:p>
    <w:p w14:paraId="2401098E" w14:textId="77777777" w:rsidR="000F7AE6" w:rsidRDefault="000F7AE6" w:rsidP="000F7AE6">
      <w:pPr>
        <w:spacing w:after="383" w:line="259" w:lineRule="auto"/>
        <w:ind w:left="1134"/>
        <w:rPr>
          <w:ins w:id="1858" w:author="Landis, Lawrence" w:date="2021-04-13T10:22:00Z"/>
        </w:rPr>
      </w:pPr>
      <w:ins w:id="1859" w:author="Landis, Lawrence" w:date="2021-04-13T10:22:00Z">
        <w:r>
          <w:rPr>
            <w:noProof/>
          </w:rPr>
          <w:drawing>
            <wp:inline distT="0" distB="0" distL="0" distR="0" wp14:anchorId="63342C96" wp14:editId="639F5A38">
              <wp:extent cx="4321479" cy="2859750"/>
              <wp:effectExtent l="0" t="0" r="0" b="0"/>
              <wp:docPr id="300" name="Picture 300"/>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a:blip r:embed="rId72"/>
                      <a:stretch>
                        <a:fillRect/>
                      </a:stretch>
                    </pic:blipFill>
                    <pic:spPr>
                      <a:xfrm>
                        <a:off x="0" y="0"/>
                        <a:ext cx="4321479" cy="2859750"/>
                      </a:xfrm>
                      <a:prstGeom prst="rect">
                        <a:avLst/>
                      </a:prstGeom>
                    </pic:spPr>
                  </pic:pic>
                </a:graphicData>
              </a:graphic>
            </wp:inline>
          </w:drawing>
        </w:r>
      </w:ins>
    </w:p>
    <w:p w14:paraId="56D84874" w14:textId="77777777" w:rsidR="000F7AE6" w:rsidRDefault="000F7AE6" w:rsidP="000F7AE6">
      <w:pPr>
        <w:spacing w:after="352" w:line="265" w:lineRule="auto"/>
        <w:ind w:left="10" w:right="608"/>
        <w:jc w:val="center"/>
        <w:rPr>
          <w:ins w:id="1860" w:author="Landis, Lawrence" w:date="2021-04-13T10:22:00Z"/>
        </w:rPr>
      </w:pPr>
      <w:ins w:id="1861" w:author="Landis, Lawrence" w:date="2021-04-13T10:22:00Z">
        <w:r>
          <w:t>Figure 7: Quartus Prime project window</w:t>
        </w:r>
        <w:r>
          <w:br w:type="page"/>
        </w:r>
      </w:ins>
    </w:p>
    <w:p w14:paraId="07A8FD32" w14:textId="3CB53852" w:rsidR="000F7AE6" w:rsidRDefault="000F7AE6" w:rsidP="00A44BF3">
      <w:pPr>
        <w:spacing w:after="25"/>
        <w:ind w:left="531" w:right="592" w:hanging="279"/>
        <w:rPr>
          <w:ins w:id="1862" w:author="Landis, Lawrence" w:date="2021-04-13T10:22:00Z"/>
        </w:rPr>
        <w:pPrChange w:id="1863" w:author="Landis, Lawrence" w:date="2021-04-13T10:27:00Z">
          <w:pPr>
            <w:spacing w:after="0" w:line="259" w:lineRule="auto"/>
            <w:ind w:left="555" w:right="592"/>
          </w:pPr>
        </w:pPrChange>
      </w:pPr>
      <w:ins w:id="1864" w:author="Landis, Lawrence" w:date="2021-04-13T10:22:00Z">
        <w:r>
          <w:rPr>
            <w:rFonts w:ascii="Times New Roman" w:eastAsia="Times New Roman" w:hAnsi="Times New Roman" w:cs="Times New Roman"/>
          </w:rPr>
          <w:t xml:space="preserve"> </w:t>
        </w:r>
        <w:r>
          <w:t xml:space="preserve">Some windows may not be shown by default. To customize what windows are shown, click on the </w:t>
        </w:r>
        <w:r>
          <w:rPr>
            <w:b/>
          </w:rPr>
          <w:t xml:space="preserve">View </w:t>
        </w:r>
        <w:r>
          <w:t xml:space="preserve">tab and look under the </w:t>
        </w:r>
        <w:r>
          <w:rPr>
            <w:b/>
          </w:rPr>
          <w:t xml:space="preserve">Utility Windows </w:t>
        </w:r>
        <w:r>
          <w:t>drop down as seen in Figure</w:t>
        </w:r>
      </w:ins>
      <w:ins w:id="1865" w:author="Landis, Lawrence" w:date="2021-04-13T10:27:00Z">
        <w:r w:rsidR="00A44BF3">
          <w:t xml:space="preserve"> </w:t>
        </w:r>
      </w:ins>
      <w:ins w:id="1866" w:author="Landis, Lawrence" w:date="2021-04-13T10:22:00Z">
        <w:r>
          <w:t>8.</w:t>
        </w:r>
      </w:ins>
    </w:p>
    <w:p w14:paraId="7906129F" w14:textId="77777777" w:rsidR="000F7AE6" w:rsidRDefault="000F7AE6" w:rsidP="000F7AE6">
      <w:pPr>
        <w:spacing w:after="383" w:line="259" w:lineRule="auto"/>
        <w:ind w:left="1701"/>
        <w:rPr>
          <w:ins w:id="1867" w:author="Landis, Lawrence" w:date="2021-04-13T10:22:00Z"/>
        </w:rPr>
      </w:pPr>
      <w:ins w:id="1868" w:author="Landis, Lawrence" w:date="2021-04-13T10:22:00Z">
        <w:r>
          <w:rPr>
            <w:noProof/>
          </w:rPr>
          <w:drawing>
            <wp:inline distT="0" distB="0" distL="0" distR="0" wp14:anchorId="73550D7A" wp14:editId="20F2FA2F">
              <wp:extent cx="3602995" cy="1132134"/>
              <wp:effectExtent l="0" t="0" r="0" b="0"/>
              <wp:docPr id="315" name="Picture 315"/>
              <wp:cNvGraphicFramePr/>
              <a:graphic xmlns:a="http://schemas.openxmlformats.org/drawingml/2006/main">
                <a:graphicData uri="http://schemas.openxmlformats.org/drawingml/2006/picture">
                  <pic:pic xmlns:pic="http://schemas.openxmlformats.org/drawingml/2006/picture">
                    <pic:nvPicPr>
                      <pic:cNvPr id="315" name="Picture 315"/>
                      <pic:cNvPicPr/>
                    </pic:nvPicPr>
                    <pic:blipFill>
                      <a:blip r:embed="rId73"/>
                      <a:stretch>
                        <a:fillRect/>
                      </a:stretch>
                    </pic:blipFill>
                    <pic:spPr>
                      <a:xfrm>
                        <a:off x="0" y="0"/>
                        <a:ext cx="3602995" cy="1132134"/>
                      </a:xfrm>
                      <a:prstGeom prst="rect">
                        <a:avLst/>
                      </a:prstGeom>
                    </pic:spPr>
                  </pic:pic>
                </a:graphicData>
              </a:graphic>
            </wp:inline>
          </w:drawing>
        </w:r>
      </w:ins>
    </w:p>
    <w:p w14:paraId="79054516" w14:textId="77777777" w:rsidR="000F7AE6" w:rsidRDefault="000F7AE6" w:rsidP="000F7AE6">
      <w:pPr>
        <w:spacing w:after="567" w:line="265" w:lineRule="auto"/>
        <w:ind w:left="10"/>
        <w:jc w:val="center"/>
        <w:rPr>
          <w:ins w:id="1869" w:author="Landis, Lawrence" w:date="2021-04-13T10:22:00Z"/>
        </w:rPr>
      </w:pPr>
      <w:ins w:id="1870" w:author="Landis, Lawrence" w:date="2021-04-13T10:22:00Z">
        <w:r>
          <w:t>Figure 8: Utility Windows dropdown</w:t>
        </w:r>
      </w:ins>
    </w:p>
    <w:p w14:paraId="5A38496A" w14:textId="77777777" w:rsidR="000F7AE6" w:rsidRDefault="000F7AE6" w:rsidP="000F7AE6">
      <w:pPr>
        <w:ind w:left="555" w:right="751"/>
        <w:rPr>
          <w:ins w:id="1871" w:author="Landis, Lawrence" w:date="2021-04-13T10:22:00Z"/>
        </w:rPr>
      </w:pPr>
      <w:ins w:id="1872" w:author="Landis, Lawrence" w:date="2021-04-13T10:22:00Z">
        <w:r>
          <w:t>If you navigate in Windows Explorer to your project directory, you will see some files and directories created by the New Project Wizard as part of the setup process.</w:t>
        </w:r>
        <w:r>
          <w:br w:type="page"/>
        </w:r>
      </w:ins>
    </w:p>
    <w:p w14:paraId="3C653B0E" w14:textId="78C3C03D" w:rsidR="000F7AE6" w:rsidRDefault="00B622FD" w:rsidP="000F7AE6">
      <w:pPr>
        <w:pStyle w:val="Heading1"/>
        <w:ind w:left="-5"/>
        <w:rPr>
          <w:ins w:id="1873" w:author="Landis, Lawrence" w:date="2021-04-13T10:22:00Z"/>
        </w:rPr>
      </w:pPr>
      <w:ins w:id="1874" w:author="Landis, Lawrence" w:date="2021-04-13T10:40:00Z">
        <w:r>
          <w:t>Switch to LED</w:t>
        </w:r>
      </w:ins>
    </w:p>
    <w:p w14:paraId="12974FDF" w14:textId="77777777" w:rsidR="000F7AE6" w:rsidRDefault="000F7AE6" w:rsidP="000F7AE6">
      <w:pPr>
        <w:spacing w:after="404" w:line="259" w:lineRule="auto"/>
        <w:rPr>
          <w:ins w:id="1875" w:author="Landis, Lawrence" w:date="2021-04-13T10:22:00Z"/>
        </w:rPr>
      </w:pPr>
      <w:ins w:id="1876" w:author="Landis, Lawrence" w:date="2021-04-13T10:22:00Z">
        <w:r>
          <w:rPr>
            <w:rFonts w:ascii="Calibri" w:eastAsia="Calibri" w:hAnsi="Calibri" w:cs="Calibri"/>
            <w:noProof/>
          </w:rPr>
          <mc:AlternateContent>
            <mc:Choice Requires="wpg">
              <w:drawing>
                <wp:inline distT="0" distB="0" distL="0" distR="0" wp14:anchorId="2474901A" wp14:editId="26C903AC">
                  <wp:extent cx="5759996" cy="10122"/>
                  <wp:effectExtent l="0" t="0" r="0" b="0"/>
                  <wp:docPr id="29356" name="Group 29356"/>
                  <wp:cNvGraphicFramePr/>
                  <a:graphic xmlns:a="http://schemas.openxmlformats.org/drawingml/2006/main">
                    <a:graphicData uri="http://schemas.microsoft.com/office/word/2010/wordprocessingGroup">
                      <wpg:wgp>
                        <wpg:cNvGrpSpPr/>
                        <wpg:grpSpPr>
                          <a:xfrm>
                            <a:off x="0" y="0"/>
                            <a:ext cx="5759996" cy="10122"/>
                            <a:chOff x="0" y="0"/>
                            <a:chExt cx="5759996" cy="10122"/>
                          </a:xfrm>
                        </wpg:grpSpPr>
                        <wps:wsp>
                          <wps:cNvPr id="324" name="Shape 324"/>
                          <wps:cNvSpPr/>
                          <wps:spPr>
                            <a:xfrm>
                              <a:off x="0" y="0"/>
                              <a:ext cx="5759996" cy="0"/>
                            </a:xfrm>
                            <a:custGeom>
                              <a:avLst/>
                              <a:gdLst/>
                              <a:ahLst/>
                              <a:cxnLst/>
                              <a:rect l="0" t="0" r="0" b="0"/>
                              <a:pathLst>
                                <a:path w="5759996">
                                  <a:moveTo>
                                    <a:pt x="0" y="0"/>
                                  </a:moveTo>
                                  <a:lnTo>
                                    <a:pt x="5759996" y="0"/>
                                  </a:lnTo>
                                </a:path>
                              </a:pathLst>
                            </a:custGeom>
                            <a:ln w="10122" cap="flat">
                              <a:miter lim="127000"/>
                            </a:ln>
                          </wps:spPr>
                          <wps:style>
                            <a:lnRef idx="1">
                              <a:srgbClr val="003C71"/>
                            </a:lnRef>
                            <a:fillRef idx="0">
                              <a:srgbClr val="000000">
                                <a:alpha val="0"/>
                              </a:srgbClr>
                            </a:fillRef>
                            <a:effectRef idx="0">
                              <a:scrgbClr r="0" g="0" b="0"/>
                            </a:effectRef>
                            <a:fontRef idx="none"/>
                          </wps:style>
                          <wps:bodyPr/>
                        </wps:wsp>
                      </wpg:wgp>
                    </a:graphicData>
                  </a:graphic>
                </wp:inline>
              </w:drawing>
            </mc:Choice>
            <mc:Fallback>
              <w:pict>
                <v:group w14:anchorId="5D33FE8A" id="Group 29356" o:spid="_x0000_s1026" style="width:453.55pt;height:.8pt;mso-position-horizontal-relative:char;mso-position-vertical-relative:line" coordsize="57599,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">
                  <v:shape id="Shape 324" o:spid="_x0000_s1027" style="position:absolute;width:57599;height:0;visibility:visible;mso-wrap-style:square;v-text-anchor:top" coordsize="5759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" path="m,l5759996,e" filled="f" strokecolor="#003b71" strokeweight=".28117mm">
                    <v:stroke miterlimit="83231f" joinstyle="miter"/>
                    <v:path arrowok="t" textboxrect="0,0,5759996,0"/>
                  </v:shape>
                  <w10:anchorlock/>
                </v:group>
              </w:pict>
            </mc:Fallback>
          </mc:AlternateContent>
        </w:r>
      </w:ins>
    </w:p>
    <w:p w14:paraId="6029812E" w14:textId="77777777" w:rsidR="006238F3" w:rsidRPr="006238F3" w:rsidRDefault="006238F3" w:rsidP="006238F3">
      <w:pPr>
        <w:pStyle w:val="ListParagraph"/>
        <w:keepNext/>
        <w:keepLines/>
        <w:numPr>
          <w:ilvl w:val="0"/>
          <w:numId w:val="54"/>
        </w:numPr>
        <w:spacing w:before="200" w:after="0"/>
        <w:contextualSpacing w:val="0"/>
        <w:outlineLvl w:val="1"/>
        <w:rPr>
          <w:ins w:id="1877" w:author="Landis, Lawrence" w:date="2021-04-13T10:29:00Z"/>
          <w:rFonts w:eastAsiaTheme="majorEastAsia" w:cs="Intel Clear"/>
          <w:b/>
          <w:bCs/>
          <w:vanish/>
          <w:color w:val="808080" w:themeColor="background1" w:themeShade="80"/>
          <w:sz w:val="26"/>
          <w:szCs w:val="26"/>
        </w:rPr>
      </w:pPr>
    </w:p>
    <w:p w14:paraId="4D5B645A" w14:textId="77777777" w:rsidR="000125CC" w:rsidRPr="000125CC" w:rsidRDefault="000125CC" w:rsidP="000125CC">
      <w:pPr>
        <w:pStyle w:val="ListParagraph"/>
        <w:keepNext/>
        <w:keepLines/>
        <w:numPr>
          <w:ilvl w:val="0"/>
          <w:numId w:val="1"/>
        </w:numPr>
        <w:spacing w:before="200" w:after="0"/>
        <w:contextualSpacing w:val="0"/>
        <w:outlineLvl w:val="1"/>
        <w:rPr>
          <w:ins w:id="1878" w:author="Landis, Lawrence" w:date="2021-04-13T10:30:00Z"/>
          <w:rFonts w:eastAsiaTheme="majorEastAsia" w:cs="Intel Clear"/>
          <w:b/>
          <w:bCs/>
          <w:vanish/>
          <w:color w:val="808080" w:themeColor="background1" w:themeShade="80"/>
          <w:sz w:val="26"/>
          <w:szCs w:val="26"/>
        </w:rPr>
      </w:pPr>
    </w:p>
    <w:p w14:paraId="2C572F1A" w14:textId="77777777" w:rsidR="000125CC" w:rsidRPr="000125CC" w:rsidRDefault="000125CC" w:rsidP="000125CC">
      <w:pPr>
        <w:pStyle w:val="ListParagraph"/>
        <w:keepNext/>
        <w:keepLines/>
        <w:numPr>
          <w:ilvl w:val="0"/>
          <w:numId w:val="1"/>
        </w:numPr>
        <w:spacing w:before="200" w:after="0"/>
        <w:contextualSpacing w:val="0"/>
        <w:outlineLvl w:val="1"/>
        <w:rPr>
          <w:ins w:id="1879" w:author="Landis, Lawrence" w:date="2021-04-13T10:30:00Z"/>
          <w:rFonts w:eastAsiaTheme="majorEastAsia" w:cs="Intel Clear"/>
          <w:b/>
          <w:bCs/>
          <w:vanish/>
          <w:color w:val="808080" w:themeColor="background1" w:themeShade="80"/>
          <w:sz w:val="26"/>
          <w:szCs w:val="26"/>
        </w:rPr>
      </w:pPr>
    </w:p>
    <w:p w14:paraId="27BFF975" w14:textId="77777777" w:rsidR="000125CC" w:rsidRPr="000125CC" w:rsidRDefault="000125CC" w:rsidP="000125CC">
      <w:pPr>
        <w:pStyle w:val="ListParagraph"/>
        <w:keepNext/>
        <w:keepLines/>
        <w:numPr>
          <w:ilvl w:val="0"/>
          <w:numId w:val="1"/>
        </w:numPr>
        <w:spacing w:before="200" w:after="0"/>
        <w:contextualSpacing w:val="0"/>
        <w:outlineLvl w:val="1"/>
        <w:rPr>
          <w:ins w:id="1880" w:author="Landis, Lawrence" w:date="2021-04-13T10:30:00Z"/>
          <w:rFonts w:eastAsiaTheme="majorEastAsia" w:cs="Intel Clear"/>
          <w:b/>
          <w:bCs/>
          <w:vanish/>
          <w:color w:val="808080" w:themeColor="background1" w:themeShade="80"/>
          <w:sz w:val="26"/>
          <w:szCs w:val="26"/>
        </w:rPr>
      </w:pPr>
    </w:p>
    <w:p w14:paraId="29AA27B5" w14:textId="27B6B810" w:rsidR="006238F3" w:rsidRDefault="000125CC" w:rsidP="000125CC">
      <w:pPr>
        <w:pStyle w:val="Heading2"/>
        <w:ind w:left="-5"/>
        <w:rPr>
          <w:ins w:id="1881" w:author="Landis, Lawrence" w:date="2021-04-13T10:29:00Z"/>
        </w:rPr>
        <w:pPrChange w:id="1882" w:author="Landis, Lawrence" w:date="2021-04-13T10:30:00Z">
          <w:pPr>
            <w:spacing w:after="458"/>
            <w:ind w:left="10" w:right="592"/>
          </w:pPr>
        </w:pPrChange>
      </w:pPr>
      <w:ins w:id="1883" w:author="Landis, Lawrence" w:date="2021-04-13T10:30:00Z">
        <w:r>
          <w:t>Summary</w:t>
        </w:r>
      </w:ins>
    </w:p>
    <w:p w14:paraId="1285B94F" w14:textId="349A9746" w:rsidR="000F7AE6" w:rsidRDefault="000F7AE6" w:rsidP="000F7AE6">
      <w:pPr>
        <w:spacing w:after="458"/>
        <w:ind w:left="10" w:right="592"/>
        <w:rPr>
          <w:ins w:id="1884" w:author="Landis, Lawrence" w:date="2021-04-13T10:22:00Z"/>
        </w:rPr>
      </w:pPr>
      <w:ins w:id="1885" w:author="Landis, Lawrence" w:date="2021-04-13T10:22:00Z">
        <w:r>
          <w:t>This lab will step you through the process of a simple design from generating your first Verilog file to synthesize and compile. Synthesis converts your Verilog language file to an FPGA specific “netlist” that programs the programmable FPGA lookup tables into your desired function. Compilation figures out the location of the lookup table cells used in the FPGA and generates a programming image that is downloaded to your Intel FPGA Development kit. At the end of this lab, you will be able to test the functionality of the example digital electronic circuits by toggling the switches and observing the LEDs for proper circuit operation.</w:t>
        </w:r>
      </w:ins>
    </w:p>
    <w:p w14:paraId="70BA8BF8" w14:textId="77777777" w:rsidR="009F536A" w:rsidRDefault="000F7AE6" w:rsidP="00B622FD">
      <w:pPr>
        <w:pStyle w:val="Heading2"/>
        <w:ind w:left="-5"/>
        <w:rPr>
          <w:ins w:id="1886" w:author="Landis, Lawrence" w:date="2021-04-13T10:31:00Z"/>
        </w:rPr>
        <w:pPrChange w:id="1887" w:author="Landis, Lawrence" w:date="2021-04-13T10:40:00Z">
          <w:pPr>
            <w:pStyle w:val="Heading3"/>
            <w:spacing w:after="232"/>
            <w:ind w:left="-5"/>
          </w:pPr>
        </w:pPrChange>
      </w:pPr>
      <w:ins w:id="1888" w:author="Landis, Lawrence" w:date="2021-04-13T10:22:00Z">
        <w:r>
          <w:t>Creating a New File</w:t>
        </w:r>
      </w:ins>
    </w:p>
    <w:p w14:paraId="533CACF6" w14:textId="52786B55" w:rsidR="000F7AE6" w:rsidRDefault="000F7AE6" w:rsidP="009F536A">
      <w:pPr>
        <w:rPr>
          <w:ins w:id="1889" w:author="Landis, Lawrence" w:date="2021-04-13T10:22:00Z"/>
        </w:rPr>
        <w:pPrChange w:id="1890" w:author="Landis, Lawrence" w:date="2021-04-13T10:31:00Z">
          <w:pPr>
            <w:spacing w:after="313" w:line="259" w:lineRule="auto"/>
            <w:ind w:left="262" w:right="592"/>
          </w:pPr>
        </w:pPrChange>
      </w:pPr>
      <w:ins w:id="1891" w:author="Landis, Lawrence" w:date="2021-04-13T10:22:00Z">
        <w:r>
          <w:t xml:space="preserve">Create a Verilog HDL file. Go the </w:t>
        </w:r>
        <w:r w:rsidRPr="00E12876">
          <w:rPr>
            <w:rPrChange w:id="1892" w:author="Landis, Lawrence" w:date="2021-04-13T10:31:00Z">
              <w:rPr>
                <w:b/>
              </w:rPr>
            </w:rPrChange>
          </w:rPr>
          <w:t xml:space="preserve">File </w:t>
        </w:r>
        <w:r>
          <w:t xml:space="preserve">dropdown menu and select </w:t>
        </w:r>
        <w:r w:rsidRPr="00E12876">
          <w:rPr>
            <w:rPrChange w:id="1893" w:author="Landis, Lawrence" w:date="2021-04-13T10:31:00Z">
              <w:rPr>
                <w:b/>
              </w:rPr>
            </w:rPrChange>
          </w:rPr>
          <w:t>New</w:t>
        </w:r>
        <w:r>
          <w:t>.</w:t>
        </w:r>
      </w:ins>
    </w:p>
    <w:p w14:paraId="59C4432A" w14:textId="192368C5" w:rsidR="000F7AE6" w:rsidRDefault="000F7AE6" w:rsidP="009F536A">
      <w:pPr>
        <w:spacing w:after="149" w:line="265" w:lineRule="auto"/>
        <w:ind w:left="10" w:right="639"/>
        <w:rPr>
          <w:ins w:id="1894" w:author="Landis, Lawrence" w:date="2021-04-13T10:22:00Z"/>
        </w:rPr>
        <w:pPrChange w:id="1895" w:author="Landis, Lawrence" w:date="2021-04-13T10:31:00Z">
          <w:pPr>
            <w:spacing w:after="149" w:line="265" w:lineRule="auto"/>
            <w:ind w:left="10" w:right="639"/>
            <w:jc w:val="center"/>
          </w:pPr>
        </w:pPrChange>
      </w:pPr>
      <w:ins w:id="1896" w:author="Landis, Lawrence" w:date="2021-04-13T10:22:00Z">
        <w:r w:rsidRPr="009F536A">
          <w:rPr>
            <w:rPrChange w:id="1897" w:author="Landis, Lawrence" w:date="2021-04-13T10:31:00Z">
              <w:rPr/>
            </w:rPrChange>
          </w:rPr>
          <w:t xml:space="preserve">A window, shown in Figure 9, should pop up. Click on </w:t>
        </w:r>
        <w:r w:rsidRPr="009F536A">
          <w:rPr>
            <w:rPrChange w:id="1898" w:author="Landis, Lawrence" w:date="2021-04-13T10:31:00Z">
              <w:rPr>
                <w:b/>
              </w:rPr>
            </w:rPrChange>
          </w:rPr>
          <w:t xml:space="preserve">Verilog HDL File </w:t>
        </w:r>
        <w:r w:rsidRPr="009F536A">
          <w:rPr>
            <w:rPrChange w:id="1899" w:author="Landis, Lawrence" w:date="2021-04-13T10:31:00Z">
              <w:rPr/>
            </w:rPrChange>
          </w:rPr>
          <w:t>and then</w:t>
        </w:r>
        <w:r>
          <w:t xml:space="preserve"> </w:t>
        </w:r>
        <w:r w:rsidRPr="00E12876">
          <w:rPr>
            <w:rPrChange w:id="1900" w:author="Landis, Lawrence" w:date="2021-04-13T10:31:00Z">
              <w:rPr>
                <w:b/>
              </w:rPr>
            </w:rPrChange>
          </w:rPr>
          <w:t>Ok</w:t>
        </w:r>
        <w:r>
          <w:t>.</w:t>
        </w:r>
      </w:ins>
    </w:p>
    <w:p w14:paraId="59518E61" w14:textId="77777777" w:rsidR="000F7AE6" w:rsidRDefault="000F7AE6" w:rsidP="000F7AE6">
      <w:pPr>
        <w:spacing w:after="383" w:line="259" w:lineRule="auto"/>
        <w:ind w:left="2835"/>
        <w:rPr>
          <w:ins w:id="1901" w:author="Landis, Lawrence" w:date="2021-04-13T10:22:00Z"/>
        </w:rPr>
      </w:pPr>
      <w:ins w:id="1902" w:author="Landis, Lawrence" w:date="2021-04-13T10:22:00Z">
        <w:r>
          <w:rPr>
            <w:noProof/>
          </w:rPr>
          <w:drawing>
            <wp:inline distT="0" distB="0" distL="0" distR="0" wp14:anchorId="089EA93E" wp14:editId="49CF5523">
              <wp:extent cx="2160663" cy="3910878"/>
              <wp:effectExtent l="0" t="0" r="0" b="0"/>
              <wp:docPr id="348" name="Picture 348"/>
              <wp:cNvGraphicFramePr/>
              <a:graphic xmlns:a="http://schemas.openxmlformats.org/drawingml/2006/main">
                <a:graphicData uri="http://schemas.openxmlformats.org/drawingml/2006/picture">
                  <pic:pic xmlns:pic="http://schemas.openxmlformats.org/drawingml/2006/picture">
                    <pic:nvPicPr>
                      <pic:cNvPr id="348" name="Picture 348"/>
                      <pic:cNvPicPr/>
                    </pic:nvPicPr>
                    <pic:blipFill>
                      <a:blip r:embed="rId74"/>
                      <a:stretch>
                        <a:fillRect/>
                      </a:stretch>
                    </pic:blipFill>
                    <pic:spPr>
                      <a:xfrm>
                        <a:off x="0" y="0"/>
                        <a:ext cx="2160663" cy="3910878"/>
                      </a:xfrm>
                      <a:prstGeom prst="rect">
                        <a:avLst/>
                      </a:prstGeom>
                    </pic:spPr>
                  </pic:pic>
                </a:graphicData>
              </a:graphic>
            </wp:inline>
          </w:drawing>
        </w:r>
      </w:ins>
    </w:p>
    <w:p w14:paraId="28CFFD33" w14:textId="77777777" w:rsidR="000F7AE6" w:rsidRDefault="000F7AE6" w:rsidP="000F7AE6">
      <w:pPr>
        <w:spacing w:after="352" w:line="265" w:lineRule="auto"/>
        <w:ind w:left="10" w:right="608"/>
        <w:jc w:val="center"/>
        <w:rPr>
          <w:ins w:id="1903" w:author="Landis, Lawrence" w:date="2021-04-13T10:22:00Z"/>
        </w:rPr>
      </w:pPr>
      <w:ins w:id="1904" w:author="Landis, Lawrence" w:date="2021-04-13T10:22:00Z">
        <w:r>
          <w:t>Figure 9: New File Window</w:t>
        </w:r>
      </w:ins>
    </w:p>
    <w:p w14:paraId="38611E4C" w14:textId="551CFAF5" w:rsidR="009F536A" w:rsidRDefault="000F7AE6" w:rsidP="00B622FD">
      <w:pPr>
        <w:pStyle w:val="Heading2"/>
        <w:ind w:left="-5"/>
        <w:rPr>
          <w:ins w:id="1905" w:author="Landis, Lawrence" w:date="2021-04-13T10:32:00Z"/>
          <w:rFonts w:ascii="Times New Roman" w:eastAsia="Times New Roman" w:hAnsi="Times New Roman" w:cs="Times New Roman"/>
        </w:rPr>
        <w:pPrChange w:id="1906" w:author="Landis, Lawrence" w:date="2021-04-13T10:41:00Z">
          <w:pPr>
            <w:spacing w:after="477" w:line="371" w:lineRule="auto"/>
            <w:ind w:left="267" w:right="592" w:hanging="267"/>
          </w:pPr>
        </w:pPrChange>
      </w:pPr>
      <w:ins w:id="1907" w:author="Landis, Lawrence" w:date="2021-04-13T10:22:00Z">
        <w:r>
          <w:t xml:space="preserve">Adding Verilog Code </w:t>
        </w:r>
        <w:r w:rsidRPr="00B622FD">
          <w:rPr>
            <w:rPrChange w:id="1908" w:author="Landis, Lawrence" w:date="2021-04-13T10:41:00Z">
              <w:rPr>
                <w:rFonts w:ascii="Times New Roman" w:eastAsia="Times New Roman" w:hAnsi="Times New Roman" w:cs="Times New Roman"/>
              </w:rPr>
            </w:rPrChange>
          </w:rPr>
          <w:t xml:space="preserve"> </w:t>
        </w:r>
      </w:ins>
    </w:p>
    <w:p w14:paraId="4E315ED3" w14:textId="3E916352" w:rsidR="000F7AE6" w:rsidRDefault="000F7AE6" w:rsidP="009F536A">
      <w:pPr>
        <w:rPr>
          <w:ins w:id="1909" w:author="Landis, Lawrence" w:date="2021-04-13T10:22:00Z"/>
        </w:rPr>
        <w:pPrChange w:id="1910" w:author="Landis, Lawrence" w:date="2021-04-13T10:32:00Z">
          <w:pPr>
            <w:spacing w:after="477" w:line="371" w:lineRule="auto"/>
            <w:ind w:left="267" w:right="592" w:hanging="267"/>
          </w:pPr>
        </w:pPrChange>
      </w:pPr>
      <w:ins w:id="1911" w:author="Landis, Lawrence" w:date="2021-04-13T10:22:00Z">
        <w:r>
          <w:t>Create a simple module in your Verilog HDL file by typing in the following code</w:t>
        </w:r>
      </w:ins>
      <w:ins w:id="1912" w:author="Landis, Lawrence" w:date="2021-04-13T10:38:00Z">
        <w:r w:rsidR="006E560A">
          <w:t xml:space="preserve"> or </w:t>
        </w:r>
      </w:ins>
      <w:ins w:id="1913" w:author="Landis, Lawrence" w:date="2021-04-13T10:22:00Z">
        <w:r>
          <w:t>copy</w:t>
        </w:r>
      </w:ins>
      <w:ins w:id="1914" w:author="Landis, Lawrence" w:date="2021-04-13T10:38:00Z">
        <w:r w:rsidR="006E560A">
          <w:t>ing</w:t>
        </w:r>
      </w:ins>
      <w:ins w:id="1915" w:author="Landis, Lawrence" w:date="2021-04-13T10:22:00Z">
        <w:r>
          <w:t>/past</w:t>
        </w:r>
      </w:ins>
      <w:ins w:id="1916" w:author="Landis, Lawrence" w:date="2021-04-13T10:39:00Z">
        <w:r w:rsidR="006E560A">
          <w:t>ing</w:t>
        </w:r>
      </w:ins>
      <w:ins w:id="1917" w:author="Landis, Lawrence" w:date="2021-04-13T10:22:00Z">
        <w:r>
          <w:t xml:space="preserve"> this code from the file </w:t>
        </w:r>
      </w:ins>
      <w:ins w:id="1918" w:author="Landis, Lawrence" w:date="2021-04-13T10:38:00Z">
        <w:r w:rsidR="0041526E">
          <w:fldChar w:fldCharType="begin"/>
        </w:r>
        <w:r w:rsidR="0041526E">
          <w:instrText xml:space="preserve"> HYPERLINK "https://github.com/intel/FPGA-Devcloud/blob/master/main/QuickStartGuides/Workshop_Intro_DE1_SoC_Labsland/switch_to_led.v" </w:instrText>
        </w:r>
        <w:r w:rsidR="0041526E">
          <w:fldChar w:fldCharType="separate"/>
        </w:r>
        <w:proofErr w:type="spellStart"/>
        <w:r w:rsidRPr="0041526E">
          <w:rPr>
            <w:rStyle w:val="Hyperlink"/>
          </w:rPr>
          <w:t>switch_to_led.v</w:t>
        </w:r>
        <w:proofErr w:type="spellEnd"/>
        <w:r w:rsidR="0041526E">
          <w:fldChar w:fldCharType="end"/>
        </w:r>
      </w:ins>
      <w:ins w:id="1919" w:author="Landis, Lawrence" w:date="2021-04-13T10:22:00Z">
        <w:r>
          <w:t xml:space="preserve"> and all the other source files you downloaded for this workshop.</w:t>
        </w:r>
      </w:ins>
    </w:p>
    <w:p w14:paraId="570FA190" w14:textId="77777777" w:rsidR="000F7AE6" w:rsidRDefault="000F7AE6" w:rsidP="000F7AE6">
      <w:pPr>
        <w:pBdr>
          <w:top w:val="single" w:sz="27" w:space="0" w:color="F4F6F7"/>
          <w:left w:val="single" w:sz="3" w:space="0" w:color="FFFFFF"/>
          <w:bottom w:val="single" w:sz="27" w:space="0" w:color="F4F6F7"/>
          <w:right w:val="single" w:sz="3" w:space="0" w:color="FFFFFF"/>
        </w:pBdr>
        <w:shd w:val="clear" w:color="auto" w:fill="F4F6F7"/>
        <w:spacing w:after="0" w:line="332" w:lineRule="auto"/>
        <w:ind w:left="433"/>
        <w:rPr>
          <w:ins w:id="1920" w:author="Landis, Lawrence" w:date="2021-04-13T10:22:00Z"/>
        </w:rPr>
      </w:pPr>
      <w:ins w:id="1921" w:author="Landis, Lawrence" w:date="2021-04-13T10:22:00Z">
        <w:r>
          <w:rPr>
            <w:rFonts w:ascii="Consolas" w:eastAsia="Consolas" w:hAnsi="Consolas" w:cs="Consolas"/>
            <w:color w:val="FF7F00"/>
            <w:sz w:val="18"/>
          </w:rPr>
          <w:t xml:space="preserve">module </w:t>
        </w:r>
        <w:proofErr w:type="spellStart"/>
        <w:r>
          <w:rPr>
            <w:rFonts w:ascii="Consolas" w:eastAsia="Consolas" w:hAnsi="Consolas" w:cs="Consolas"/>
            <w:sz w:val="18"/>
          </w:rPr>
          <w:t>switch_to_led</w:t>
        </w:r>
        <w:proofErr w:type="spellEnd"/>
        <w:r>
          <w:rPr>
            <w:rFonts w:ascii="Consolas" w:eastAsia="Consolas" w:hAnsi="Consolas" w:cs="Consolas"/>
            <w:sz w:val="18"/>
          </w:rPr>
          <w:t xml:space="preserve">(SW, LEDR); </w:t>
        </w:r>
        <w:r>
          <w:rPr>
            <w:rFonts w:ascii="Consolas" w:eastAsia="Consolas" w:hAnsi="Consolas" w:cs="Consolas"/>
            <w:color w:val="7F7F7F"/>
            <w:sz w:val="18"/>
          </w:rPr>
          <w:t xml:space="preserve">//create module </w:t>
        </w:r>
        <w:proofErr w:type="spellStart"/>
        <w:r>
          <w:rPr>
            <w:rFonts w:ascii="Consolas" w:eastAsia="Consolas" w:hAnsi="Consolas" w:cs="Consolas"/>
            <w:color w:val="7F7F7F"/>
            <w:sz w:val="18"/>
          </w:rPr>
          <w:t>switch_to_led</w:t>
        </w:r>
        <w:proofErr w:type="spellEnd"/>
      </w:ins>
    </w:p>
    <w:p w14:paraId="0DB5F425" w14:textId="77777777" w:rsidR="000F7AE6" w:rsidRDefault="000F7AE6" w:rsidP="000F7AE6">
      <w:pPr>
        <w:pBdr>
          <w:top w:val="single" w:sz="27" w:space="0" w:color="F4F6F7"/>
          <w:left w:val="single" w:sz="3" w:space="0" w:color="FFFFFF"/>
          <w:bottom w:val="single" w:sz="27" w:space="0" w:color="F4F6F7"/>
          <w:right w:val="single" w:sz="3" w:space="0" w:color="FFFFFF"/>
        </w:pBdr>
        <w:shd w:val="clear" w:color="auto" w:fill="F4F6F7"/>
        <w:spacing w:after="0" w:line="332" w:lineRule="auto"/>
        <w:ind w:left="433"/>
        <w:rPr>
          <w:ins w:id="1922" w:author="Landis, Lawrence" w:date="2021-04-13T10:22:00Z"/>
          <w:rFonts w:ascii="Consolas" w:eastAsia="Consolas" w:hAnsi="Consolas" w:cs="Consolas"/>
          <w:color w:val="7F7F7F"/>
          <w:sz w:val="18"/>
        </w:rPr>
      </w:pPr>
      <w:ins w:id="1923" w:author="Landis, Lawrence" w:date="2021-04-13T10:22:00Z">
        <w:r>
          <w:rPr>
            <w:rFonts w:ascii="Consolas" w:eastAsia="Consolas" w:hAnsi="Consolas" w:cs="Consolas"/>
            <w:color w:val="FF7F00"/>
            <w:sz w:val="18"/>
          </w:rPr>
          <w:t xml:space="preserve">input </w:t>
        </w:r>
        <w:r>
          <w:rPr>
            <w:rFonts w:ascii="Consolas" w:eastAsia="Consolas" w:hAnsi="Consolas" w:cs="Consolas"/>
            <w:sz w:val="18"/>
          </w:rPr>
          <w:t xml:space="preserve">[9:0] SW; </w:t>
        </w:r>
        <w:r>
          <w:rPr>
            <w:rFonts w:ascii="Consolas" w:eastAsia="Consolas" w:hAnsi="Consolas" w:cs="Consolas"/>
            <w:color w:val="7F7F7F"/>
            <w:sz w:val="18"/>
          </w:rPr>
          <w:t xml:space="preserve">// input declarations: 10 switches </w:t>
        </w:r>
      </w:ins>
    </w:p>
    <w:p w14:paraId="1863F953" w14:textId="77777777" w:rsidR="000F7AE6" w:rsidRDefault="000F7AE6" w:rsidP="000F7AE6">
      <w:pPr>
        <w:pBdr>
          <w:top w:val="single" w:sz="27" w:space="0" w:color="F4F6F7"/>
          <w:left w:val="single" w:sz="3" w:space="0" w:color="FFFFFF"/>
          <w:bottom w:val="single" w:sz="27" w:space="0" w:color="F4F6F7"/>
          <w:right w:val="single" w:sz="3" w:space="0" w:color="FFFFFF"/>
        </w:pBdr>
        <w:shd w:val="clear" w:color="auto" w:fill="F4F6F7"/>
        <w:spacing w:after="0" w:line="332" w:lineRule="auto"/>
        <w:ind w:left="433"/>
        <w:rPr>
          <w:ins w:id="1924" w:author="Landis, Lawrence" w:date="2021-04-13T10:22:00Z"/>
          <w:rFonts w:ascii="Consolas" w:eastAsia="Consolas" w:hAnsi="Consolas" w:cs="Consolas"/>
          <w:color w:val="7F7F7F"/>
          <w:sz w:val="18"/>
        </w:rPr>
      </w:pPr>
      <w:ins w:id="1925" w:author="Landis, Lawrence" w:date="2021-04-13T10:22:00Z">
        <w:r>
          <w:rPr>
            <w:rFonts w:ascii="Consolas" w:eastAsia="Consolas" w:hAnsi="Consolas" w:cs="Consolas"/>
            <w:color w:val="FF7F00"/>
            <w:sz w:val="18"/>
          </w:rPr>
          <w:t xml:space="preserve">output </w:t>
        </w:r>
        <w:r>
          <w:rPr>
            <w:rFonts w:ascii="Consolas" w:eastAsia="Consolas" w:hAnsi="Consolas" w:cs="Consolas"/>
            <w:sz w:val="18"/>
          </w:rPr>
          <w:t xml:space="preserve">[9:0] LEDR; </w:t>
        </w:r>
        <w:r>
          <w:rPr>
            <w:rFonts w:ascii="Consolas" w:eastAsia="Consolas" w:hAnsi="Consolas" w:cs="Consolas"/>
            <w:color w:val="7F7F7F"/>
            <w:sz w:val="18"/>
          </w:rPr>
          <w:t xml:space="preserve">// output declarations: 10 red LEDs </w:t>
        </w:r>
      </w:ins>
    </w:p>
    <w:p w14:paraId="4E609C60" w14:textId="77777777" w:rsidR="000F7AE6" w:rsidRDefault="000F7AE6" w:rsidP="000F7AE6">
      <w:pPr>
        <w:pBdr>
          <w:top w:val="single" w:sz="27" w:space="0" w:color="F4F6F7"/>
          <w:left w:val="single" w:sz="3" w:space="0" w:color="FFFFFF"/>
          <w:bottom w:val="single" w:sz="27" w:space="0" w:color="F4F6F7"/>
          <w:right w:val="single" w:sz="3" w:space="0" w:color="FFFFFF"/>
        </w:pBdr>
        <w:shd w:val="clear" w:color="auto" w:fill="F4F6F7"/>
        <w:spacing w:after="0" w:line="332" w:lineRule="auto"/>
        <w:ind w:left="433"/>
        <w:rPr>
          <w:ins w:id="1926" w:author="Landis, Lawrence" w:date="2021-04-13T10:22:00Z"/>
        </w:rPr>
      </w:pPr>
      <w:ins w:id="1927" w:author="Landis, Lawrence" w:date="2021-04-13T10:22:00Z">
        <w:r>
          <w:rPr>
            <w:rFonts w:ascii="Consolas" w:eastAsia="Consolas" w:hAnsi="Consolas" w:cs="Consolas"/>
            <w:color w:val="FF7F00"/>
            <w:sz w:val="18"/>
          </w:rPr>
          <w:t xml:space="preserve">assign </w:t>
        </w:r>
        <w:r>
          <w:rPr>
            <w:rFonts w:ascii="Consolas" w:eastAsia="Consolas" w:hAnsi="Consolas" w:cs="Consolas"/>
            <w:sz w:val="18"/>
          </w:rPr>
          <w:t xml:space="preserve">LEDR = SW; </w:t>
        </w:r>
        <w:r>
          <w:rPr>
            <w:rFonts w:ascii="Consolas" w:eastAsia="Consolas" w:hAnsi="Consolas" w:cs="Consolas"/>
            <w:color w:val="7F7F7F"/>
            <w:sz w:val="18"/>
          </w:rPr>
          <w:t>// connect switches to LEDs</w:t>
        </w:r>
      </w:ins>
    </w:p>
    <w:p w14:paraId="6B5BE3B1" w14:textId="77777777" w:rsidR="000F7AE6" w:rsidRDefault="000F7AE6" w:rsidP="000F7AE6">
      <w:pPr>
        <w:pBdr>
          <w:top w:val="single" w:sz="27" w:space="0" w:color="F4F6F7"/>
          <w:left w:val="single" w:sz="3" w:space="0" w:color="FFFFFF"/>
          <w:bottom w:val="single" w:sz="27" w:space="0" w:color="F4F6F7"/>
          <w:right w:val="single" w:sz="3" w:space="0" w:color="FFFFFF"/>
        </w:pBdr>
        <w:shd w:val="clear" w:color="auto" w:fill="F4F6F7"/>
        <w:spacing w:after="0" w:line="259" w:lineRule="auto"/>
        <w:ind w:left="423"/>
        <w:rPr>
          <w:ins w:id="1928" w:author="Landis, Lawrence" w:date="2021-04-13T10:22:00Z"/>
        </w:rPr>
      </w:pPr>
      <w:proofErr w:type="spellStart"/>
      <w:ins w:id="1929" w:author="Landis, Lawrence" w:date="2021-04-13T10:22:00Z">
        <w:r>
          <w:rPr>
            <w:rFonts w:ascii="Consolas" w:eastAsia="Consolas" w:hAnsi="Consolas" w:cs="Consolas"/>
            <w:color w:val="FF7F00"/>
            <w:sz w:val="18"/>
          </w:rPr>
          <w:t>endmodule</w:t>
        </w:r>
        <w:proofErr w:type="spellEnd"/>
      </w:ins>
    </w:p>
    <w:p w14:paraId="3F3AEED1" w14:textId="6A9C17C7" w:rsidR="000F7AE6" w:rsidRDefault="000F7AE6" w:rsidP="009F536A">
      <w:pPr>
        <w:rPr>
          <w:ins w:id="1930" w:author="Landis, Lawrence" w:date="2021-04-13T10:22:00Z"/>
        </w:rPr>
        <w:pPrChange w:id="1931" w:author="Landis, Lawrence" w:date="2021-04-13T10:32:00Z">
          <w:pPr>
            <w:spacing w:after="17"/>
            <w:ind w:left="531" w:right="592" w:hanging="279"/>
          </w:pPr>
        </w:pPrChange>
      </w:pPr>
      <w:ins w:id="1932" w:author="Landis, Lawrence" w:date="2021-04-13T10:22:00Z">
        <w:r>
          <w:t>Make sure carriage returns and new lines are in the right location or your code will not compile properly! Verilog treats all blank space (spaces or tabs) the same.</w:t>
        </w:r>
      </w:ins>
    </w:p>
    <w:p w14:paraId="52E8A8F5" w14:textId="77777777" w:rsidR="000F7AE6" w:rsidRDefault="000F7AE6" w:rsidP="00341B2F">
      <w:pPr>
        <w:spacing w:after="270" w:line="259" w:lineRule="auto"/>
        <w:ind w:left="10" w:right="593"/>
        <w:rPr>
          <w:ins w:id="1933" w:author="Landis, Lawrence" w:date="2021-04-13T10:22:00Z"/>
        </w:rPr>
        <w:pPrChange w:id="1934" w:author="Landis, Lawrence" w:date="2021-04-13T10:39:00Z">
          <w:pPr>
            <w:spacing w:after="270" w:line="259" w:lineRule="auto"/>
            <w:ind w:left="10" w:right="593"/>
            <w:jc w:val="right"/>
          </w:pPr>
        </w:pPrChange>
      </w:pPr>
      <w:ins w:id="1935" w:author="Landis, Lawrence" w:date="2021-04-13T10:22:00Z">
        <w:r>
          <w:rPr>
            <w:b/>
            <w:color w:val="0071C5"/>
          </w:rPr>
          <w:t xml:space="preserve">BRAIN EXERCISE </w:t>
        </w:r>
        <w:r>
          <w:t>: Check your syntax carefully! Can you explain what this circuit does?</w:t>
        </w:r>
      </w:ins>
    </w:p>
    <w:p w14:paraId="42A6A176" w14:textId="3818A1B7" w:rsidR="000F7AE6" w:rsidRDefault="000F7AE6" w:rsidP="00B622FD">
      <w:pPr>
        <w:spacing w:after="421"/>
        <w:ind w:right="592"/>
        <w:rPr>
          <w:ins w:id="1936" w:author="Landis, Lawrence" w:date="2021-04-13T10:22:00Z"/>
        </w:rPr>
        <w:pPrChange w:id="1937" w:author="Landis, Lawrence" w:date="2021-04-13T10:42:00Z">
          <w:pPr>
            <w:spacing w:after="421"/>
            <w:ind w:left="531" w:right="592" w:hanging="279"/>
          </w:pPr>
        </w:pPrChange>
      </w:pPr>
      <w:ins w:id="1938" w:author="Landis, Lawrence" w:date="2021-04-13T10:22:00Z">
        <w:r>
          <w:t xml:space="preserve">Click on </w:t>
        </w:r>
        <w:r w:rsidRPr="00B622FD">
          <w:rPr>
            <w:rPrChange w:id="1939" w:author="Landis, Lawrence" w:date="2021-04-13T10:41:00Z">
              <w:rPr>
                <w:b/>
              </w:rPr>
            </w:rPrChange>
          </w:rPr>
          <w:t>File</w:t>
        </w:r>
        <w:r>
          <w:t xml:space="preserve">, name the file as </w:t>
        </w:r>
        <w:proofErr w:type="spellStart"/>
        <w:r w:rsidRPr="00B622FD">
          <w:rPr>
            <w:rPrChange w:id="1940" w:author="Landis, Lawrence" w:date="2021-04-13T10:41:00Z">
              <w:rPr>
                <w:b/>
              </w:rPr>
            </w:rPrChange>
          </w:rPr>
          <w:t>switch_to_led</w:t>
        </w:r>
        <w:proofErr w:type="spellEnd"/>
        <w:r w:rsidRPr="00B622FD">
          <w:rPr>
            <w:rPrChange w:id="1941" w:author="Landis, Lawrence" w:date="2021-04-13T10:41:00Z">
              <w:rPr>
                <w:b/>
              </w:rPr>
            </w:rPrChange>
          </w:rPr>
          <w:t xml:space="preserve"> </w:t>
        </w:r>
        <w:r>
          <w:t>(ensuring case-sensitivity), and click</w:t>
        </w:r>
      </w:ins>
      <w:ins w:id="1942" w:author="Landis, Lawrence" w:date="2021-04-13T10:42:00Z">
        <w:r w:rsidR="00B622FD">
          <w:t xml:space="preserve"> </w:t>
        </w:r>
      </w:ins>
      <w:ins w:id="1943" w:author="Landis, Lawrence" w:date="2021-04-13T10:22:00Z">
        <w:r w:rsidRPr="00B622FD">
          <w:rPr>
            <w:rPrChange w:id="1944" w:author="Landis, Lawrence" w:date="2021-04-13T10:41:00Z">
              <w:rPr>
                <w:b/>
              </w:rPr>
            </w:rPrChange>
          </w:rPr>
          <w:t xml:space="preserve">Save As… </w:t>
        </w:r>
        <w:r>
          <w:t>to save your Verilog file.</w:t>
        </w:r>
      </w:ins>
    </w:p>
    <w:p w14:paraId="0D8CF946" w14:textId="77777777" w:rsidR="000F7AE6" w:rsidRDefault="000F7AE6" w:rsidP="000F7AE6">
      <w:pPr>
        <w:spacing w:after="255"/>
        <w:ind w:left="10" w:right="592"/>
        <w:rPr>
          <w:ins w:id="1945" w:author="Landis, Lawrence" w:date="2021-04-13T10:22:00Z"/>
        </w:rPr>
      </w:pPr>
      <w:ins w:id="1946" w:author="Landis, Lawrence" w:date="2021-04-13T10:22:00Z">
        <w:r>
          <w:t>Next you will run Analysis and Elaboration. Analysis and Elaboration checks the syntax of your Verilog code, resolves references to other modules and maps to FPGA logic. If you see any errors during the Analysis and Elaboration step, carefully review your Verilog code for syntax errors and re-run this step.</w:t>
        </w:r>
      </w:ins>
    </w:p>
    <w:p w14:paraId="744397E4" w14:textId="77777777" w:rsidR="000F7AE6" w:rsidRDefault="000F7AE6" w:rsidP="004B25F9">
      <w:pPr>
        <w:spacing w:after="255"/>
        <w:ind w:left="10" w:right="592"/>
        <w:rPr>
          <w:ins w:id="1947" w:author="Landis, Lawrence" w:date="2021-04-13T10:22:00Z"/>
        </w:rPr>
        <w:pPrChange w:id="1948" w:author="Landis, Lawrence" w:date="2021-04-13T10:42:00Z">
          <w:pPr>
            <w:spacing w:after="60"/>
            <w:ind w:left="531" w:right="592" w:hanging="279"/>
          </w:pPr>
        </w:pPrChange>
      </w:pPr>
      <w:ins w:id="1949" w:author="Landis, Lawrence" w:date="2021-04-13T10:22:00Z">
        <w:r w:rsidRPr="004B25F9">
          <w:rPr>
            <w:rPrChange w:id="1950" w:author="Landis, Lawrence" w:date="2021-04-13T10:42:00Z">
              <w:rPr>
                <w:rFonts w:ascii="Times New Roman" w:eastAsia="Times New Roman" w:hAnsi="Times New Roman" w:cs="Times New Roman"/>
              </w:rPr>
            </w:rPrChange>
          </w:rPr>
          <w:t xml:space="preserve"> </w:t>
        </w:r>
        <w:r>
          <w:t xml:space="preserve">To run Analysis and Elaboration, click the </w:t>
        </w:r>
        <w:r w:rsidRPr="004B25F9">
          <w:rPr>
            <w:rPrChange w:id="1951" w:author="Landis, Lawrence" w:date="2021-04-13T10:42:00Z">
              <w:rPr>
                <w:b/>
              </w:rPr>
            </w:rPrChange>
          </w:rPr>
          <w:t xml:space="preserve">Play </w:t>
        </w:r>
        <w:r>
          <w:t>button with a green check mark, shown in Figure 10 below.</w:t>
        </w:r>
      </w:ins>
    </w:p>
    <w:p w14:paraId="6026FF23" w14:textId="77777777" w:rsidR="000F7AE6" w:rsidRDefault="000F7AE6" w:rsidP="000F7AE6">
      <w:pPr>
        <w:spacing w:after="383" w:line="259" w:lineRule="auto"/>
        <w:ind w:left="1417"/>
        <w:rPr>
          <w:ins w:id="1952" w:author="Landis, Lawrence" w:date="2021-04-13T10:22:00Z"/>
        </w:rPr>
      </w:pPr>
      <w:ins w:id="1953" w:author="Landis, Lawrence" w:date="2021-04-13T10:22:00Z">
        <w:r>
          <w:rPr>
            <w:noProof/>
          </w:rPr>
          <w:drawing>
            <wp:inline distT="0" distB="0" distL="0" distR="0" wp14:anchorId="32020099" wp14:editId="11DDC21B">
              <wp:extent cx="3960492" cy="2148873"/>
              <wp:effectExtent l="0" t="0" r="0" b="0"/>
              <wp:docPr id="491" name="Picture 491"/>
              <wp:cNvGraphicFramePr/>
              <a:graphic xmlns:a="http://schemas.openxmlformats.org/drawingml/2006/main">
                <a:graphicData uri="http://schemas.openxmlformats.org/drawingml/2006/picture">
                  <pic:pic xmlns:pic="http://schemas.openxmlformats.org/drawingml/2006/picture">
                    <pic:nvPicPr>
                      <pic:cNvPr id="491" name="Picture 491"/>
                      <pic:cNvPicPr/>
                    </pic:nvPicPr>
                    <pic:blipFill>
                      <a:blip r:embed="rId75"/>
                      <a:stretch>
                        <a:fillRect/>
                      </a:stretch>
                    </pic:blipFill>
                    <pic:spPr>
                      <a:xfrm>
                        <a:off x="0" y="0"/>
                        <a:ext cx="3960492" cy="2148873"/>
                      </a:xfrm>
                      <a:prstGeom prst="rect">
                        <a:avLst/>
                      </a:prstGeom>
                    </pic:spPr>
                  </pic:pic>
                </a:graphicData>
              </a:graphic>
            </wp:inline>
          </w:drawing>
        </w:r>
      </w:ins>
    </w:p>
    <w:p w14:paraId="5316BE8D" w14:textId="77777777" w:rsidR="000F7AE6" w:rsidRDefault="000F7AE6" w:rsidP="000F7AE6">
      <w:pPr>
        <w:spacing w:after="352" w:line="265" w:lineRule="auto"/>
        <w:ind w:left="10"/>
        <w:jc w:val="center"/>
        <w:rPr>
          <w:ins w:id="1954" w:author="Landis, Lawrence" w:date="2021-04-13T10:22:00Z"/>
        </w:rPr>
      </w:pPr>
      <w:ins w:id="1955" w:author="Landis, Lawrence" w:date="2021-04-13T10:22:00Z">
        <w:r>
          <w:t>Figure 10: Analysis and Elaboration check mark</w:t>
        </w:r>
      </w:ins>
    </w:p>
    <w:p w14:paraId="2A990316" w14:textId="610AF960" w:rsidR="000F7AE6" w:rsidRDefault="000F7AE6" w:rsidP="00B011FE">
      <w:pPr>
        <w:pStyle w:val="Heading2"/>
        <w:ind w:left="-5"/>
        <w:rPr>
          <w:ins w:id="1956" w:author="Landis, Lawrence" w:date="2021-04-13T10:22:00Z"/>
        </w:rPr>
        <w:pPrChange w:id="1957" w:author="Landis, Lawrence" w:date="2021-04-13T10:43:00Z">
          <w:pPr>
            <w:pStyle w:val="Heading3"/>
            <w:ind w:left="-5"/>
          </w:pPr>
        </w:pPrChange>
      </w:pPr>
      <w:ins w:id="1958" w:author="Landis, Lawrence" w:date="2021-04-13T10:22:00Z">
        <w:r>
          <w:t>Assigning Pins</w:t>
        </w:r>
      </w:ins>
    </w:p>
    <w:p w14:paraId="4B1830FE" w14:textId="77777777" w:rsidR="000F7AE6" w:rsidRDefault="000F7AE6" w:rsidP="000F7AE6">
      <w:pPr>
        <w:spacing w:after="0"/>
        <w:ind w:left="10" w:right="592"/>
        <w:rPr>
          <w:ins w:id="1959" w:author="Landis, Lawrence" w:date="2021-04-13T10:22:00Z"/>
        </w:rPr>
      </w:pPr>
      <w:ins w:id="1960" w:author="Landis, Lawrence" w:date="2021-04-13T10:22:00Z">
        <w:r>
          <w:t>By default, Quartus Prime does not know how the FPGA pins on the DE1-SoC development board are connected to the switches and LEDs used in this circuit. Because our FPGA is already on a PCB, we need to tell Quartus what pins to use. Although Quartus allows you to select a development board with a predefined pinout, this lab shows you how to define your own pinout as an exercise.</w:t>
        </w:r>
      </w:ins>
    </w:p>
    <w:p w14:paraId="7A1C5D7B" w14:textId="77777777" w:rsidR="000F7AE6" w:rsidRDefault="000F7AE6" w:rsidP="000F7AE6">
      <w:pPr>
        <w:spacing w:after="383" w:line="259" w:lineRule="auto"/>
        <w:ind w:left="2268"/>
        <w:rPr>
          <w:ins w:id="1961" w:author="Landis, Lawrence" w:date="2021-04-13T10:22:00Z"/>
        </w:rPr>
      </w:pPr>
      <w:ins w:id="1962" w:author="Landis, Lawrence" w:date="2021-04-13T10:22:00Z">
        <w:r>
          <w:rPr>
            <w:noProof/>
          </w:rPr>
          <w:drawing>
            <wp:inline distT="0" distB="0" distL="0" distR="0" wp14:anchorId="036C3518" wp14:editId="693D7E6E">
              <wp:extent cx="2884713" cy="1856547"/>
              <wp:effectExtent l="0" t="0" r="0" b="0"/>
              <wp:docPr id="514" name="Picture 514"/>
              <wp:cNvGraphicFramePr/>
              <a:graphic xmlns:a="http://schemas.openxmlformats.org/drawingml/2006/main">
                <a:graphicData uri="http://schemas.openxmlformats.org/drawingml/2006/picture">
                  <pic:pic xmlns:pic="http://schemas.openxmlformats.org/drawingml/2006/picture">
                    <pic:nvPicPr>
                      <pic:cNvPr id="514" name="Picture 514"/>
                      <pic:cNvPicPr/>
                    </pic:nvPicPr>
                    <pic:blipFill>
                      <a:blip r:embed="rId76"/>
                      <a:stretch>
                        <a:fillRect/>
                      </a:stretch>
                    </pic:blipFill>
                    <pic:spPr>
                      <a:xfrm>
                        <a:off x="0" y="0"/>
                        <a:ext cx="2884713" cy="1856547"/>
                      </a:xfrm>
                      <a:prstGeom prst="rect">
                        <a:avLst/>
                      </a:prstGeom>
                    </pic:spPr>
                  </pic:pic>
                </a:graphicData>
              </a:graphic>
            </wp:inline>
          </w:drawing>
        </w:r>
      </w:ins>
    </w:p>
    <w:p w14:paraId="2D3B3664" w14:textId="77777777" w:rsidR="000F7AE6" w:rsidRDefault="000F7AE6" w:rsidP="000F7AE6">
      <w:pPr>
        <w:spacing w:after="522" w:line="265" w:lineRule="auto"/>
        <w:ind w:left="10"/>
        <w:jc w:val="center"/>
        <w:rPr>
          <w:ins w:id="1963" w:author="Landis, Lawrence" w:date="2021-04-13T10:22:00Z"/>
        </w:rPr>
      </w:pPr>
      <w:ins w:id="1964" w:author="Landis, Lawrence" w:date="2021-04-13T10:22:00Z">
        <w:r>
          <w:t>Figure 11: Quartus Assignments menu</w:t>
        </w:r>
      </w:ins>
    </w:p>
    <w:p w14:paraId="53A253CC" w14:textId="77777777" w:rsidR="000F7AE6" w:rsidRDefault="000F7AE6" w:rsidP="000F7AE6">
      <w:pPr>
        <w:spacing w:after="337" w:line="259" w:lineRule="auto"/>
        <w:ind w:left="10" w:right="592"/>
        <w:rPr>
          <w:ins w:id="1965" w:author="Landis, Lawrence" w:date="2021-04-13T10:22:00Z"/>
        </w:rPr>
      </w:pPr>
      <w:ins w:id="1966" w:author="Landis, Lawrence" w:date="2021-04-13T10:22:00Z">
        <w:r>
          <w:t>The next steps will assign the switches and LED signals in your code to the appropriate pins.</w:t>
        </w:r>
      </w:ins>
    </w:p>
    <w:p w14:paraId="15759F2A" w14:textId="496A25F0" w:rsidR="000F7AE6" w:rsidRDefault="000F7AE6" w:rsidP="00B011FE">
      <w:pPr>
        <w:spacing w:after="337" w:line="259" w:lineRule="auto"/>
        <w:ind w:left="10" w:right="592"/>
        <w:rPr>
          <w:ins w:id="1967" w:author="Landis, Lawrence" w:date="2021-04-13T10:22:00Z"/>
        </w:rPr>
        <w:pPrChange w:id="1968" w:author="Landis, Lawrence" w:date="2021-04-13T10:43:00Z">
          <w:pPr>
            <w:spacing w:after="93"/>
            <w:ind w:left="531" w:right="592" w:hanging="279"/>
          </w:pPr>
        </w:pPrChange>
      </w:pPr>
      <w:ins w:id="1969" w:author="Landis, Lawrence" w:date="2021-04-13T10:22:00Z">
        <w:r>
          <w:t xml:space="preserve">Using the main toolbar at the top of the Quartus window, navigate to the </w:t>
        </w:r>
        <w:r w:rsidRPr="00B011FE">
          <w:rPr>
            <w:rPrChange w:id="1970" w:author="Landis, Lawrence" w:date="2021-04-13T10:43:00Z">
              <w:rPr>
                <w:b/>
              </w:rPr>
            </w:rPrChange>
          </w:rPr>
          <w:t xml:space="preserve">Assignments </w:t>
        </w:r>
        <w:r>
          <w:t xml:space="preserve">dropdown menu as shown above in Figure 11. Click on </w:t>
        </w:r>
        <w:r w:rsidRPr="00B011FE">
          <w:rPr>
            <w:rPrChange w:id="1971" w:author="Landis, Lawrence" w:date="2021-04-13T10:43:00Z">
              <w:rPr>
                <w:b/>
              </w:rPr>
            </w:rPrChange>
          </w:rPr>
          <w:t xml:space="preserve">Pin Planner </w:t>
        </w:r>
        <w:r>
          <w:t>and a window similar to the image in Figure 12 should open.</w:t>
        </w:r>
      </w:ins>
    </w:p>
    <w:p w14:paraId="5C67D0DE" w14:textId="77777777" w:rsidR="000F7AE6" w:rsidRDefault="000F7AE6" w:rsidP="000F7AE6">
      <w:pPr>
        <w:spacing w:after="383" w:line="259" w:lineRule="auto"/>
        <w:ind w:left="1276"/>
        <w:rPr>
          <w:ins w:id="1972" w:author="Landis, Lawrence" w:date="2021-04-13T10:22:00Z"/>
        </w:rPr>
      </w:pPr>
      <w:ins w:id="1973" w:author="Landis, Lawrence" w:date="2021-04-13T10:22:00Z">
        <w:r w:rsidRPr="00E525F3">
          <w:drawing>
            <wp:inline distT="0" distB="0" distL="0" distR="0" wp14:anchorId="7728424F" wp14:editId="5E84D6AB">
              <wp:extent cx="4537871" cy="33432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38656" cy="3343854"/>
                      </a:xfrm>
                      <a:prstGeom prst="rect">
                        <a:avLst/>
                      </a:prstGeom>
                    </pic:spPr>
                  </pic:pic>
                </a:graphicData>
              </a:graphic>
            </wp:inline>
          </w:drawing>
        </w:r>
      </w:ins>
    </w:p>
    <w:p w14:paraId="15C4C0D9" w14:textId="77777777" w:rsidR="000F7AE6" w:rsidRDefault="000F7AE6" w:rsidP="000F7AE6">
      <w:pPr>
        <w:spacing w:after="352" w:line="265" w:lineRule="auto"/>
        <w:ind w:left="10"/>
        <w:jc w:val="center"/>
        <w:rPr>
          <w:ins w:id="1974" w:author="Landis, Lawrence" w:date="2021-04-13T10:22:00Z"/>
        </w:rPr>
      </w:pPr>
      <w:ins w:id="1975" w:author="Landis, Lawrence" w:date="2021-04-13T10:22:00Z">
        <w:r>
          <w:t>Figure 12: Pin Planner Assignment window</w:t>
        </w:r>
      </w:ins>
    </w:p>
    <w:p w14:paraId="38270366" w14:textId="77777777" w:rsidR="000F7AE6" w:rsidRDefault="000F7AE6" w:rsidP="000F7AE6">
      <w:pPr>
        <w:spacing w:after="342"/>
        <w:ind w:left="10" w:right="592"/>
        <w:rPr>
          <w:ins w:id="1976" w:author="Landis, Lawrence" w:date="2021-04-13T10:22:00Z"/>
        </w:rPr>
      </w:pPr>
      <w:ins w:id="1977" w:author="Landis, Lawrence" w:date="2021-04-13T10:22:00Z">
        <w:r>
          <w:t>We can see the I/O pins have not been assigned to any locations yet. To make the right pin assignments, refer to the table below.</w:t>
        </w:r>
      </w:ins>
    </w:p>
    <w:p w14:paraId="4BBA2D3B" w14:textId="44F3F657" w:rsidR="000F7AE6" w:rsidRDefault="000F7AE6" w:rsidP="000F7AE6">
      <w:pPr>
        <w:pStyle w:val="BodyText"/>
        <w:rPr>
          <w:ins w:id="1978" w:author="Landis, Lawrence" w:date="2021-04-13T10:22:00Z"/>
        </w:rPr>
      </w:pPr>
      <w:ins w:id="1979" w:author="Landis, Lawrence" w:date="2021-04-13T10:22:00Z">
        <w:r>
          <w:t xml:space="preserve">Note: The </w:t>
        </w:r>
        <w:proofErr w:type="spellStart"/>
        <w:r>
          <w:t>switch_to_led</w:t>
        </w:r>
        <w:proofErr w:type="spellEnd"/>
        <w:r>
          <w:t xml:space="preserve"> lab does not require the CLOCK</w:t>
        </w:r>
      </w:ins>
      <w:ins w:id="1980" w:author="Landis, Lawrence" w:date="2021-04-13T10:44:00Z">
        <w:r w:rsidR="00275A89">
          <w:t>_50</w:t>
        </w:r>
      </w:ins>
      <w:ins w:id="1981" w:author="Landis, Lawrence" w:date="2021-04-13T10:22:00Z">
        <w:r>
          <w:t xml:space="preserve"> signal so you can ignore this for the time being.</w:t>
        </w:r>
      </w:ins>
    </w:p>
    <w:tbl>
      <w:tblPr>
        <w:tblW w:w="2617" w:type="dxa"/>
        <w:tblLook w:val="04A0" w:firstRow="1" w:lastRow="0" w:firstColumn="1" w:lastColumn="0" w:noHBand="0" w:noVBand="1"/>
        <w:tblPrChange w:id="1982" w:author="Landis, Lawrence" w:date="2021-04-13T10:44:00Z">
          <w:tblPr>
            <w:tblW w:w="2460" w:type="dxa"/>
            <w:tblLook w:val="04A0" w:firstRow="1" w:lastRow="0" w:firstColumn="1" w:lastColumn="0" w:noHBand="0" w:noVBand="1"/>
          </w:tblPr>
        </w:tblPrChange>
      </w:tblPr>
      <w:tblGrid>
        <w:gridCol w:w="1356"/>
        <w:gridCol w:w="1261"/>
        <w:tblGridChange w:id="1983">
          <w:tblGrid>
            <w:gridCol w:w="1300"/>
            <w:gridCol w:w="1209"/>
          </w:tblGrid>
        </w:tblGridChange>
      </w:tblGrid>
      <w:tr w:rsidR="000F7AE6" w:rsidRPr="000B7C27" w14:paraId="146952CF" w14:textId="77777777" w:rsidTr="00275A89">
        <w:trPr>
          <w:trHeight w:val="308"/>
          <w:ins w:id="1984" w:author="Landis, Lawrence" w:date="2021-04-13T10:22:00Z"/>
          <w:trPrChange w:id="1985" w:author="Landis, Lawrence" w:date="2021-04-13T10:44:00Z">
            <w:trPr>
              <w:trHeight w:val="300"/>
            </w:trPr>
          </w:trPrChange>
        </w:trPr>
        <w:tc>
          <w:tcPr>
            <w:tcW w:w="1356" w:type="dxa"/>
            <w:tcBorders>
              <w:top w:val="nil"/>
              <w:left w:val="nil"/>
              <w:bottom w:val="nil"/>
              <w:right w:val="nil"/>
            </w:tcBorders>
            <w:shd w:val="clear" w:color="auto" w:fill="auto"/>
            <w:noWrap/>
            <w:vAlign w:val="bottom"/>
            <w:hideMark/>
            <w:tcPrChange w:id="1986" w:author="Landis, Lawrence" w:date="2021-04-13T10:44:00Z">
              <w:tcPr>
                <w:tcW w:w="1300" w:type="dxa"/>
                <w:tcBorders>
                  <w:top w:val="nil"/>
                  <w:left w:val="nil"/>
                  <w:bottom w:val="nil"/>
                  <w:right w:val="nil"/>
                </w:tcBorders>
                <w:shd w:val="clear" w:color="auto" w:fill="auto"/>
                <w:noWrap/>
                <w:vAlign w:val="bottom"/>
                <w:hideMark/>
              </w:tcPr>
            </w:tcPrChange>
          </w:tcPr>
          <w:p w14:paraId="40660DB8" w14:textId="77777777" w:rsidR="000F7AE6" w:rsidRPr="000B7C27" w:rsidRDefault="000F7AE6" w:rsidP="00AE170A">
            <w:pPr>
              <w:spacing w:after="0" w:line="240" w:lineRule="auto"/>
              <w:rPr>
                <w:ins w:id="1987" w:author="Landis, Lawrence" w:date="2021-04-13T10:22:00Z"/>
                <w:rFonts w:ascii="Calibri" w:eastAsia="Times New Roman" w:hAnsi="Calibri" w:cs="Calibri"/>
                <w:color w:val="FF0000"/>
              </w:rPr>
            </w:pPr>
            <w:ins w:id="1988" w:author="Landis, Lawrence" w:date="2021-04-13T10:22:00Z">
              <w:r w:rsidRPr="000B7C27">
                <w:rPr>
                  <w:rFonts w:ascii="Calibri" w:eastAsia="Times New Roman" w:hAnsi="Calibri" w:cs="Calibri"/>
                  <w:color w:val="FF0000"/>
                </w:rPr>
                <w:t>LEDR[9]</w:t>
              </w:r>
            </w:ins>
          </w:p>
        </w:tc>
        <w:tc>
          <w:tcPr>
            <w:tcW w:w="1261" w:type="dxa"/>
            <w:tcBorders>
              <w:top w:val="nil"/>
              <w:left w:val="nil"/>
              <w:bottom w:val="nil"/>
              <w:right w:val="nil"/>
            </w:tcBorders>
            <w:shd w:val="clear" w:color="auto" w:fill="auto"/>
            <w:noWrap/>
            <w:vAlign w:val="bottom"/>
            <w:hideMark/>
            <w:tcPrChange w:id="1989" w:author="Landis, Lawrence" w:date="2021-04-13T10:44:00Z">
              <w:tcPr>
                <w:tcW w:w="1160" w:type="dxa"/>
                <w:tcBorders>
                  <w:top w:val="nil"/>
                  <w:left w:val="nil"/>
                  <w:bottom w:val="nil"/>
                  <w:right w:val="nil"/>
                </w:tcBorders>
                <w:shd w:val="clear" w:color="auto" w:fill="auto"/>
                <w:noWrap/>
                <w:vAlign w:val="bottom"/>
                <w:hideMark/>
              </w:tcPr>
            </w:tcPrChange>
          </w:tcPr>
          <w:p w14:paraId="26292B28" w14:textId="77777777" w:rsidR="000F7AE6" w:rsidRPr="000B7C27" w:rsidRDefault="000F7AE6" w:rsidP="00AE170A">
            <w:pPr>
              <w:spacing w:after="0" w:line="240" w:lineRule="auto"/>
              <w:rPr>
                <w:ins w:id="1990" w:author="Landis, Lawrence" w:date="2021-04-13T10:22:00Z"/>
                <w:rFonts w:ascii="Calibri" w:eastAsia="Times New Roman" w:hAnsi="Calibri" w:cs="Calibri"/>
                <w:color w:val="FF0000"/>
              </w:rPr>
            </w:pPr>
            <w:ins w:id="1991" w:author="Landis, Lawrence" w:date="2021-04-13T10:22:00Z">
              <w:r w:rsidRPr="000B7C27">
                <w:rPr>
                  <w:rFonts w:ascii="Calibri" w:eastAsia="Times New Roman" w:hAnsi="Calibri" w:cs="Calibri"/>
                  <w:color w:val="FF0000"/>
                </w:rPr>
                <w:t xml:space="preserve"> PIN_</w:t>
              </w:r>
              <w:r>
                <w:rPr>
                  <w:rFonts w:ascii="Calibri" w:eastAsia="Times New Roman" w:hAnsi="Calibri" w:cs="Calibri"/>
                  <w:color w:val="FF0000"/>
                </w:rPr>
                <w:t>Y21</w:t>
              </w:r>
              <w:r w:rsidRPr="000B7C27">
                <w:rPr>
                  <w:rFonts w:ascii="Calibri" w:eastAsia="Times New Roman" w:hAnsi="Calibri" w:cs="Calibri"/>
                  <w:color w:val="FF0000"/>
                </w:rPr>
                <w:t xml:space="preserve">  </w:t>
              </w:r>
            </w:ins>
          </w:p>
        </w:tc>
      </w:tr>
      <w:tr w:rsidR="000F7AE6" w:rsidRPr="000B7C27" w14:paraId="2F52E582" w14:textId="77777777" w:rsidTr="00275A89">
        <w:trPr>
          <w:trHeight w:val="308"/>
          <w:ins w:id="1992" w:author="Landis, Lawrence" w:date="2021-04-13T10:22:00Z"/>
          <w:trPrChange w:id="1993" w:author="Landis, Lawrence" w:date="2021-04-13T10:44:00Z">
            <w:trPr>
              <w:trHeight w:val="300"/>
            </w:trPr>
          </w:trPrChange>
        </w:trPr>
        <w:tc>
          <w:tcPr>
            <w:tcW w:w="1356" w:type="dxa"/>
            <w:tcBorders>
              <w:top w:val="nil"/>
              <w:left w:val="nil"/>
              <w:bottom w:val="nil"/>
              <w:right w:val="nil"/>
            </w:tcBorders>
            <w:shd w:val="clear" w:color="auto" w:fill="auto"/>
            <w:noWrap/>
            <w:vAlign w:val="bottom"/>
            <w:hideMark/>
            <w:tcPrChange w:id="1994" w:author="Landis, Lawrence" w:date="2021-04-13T10:44:00Z">
              <w:tcPr>
                <w:tcW w:w="1300" w:type="dxa"/>
                <w:tcBorders>
                  <w:top w:val="nil"/>
                  <w:left w:val="nil"/>
                  <w:bottom w:val="nil"/>
                  <w:right w:val="nil"/>
                </w:tcBorders>
                <w:shd w:val="clear" w:color="auto" w:fill="auto"/>
                <w:noWrap/>
                <w:vAlign w:val="bottom"/>
                <w:hideMark/>
              </w:tcPr>
            </w:tcPrChange>
          </w:tcPr>
          <w:p w14:paraId="279A884C" w14:textId="77777777" w:rsidR="000F7AE6" w:rsidRPr="000B7C27" w:rsidRDefault="000F7AE6" w:rsidP="00AE170A">
            <w:pPr>
              <w:spacing w:after="0" w:line="240" w:lineRule="auto"/>
              <w:rPr>
                <w:ins w:id="1995" w:author="Landis, Lawrence" w:date="2021-04-13T10:22:00Z"/>
                <w:rFonts w:ascii="Calibri" w:eastAsia="Times New Roman" w:hAnsi="Calibri" w:cs="Calibri"/>
                <w:color w:val="FF0000"/>
              </w:rPr>
            </w:pPr>
            <w:ins w:id="1996" w:author="Landis, Lawrence" w:date="2021-04-13T10:22:00Z">
              <w:r w:rsidRPr="000B7C27">
                <w:rPr>
                  <w:rFonts w:ascii="Calibri" w:eastAsia="Times New Roman" w:hAnsi="Calibri" w:cs="Calibri"/>
                  <w:color w:val="FF0000"/>
                </w:rPr>
                <w:t>LEDR[8]</w:t>
              </w:r>
            </w:ins>
          </w:p>
        </w:tc>
        <w:tc>
          <w:tcPr>
            <w:tcW w:w="1261" w:type="dxa"/>
            <w:tcBorders>
              <w:top w:val="nil"/>
              <w:left w:val="nil"/>
              <w:bottom w:val="nil"/>
              <w:right w:val="nil"/>
            </w:tcBorders>
            <w:shd w:val="clear" w:color="auto" w:fill="auto"/>
            <w:noWrap/>
            <w:vAlign w:val="bottom"/>
            <w:hideMark/>
            <w:tcPrChange w:id="1997" w:author="Landis, Lawrence" w:date="2021-04-13T10:44:00Z">
              <w:tcPr>
                <w:tcW w:w="1160" w:type="dxa"/>
                <w:tcBorders>
                  <w:top w:val="nil"/>
                  <w:left w:val="nil"/>
                  <w:bottom w:val="nil"/>
                  <w:right w:val="nil"/>
                </w:tcBorders>
                <w:shd w:val="clear" w:color="auto" w:fill="auto"/>
                <w:noWrap/>
                <w:vAlign w:val="bottom"/>
                <w:hideMark/>
              </w:tcPr>
            </w:tcPrChange>
          </w:tcPr>
          <w:p w14:paraId="6E6B8ED1" w14:textId="77777777" w:rsidR="000F7AE6" w:rsidRPr="000B7C27" w:rsidRDefault="000F7AE6" w:rsidP="00AE170A">
            <w:pPr>
              <w:spacing w:after="0" w:line="240" w:lineRule="auto"/>
              <w:rPr>
                <w:ins w:id="1998" w:author="Landis, Lawrence" w:date="2021-04-13T10:22:00Z"/>
                <w:rFonts w:ascii="Calibri" w:eastAsia="Times New Roman" w:hAnsi="Calibri" w:cs="Calibri"/>
                <w:color w:val="FF0000"/>
              </w:rPr>
            </w:pPr>
            <w:ins w:id="1999" w:author="Landis, Lawrence" w:date="2021-04-13T10:22:00Z">
              <w:r w:rsidRPr="000B7C27">
                <w:rPr>
                  <w:rFonts w:ascii="Calibri" w:eastAsia="Times New Roman" w:hAnsi="Calibri" w:cs="Calibri"/>
                  <w:color w:val="FF0000"/>
                </w:rPr>
                <w:t xml:space="preserve"> PIN_</w:t>
              </w:r>
              <w:r>
                <w:rPr>
                  <w:rFonts w:ascii="Calibri" w:eastAsia="Times New Roman" w:hAnsi="Calibri" w:cs="Calibri"/>
                  <w:color w:val="FF0000"/>
                </w:rPr>
                <w:t>W21</w:t>
              </w:r>
              <w:r w:rsidRPr="000B7C27">
                <w:rPr>
                  <w:rFonts w:ascii="Calibri" w:eastAsia="Times New Roman" w:hAnsi="Calibri" w:cs="Calibri"/>
                  <w:color w:val="FF0000"/>
                </w:rPr>
                <w:t xml:space="preserve">  </w:t>
              </w:r>
            </w:ins>
          </w:p>
        </w:tc>
      </w:tr>
      <w:tr w:rsidR="000F7AE6" w:rsidRPr="000B7C27" w14:paraId="73E99525" w14:textId="77777777" w:rsidTr="00275A89">
        <w:trPr>
          <w:trHeight w:val="308"/>
          <w:ins w:id="2000" w:author="Landis, Lawrence" w:date="2021-04-13T10:22:00Z"/>
          <w:trPrChange w:id="2001" w:author="Landis, Lawrence" w:date="2021-04-13T10:44:00Z">
            <w:trPr>
              <w:trHeight w:val="300"/>
            </w:trPr>
          </w:trPrChange>
        </w:trPr>
        <w:tc>
          <w:tcPr>
            <w:tcW w:w="1356" w:type="dxa"/>
            <w:tcBorders>
              <w:top w:val="nil"/>
              <w:left w:val="nil"/>
              <w:bottom w:val="nil"/>
              <w:right w:val="nil"/>
            </w:tcBorders>
            <w:shd w:val="clear" w:color="auto" w:fill="auto"/>
            <w:noWrap/>
            <w:vAlign w:val="bottom"/>
            <w:hideMark/>
            <w:tcPrChange w:id="2002" w:author="Landis, Lawrence" w:date="2021-04-13T10:44:00Z">
              <w:tcPr>
                <w:tcW w:w="1300" w:type="dxa"/>
                <w:tcBorders>
                  <w:top w:val="nil"/>
                  <w:left w:val="nil"/>
                  <w:bottom w:val="nil"/>
                  <w:right w:val="nil"/>
                </w:tcBorders>
                <w:shd w:val="clear" w:color="auto" w:fill="auto"/>
                <w:noWrap/>
                <w:vAlign w:val="bottom"/>
                <w:hideMark/>
              </w:tcPr>
            </w:tcPrChange>
          </w:tcPr>
          <w:p w14:paraId="1A3B7030" w14:textId="77777777" w:rsidR="000F7AE6" w:rsidRPr="000B7C27" w:rsidRDefault="000F7AE6" w:rsidP="00AE170A">
            <w:pPr>
              <w:spacing w:after="0" w:line="240" w:lineRule="auto"/>
              <w:rPr>
                <w:ins w:id="2003" w:author="Landis, Lawrence" w:date="2021-04-13T10:22:00Z"/>
                <w:rFonts w:ascii="Calibri" w:eastAsia="Times New Roman" w:hAnsi="Calibri" w:cs="Calibri"/>
                <w:color w:val="FF0000"/>
              </w:rPr>
            </w:pPr>
            <w:ins w:id="2004" w:author="Landis, Lawrence" w:date="2021-04-13T10:22:00Z">
              <w:r w:rsidRPr="000B7C27">
                <w:rPr>
                  <w:rFonts w:ascii="Calibri" w:eastAsia="Times New Roman" w:hAnsi="Calibri" w:cs="Calibri"/>
                  <w:color w:val="FF0000"/>
                </w:rPr>
                <w:t>LEDR[7]</w:t>
              </w:r>
            </w:ins>
          </w:p>
        </w:tc>
        <w:tc>
          <w:tcPr>
            <w:tcW w:w="1261" w:type="dxa"/>
            <w:tcBorders>
              <w:top w:val="nil"/>
              <w:left w:val="nil"/>
              <w:bottom w:val="nil"/>
              <w:right w:val="nil"/>
            </w:tcBorders>
            <w:shd w:val="clear" w:color="auto" w:fill="auto"/>
            <w:noWrap/>
            <w:vAlign w:val="bottom"/>
            <w:hideMark/>
            <w:tcPrChange w:id="2005" w:author="Landis, Lawrence" w:date="2021-04-13T10:44:00Z">
              <w:tcPr>
                <w:tcW w:w="1160" w:type="dxa"/>
                <w:tcBorders>
                  <w:top w:val="nil"/>
                  <w:left w:val="nil"/>
                  <w:bottom w:val="nil"/>
                  <w:right w:val="nil"/>
                </w:tcBorders>
                <w:shd w:val="clear" w:color="auto" w:fill="auto"/>
                <w:noWrap/>
                <w:vAlign w:val="bottom"/>
                <w:hideMark/>
              </w:tcPr>
            </w:tcPrChange>
          </w:tcPr>
          <w:p w14:paraId="754BB19C" w14:textId="77777777" w:rsidR="000F7AE6" w:rsidRPr="000B7C27" w:rsidRDefault="000F7AE6" w:rsidP="00AE170A">
            <w:pPr>
              <w:spacing w:after="0" w:line="240" w:lineRule="auto"/>
              <w:rPr>
                <w:ins w:id="2006" w:author="Landis, Lawrence" w:date="2021-04-13T10:22:00Z"/>
                <w:rFonts w:ascii="Calibri" w:eastAsia="Times New Roman" w:hAnsi="Calibri" w:cs="Calibri"/>
                <w:color w:val="FF0000"/>
              </w:rPr>
            </w:pPr>
            <w:ins w:id="2007" w:author="Landis, Lawrence" w:date="2021-04-13T10:22:00Z">
              <w:r w:rsidRPr="000B7C27">
                <w:rPr>
                  <w:rFonts w:ascii="Calibri" w:eastAsia="Times New Roman" w:hAnsi="Calibri" w:cs="Calibri"/>
                  <w:color w:val="FF0000"/>
                </w:rPr>
                <w:t xml:space="preserve"> PIN_</w:t>
              </w:r>
              <w:r>
                <w:rPr>
                  <w:rFonts w:ascii="Calibri" w:eastAsia="Times New Roman" w:hAnsi="Calibri" w:cs="Calibri"/>
                  <w:color w:val="FF0000"/>
                </w:rPr>
                <w:t>W20</w:t>
              </w:r>
              <w:r w:rsidRPr="000B7C27">
                <w:rPr>
                  <w:rFonts w:ascii="Calibri" w:eastAsia="Times New Roman" w:hAnsi="Calibri" w:cs="Calibri"/>
                  <w:color w:val="FF0000"/>
                </w:rPr>
                <w:t xml:space="preserve">  </w:t>
              </w:r>
            </w:ins>
          </w:p>
        </w:tc>
      </w:tr>
      <w:tr w:rsidR="000F7AE6" w:rsidRPr="000B7C27" w14:paraId="271E87D3" w14:textId="77777777" w:rsidTr="00275A89">
        <w:trPr>
          <w:trHeight w:val="308"/>
          <w:ins w:id="2008" w:author="Landis, Lawrence" w:date="2021-04-13T10:22:00Z"/>
          <w:trPrChange w:id="2009" w:author="Landis, Lawrence" w:date="2021-04-13T10:44:00Z">
            <w:trPr>
              <w:trHeight w:val="300"/>
            </w:trPr>
          </w:trPrChange>
        </w:trPr>
        <w:tc>
          <w:tcPr>
            <w:tcW w:w="1356" w:type="dxa"/>
            <w:tcBorders>
              <w:top w:val="nil"/>
              <w:left w:val="nil"/>
              <w:bottom w:val="nil"/>
              <w:right w:val="nil"/>
            </w:tcBorders>
            <w:shd w:val="clear" w:color="auto" w:fill="auto"/>
            <w:noWrap/>
            <w:vAlign w:val="bottom"/>
            <w:hideMark/>
            <w:tcPrChange w:id="2010" w:author="Landis, Lawrence" w:date="2021-04-13T10:44:00Z">
              <w:tcPr>
                <w:tcW w:w="1300" w:type="dxa"/>
                <w:tcBorders>
                  <w:top w:val="nil"/>
                  <w:left w:val="nil"/>
                  <w:bottom w:val="nil"/>
                  <w:right w:val="nil"/>
                </w:tcBorders>
                <w:shd w:val="clear" w:color="auto" w:fill="auto"/>
                <w:noWrap/>
                <w:vAlign w:val="bottom"/>
                <w:hideMark/>
              </w:tcPr>
            </w:tcPrChange>
          </w:tcPr>
          <w:p w14:paraId="630BA6CC" w14:textId="77777777" w:rsidR="000F7AE6" w:rsidRPr="000B7C27" w:rsidRDefault="000F7AE6" w:rsidP="00AE170A">
            <w:pPr>
              <w:spacing w:after="0" w:line="240" w:lineRule="auto"/>
              <w:rPr>
                <w:ins w:id="2011" w:author="Landis, Lawrence" w:date="2021-04-13T10:22:00Z"/>
                <w:rFonts w:ascii="Calibri" w:eastAsia="Times New Roman" w:hAnsi="Calibri" w:cs="Calibri"/>
                <w:color w:val="FF0000"/>
              </w:rPr>
            </w:pPr>
            <w:ins w:id="2012" w:author="Landis, Lawrence" w:date="2021-04-13T10:22:00Z">
              <w:r w:rsidRPr="000B7C27">
                <w:rPr>
                  <w:rFonts w:ascii="Calibri" w:eastAsia="Times New Roman" w:hAnsi="Calibri" w:cs="Calibri"/>
                  <w:color w:val="FF0000"/>
                </w:rPr>
                <w:t>LEDR[6]</w:t>
              </w:r>
            </w:ins>
          </w:p>
        </w:tc>
        <w:tc>
          <w:tcPr>
            <w:tcW w:w="1261" w:type="dxa"/>
            <w:tcBorders>
              <w:top w:val="nil"/>
              <w:left w:val="nil"/>
              <w:bottom w:val="nil"/>
              <w:right w:val="nil"/>
            </w:tcBorders>
            <w:shd w:val="clear" w:color="auto" w:fill="auto"/>
            <w:noWrap/>
            <w:vAlign w:val="bottom"/>
            <w:hideMark/>
            <w:tcPrChange w:id="2013" w:author="Landis, Lawrence" w:date="2021-04-13T10:44:00Z">
              <w:tcPr>
                <w:tcW w:w="1160" w:type="dxa"/>
                <w:tcBorders>
                  <w:top w:val="nil"/>
                  <w:left w:val="nil"/>
                  <w:bottom w:val="nil"/>
                  <w:right w:val="nil"/>
                </w:tcBorders>
                <w:shd w:val="clear" w:color="auto" w:fill="auto"/>
                <w:noWrap/>
                <w:vAlign w:val="bottom"/>
                <w:hideMark/>
              </w:tcPr>
            </w:tcPrChange>
          </w:tcPr>
          <w:p w14:paraId="510AD1C6" w14:textId="77777777" w:rsidR="000F7AE6" w:rsidRPr="000B7C27" w:rsidRDefault="000F7AE6" w:rsidP="00AE170A">
            <w:pPr>
              <w:spacing w:after="0" w:line="240" w:lineRule="auto"/>
              <w:rPr>
                <w:ins w:id="2014" w:author="Landis, Lawrence" w:date="2021-04-13T10:22:00Z"/>
                <w:rFonts w:ascii="Calibri" w:eastAsia="Times New Roman" w:hAnsi="Calibri" w:cs="Calibri"/>
                <w:color w:val="FF0000"/>
              </w:rPr>
            </w:pPr>
            <w:ins w:id="2015" w:author="Landis, Lawrence" w:date="2021-04-13T10:22:00Z">
              <w:r w:rsidRPr="000B7C27">
                <w:rPr>
                  <w:rFonts w:ascii="Calibri" w:eastAsia="Times New Roman" w:hAnsi="Calibri" w:cs="Calibri"/>
                  <w:color w:val="FF0000"/>
                </w:rPr>
                <w:t xml:space="preserve"> PIN_</w:t>
              </w:r>
              <w:r>
                <w:rPr>
                  <w:rFonts w:ascii="Calibri" w:eastAsia="Times New Roman" w:hAnsi="Calibri" w:cs="Calibri"/>
                  <w:color w:val="FF0000"/>
                </w:rPr>
                <w:t>Y19</w:t>
              </w:r>
              <w:r w:rsidRPr="000B7C27">
                <w:rPr>
                  <w:rFonts w:ascii="Calibri" w:eastAsia="Times New Roman" w:hAnsi="Calibri" w:cs="Calibri"/>
                  <w:color w:val="FF0000"/>
                </w:rPr>
                <w:t xml:space="preserve">  </w:t>
              </w:r>
            </w:ins>
          </w:p>
        </w:tc>
      </w:tr>
      <w:tr w:rsidR="000F7AE6" w:rsidRPr="000B7C27" w14:paraId="56926A6D" w14:textId="77777777" w:rsidTr="00275A89">
        <w:trPr>
          <w:trHeight w:val="308"/>
          <w:ins w:id="2016" w:author="Landis, Lawrence" w:date="2021-04-13T10:22:00Z"/>
          <w:trPrChange w:id="2017" w:author="Landis, Lawrence" w:date="2021-04-13T10:44:00Z">
            <w:trPr>
              <w:trHeight w:val="300"/>
            </w:trPr>
          </w:trPrChange>
        </w:trPr>
        <w:tc>
          <w:tcPr>
            <w:tcW w:w="1356" w:type="dxa"/>
            <w:tcBorders>
              <w:top w:val="nil"/>
              <w:left w:val="nil"/>
              <w:bottom w:val="nil"/>
              <w:right w:val="nil"/>
            </w:tcBorders>
            <w:shd w:val="clear" w:color="auto" w:fill="auto"/>
            <w:noWrap/>
            <w:vAlign w:val="bottom"/>
            <w:hideMark/>
            <w:tcPrChange w:id="2018" w:author="Landis, Lawrence" w:date="2021-04-13T10:44:00Z">
              <w:tcPr>
                <w:tcW w:w="1300" w:type="dxa"/>
                <w:tcBorders>
                  <w:top w:val="nil"/>
                  <w:left w:val="nil"/>
                  <w:bottom w:val="nil"/>
                  <w:right w:val="nil"/>
                </w:tcBorders>
                <w:shd w:val="clear" w:color="auto" w:fill="auto"/>
                <w:noWrap/>
                <w:vAlign w:val="bottom"/>
                <w:hideMark/>
              </w:tcPr>
            </w:tcPrChange>
          </w:tcPr>
          <w:p w14:paraId="594D7CE5" w14:textId="77777777" w:rsidR="000F7AE6" w:rsidRPr="000B7C27" w:rsidRDefault="000F7AE6" w:rsidP="00AE170A">
            <w:pPr>
              <w:spacing w:after="0" w:line="240" w:lineRule="auto"/>
              <w:rPr>
                <w:ins w:id="2019" w:author="Landis, Lawrence" w:date="2021-04-13T10:22:00Z"/>
                <w:rFonts w:ascii="Calibri" w:eastAsia="Times New Roman" w:hAnsi="Calibri" w:cs="Calibri"/>
                <w:color w:val="FF0000"/>
              </w:rPr>
            </w:pPr>
            <w:ins w:id="2020" w:author="Landis, Lawrence" w:date="2021-04-13T10:22:00Z">
              <w:r w:rsidRPr="000B7C27">
                <w:rPr>
                  <w:rFonts w:ascii="Calibri" w:eastAsia="Times New Roman" w:hAnsi="Calibri" w:cs="Calibri"/>
                  <w:color w:val="FF0000"/>
                </w:rPr>
                <w:t>LEDR[5]</w:t>
              </w:r>
            </w:ins>
          </w:p>
        </w:tc>
        <w:tc>
          <w:tcPr>
            <w:tcW w:w="1261" w:type="dxa"/>
            <w:tcBorders>
              <w:top w:val="nil"/>
              <w:left w:val="nil"/>
              <w:bottom w:val="nil"/>
              <w:right w:val="nil"/>
            </w:tcBorders>
            <w:shd w:val="clear" w:color="auto" w:fill="auto"/>
            <w:noWrap/>
            <w:vAlign w:val="bottom"/>
            <w:hideMark/>
            <w:tcPrChange w:id="2021" w:author="Landis, Lawrence" w:date="2021-04-13T10:44:00Z">
              <w:tcPr>
                <w:tcW w:w="1160" w:type="dxa"/>
                <w:tcBorders>
                  <w:top w:val="nil"/>
                  <w:left w:val="nil"/>
                  <w:bottom w:val="nil"/>
                  <w:right w:val="nil"/>
                </w:tcBorders>
                <w:shd w:val="clear" w:color="auto" w:fill="auto"/>
                <w:noWrap/>
                <w:vAlign w:val="bottom"/>
                <w:hideMark/>
              </w:tcPr>
            </w:tcPrChange>
          </w:tcPr>
          <w:p w14:paraId="0CBD55D4" w14:textId="77777777" w:rsidR="000F7AE6" w:rsidRPr="000B7C27" w:rsidRDefault="000F7AE6" w:rsidP="00AE170A">
            <w:pPr>
              <w:spacing w:after="0" w:line="240" w:lineRule="auto"/>
              <w:rPr>
                <w:ins w:id="2022" w:author="Landis, Lawrence" w:date="2021-04-13T10:22:00Z"/>
                <w:rFonts w:ascii="Calibri" w:eastAsia="Times New Roman" w:hAnsi="Calibri" w:cs="Calibri"/>
                <w:color w:val="FF0000"/>
              </w:rPr>
            </w:pPr>
            <w:ins w:id="2023" w:author="Landis, Lawrence" w:date="2021-04-13T10:22:00Z">
              <w:r w:rsidRPr="000B7C27">
                <w:rPr>
                  <w:rFonts w:ascii="Calibri" w:eastAsia="Times New Roman" w:hAnsi="Calibri" w:cs="Calibri"/>
                  <w:color w:val="FF0000"/>
                </w:rPr>
                <w:t xml:space="preserve"> PIN_</w:t>
              </w:r>
              <w:r>
                <w:rPr>
                  <w:rFonts w:ascii="Calibri" w:eastAsia="Times New Roman" w:hAnsi="Calibri" w:cs="Calibri"/>
                  <w:color w:val="FF0000"/>
                </w:rPr>
                <w:t>W19</w:t>
              </w:r>
              <w:r w:rsidRPr="000B7C27">
                <w:rPr>
                  <w:rFonts w:ascii="Calibri" w:eastAsia="Times New Roman" w:hAnsi="Calibri" w:cs="Calibri"/>
                  <w:color w:val="FF0000"/>
                </w:rPr>
                <w:t xml:space="preserve">  </w:t>
              </w:r>
            </w:ins>
          </w:p>
        </w:tc>
      </w:tr>
      <w:tr w:rsidR="000F7AE6" w:rsidRPr="000B7C27" w14:paraId="712C38E2" w14:textId="77777777" w:rsidTr="00275A89">
        <w:trPr>
          <w:trHeight w:val="308"/>
          <w:ins w:id="2024" w:author="Landis, Lawrence" w:date="2021-04-13T10:22:00Z"/>
          <w:trPrChange w:id="2025" w:author="Landis, Lawrence" w:date="2021-04-13T10:44:00Z">
            <w:trPr>
              <w:trHeight w:val="300"/>
            </w:trPr>
          </w:trPrChange>
        </w:trPr>
        <w:tc>
          <w:tcPr>
            <w:tcW w:w="1356" w:type="dxa"/>
            <w:tcBorders>
              <w:top w:val="nil"/>
              <w:left w:val="nil"/>
              <w:bottom w:val="nil"/>
              <w:right w:val="nil"/>
            </w:tcBorders>
            <w:shd w:val="clear" w:color="auto" w:fill="auto"/>
            <w:noWrap/>
            <w:vAlign w:val="bottom"/>
            <w:hideMark/>
            <w:tcPrChange w:id="2026" w:author="Landis, Lawrence" w:date="2021-04-13T10:44:00Z">
              <w:tcPr>
                <w:tcW w:w="1300" w:type="dxa"/>
                <w:tcBorders>
                  <w:top w:val="nil"/>
                  <w:left w:val="nil"/>
                  <w:bottom w:val="nil"/>
                  <w:right w:val="nil"/>
                </w:tcBorders>
                <w:shd w:val="clear" w:color="auto" w:fill="auto"/>
                <w:noWrap/>
                <w:vAlign w:val="bottom"/>
                <w:hideMark/>
              </w:tcPr>
            </w:tcPrChange>
          </w:tcPr>
          <w:p w14:paraId="4A09AB38" w14:textId="77777777" w:rsidR="000F7AE6" w:rsidRPr="000B7C27" w:rsidRDefault="000F7AE6" w:rsidP="00AE170A">
            <w:pPr>
              <w:spacing w:after="0" w:line="240" w:lineRule="auto"/>
              <w:rPr>
                <w:ins w:id="2027" w:author="Landis, Lawrence" w:date="2021-04-13T10:22:00Z"/>
                <w:rFonts w:ascii="Calibri" w:eastAsia="Times New Roman" w:hAnsi="Calibri" w:cs="Calibri"/>
                <w:color w:val="FF0000"/>
              </w:rPr>
            </w:pPr>
            <w:ins w:id="2028" w:author="Landis, Lawrence" w:date="2021-04-13T10:22:00Z">
              <w:r w:rsidRPr="000B7C27">
                <w:rPr>
                  <w:rFonts w:ascii="Calibri" w:eastAsia="Times New Roman" w:hAnsi="Calibri" w:cs="Calibri"/>
                  <w:color w:val="FF0000"/>
                </w:rPr>
                <w:t>LEDR[4]</w:t>
              </w:r>
            </w:ins>
          </w:p>
        </w:tc>
        <w:tc>
          <w:tcPr>
            <w:tcW w:w="1261" w:type="dxa"/>
            <w:tcBorders>
              <w:top w:val="nil"/>
              <w:left w:val="nil"/>
              <w:bottom w:val="nil"/>
              <w:right w:val="nil"/>
            </w:tcBorders>
            <w:shd w:val="clear" w:color="auto" w:fill="auto"/>
            <w:noWrap/>
            <w:vAlign w:val="bottom"/>
            <w:hideMark/>
            <w:tcPrChange w:id="2029" w:author="Landis, Lawrence" w:date="2021-04-13T10:44:00Z">
              <w:tcPr>
                <w:tcW w:w="1160" w:type="dxa"/>
                <w:tcBorders>
                  <w:top w:val="nil"/>
                  <w:left w:val="nil"/>
                  <w:bottom w:val="nil"/>
                  <w:right w:val="nil"/>
                </w:tcBorders>
                <w:shd w:val="clear" w:color="auto" w:fill="auto"/>
                <w:noWrap/>
                <w:vAlign w:val="bottom"/>
                <w:hideMark/>
              </w:tcPr>
            </w:tcPrChange>
          </w:tcPr>
          <w:p w14:paraId="6FFA5217" w14:textId="77777777" w:rsidR="000F7AE6" w:rsidRPr="000B7C27" w:rsidRDefault="000F7AE6" w:rsidP="00AE170A">
            <w:pPr>
              <w:spacing w:after="0" w:line="240" w:lineRule="auto"/>
              <w:rPr>
                <w:ins w:id="2030" w:author="Landis, Lawrence" w:date="2021-04-13T10:22:00Z"/>
                <w:rFonts w:ascii="Calibri" w:eastAsia="Times New Roman" w:hAnsi="Calibri" w:cs="Calibri"/>
                <w:color w:val="FF0000"/>
              </w:rPr>
            </w:pPr>
            <w:ins w:id="2031" w:author="Landis, Lawrence" w:date="2021-04-13T10:22:00Z">
              <w:r w:rsidRPr="000B7C27">
                <w:rPr>
                  <w:rFonts w:ascii="Calibri" w:eastAsia="Times New Roman" w:hAnsi="Calibri" w:cs="Calibri"/>
                  <w:color w:val="FF0000"/>
                </w:rPr>
                <w:t xml:space="preserve"> PIN_</w:t>
              </w:r>
              <w:r>
                <w:rPr>
                  <w:rFonts w:ascii="Calibri" w:eastAsia="Times New Roman" w:hAnsi="Calibri" w:cs="Calibri"/>
                  <w:color w:val="FF0000"/>
                </w:rPr>
                <w:t>W17</w:t>
              </w:r>
              <w:r w:rsidRPr="000B7C27">
                <w:rPr>
                  <w:rFonts w:ascii="Calibri" w:eastAsia="Times New Roman" w:hAnsi="Calibri" w:cs="Calibri"/>
                  <w:color w:val="FF0000"/>
                </w:rPr>
                <w:t xml:space="preserve">  </w:t>
              </w:r>
            </w:ins>
          </w:p>
        </w:tc>
      </w:tr>
      <w:tr w:rsidR="000F7AE6" w:rsidRPr="000B7C27" w14:paraId="742B7C1B" w14:textId="77777777" w:rsidTr="00275A89">
        <w:trPr>
          <w:trHeight w:val="308"/>
          <w:ins w:id="2032" w:author="Landis, Lawrence" w:date="2021-04-13T10:22:00Z"/>
          <w:trPrChange w:id="2033" w:author="Landis, Lawrence" w:date="2021-04-13T10:44:00Z">
            <w:trPr>
              <w:trHeight w:val="300"/>
            </w:trPr>
          </w:trPrChange>
        </w:trPr>
        <w:tc>
          <w:tcPr>
            <w:tcW w:w="1356" w:type="dxa"/>
            <w:tcBorders>
              <w:top w:val="nil"/>
              <w:left w:val="nil"/>
              <w:bottom w:val="nil"/>
              <w:right w:val="nil"/>
            </w:tcBorders>
            <w:shd w:val="clear" w:color="auto" w:fill="auto"/>
            <w:noWrap/>
            <w:vAlign w:val="bottom"/>
            <w:hideMark/>
            <w:tcPrChange w:id="2034" w:author="Landis, Lawrence" w:date="2021-04-13T10:44:00Z">
              <w:tcPr>
                <w:tcW w:w="1300" w:type="dxa"/>
                <w:tcBorders>
                  <w:top w:val="nil"/>
                  <w:left w:val="nil"/>
                  <w:bottom w:val="nil"/>
                  <w:right w:val="nil"/>
                </w:tcBorders>
                <w:shd w:val="clear" w:color="auto" w:fill="auto"/>
                <w:noWrap/>
                <w:vAlign w:val="bottom"/>
                <w:hideMark/>
              </w:tcPr>
            </w:tcPrChange>
          </w:tcPr>
          <w:p w14:paraId="488F321C" w14:textId="77777777" w:rsidR="000F7AE6" w:rsidRPr="000B7C27" w:rsidRDefault="000F7AE6" w:rsidP="00AE170A">
            <w:pPr>
              <w:spacing w:after="0" w:line="240" w:lineRule="auto"/>
              <w:rPr>
                <w:ins w:id="2035" w:author="Landis, Lawrence" w:date="2021-04-13T10:22:00Z"/>
                <w:rFonts w:ascii="Calibri" w:eastAsia="Times New Roman" w:hAnsi="Calibri" w:cs="Calibri"/>
                <w:color w:val="FF0000"/>
              </w:rPr>
            </w:pPr>
            <w:ins w:id="2036" w:author="Landis, Lawrence" w:date="2021-04-13T10:22:00Z">
              <w:r w:rsidRPr="000B7C27">
                <w:rPr>
                  <w:rFonts w:ascii="Calibri" w:eastAsia="Times New Roman" w:hAnsi="Calibri" w:cs="Calibri"/>
                  <w:color w:val="FF0000"/>
                </w:rPr>
                <w:t>LEDR[3]</w:t>
              </w:r>
            </w:ins>
          </w:p>
        </w:tc>
        <w:tc>
          <w:tcPr>
            <w:tcW w:w="1261" w:type="dxa"/>
            <w:tcBorders>
              <w:top w:val="nil"/>
              <w:left w:val="nil"/>
              <w:bottom w:val="nil"/>
              <w:right w:val="nil"/>
            </w:tcBorders>
            <w:shd w:val="clear" w:color="auto" w:fill="auto"/>
            <w:noWrap/>
            <w:vAlign w:val="bottom"/>
            <w:hideMark/>
            <w:tcPrChange w:id="2037" w:author="Landis, Lawrence" w:date="2021-04-13T10:44:00Z">
              <w:tcPr>
                <w:tcW w:w="1160" w:type="dxa"/>
                <w:tcBorders>
                  <w:top w:val="nil"/>
                  <w:left w:val="nil"/>
                  <w:bottom w:val="nil"/>
                  <w:right w:val="nil"/>
                </w:tcBorders>
                <w:shd w:val="clear" w:color="auto" w:fill="auto"/>
                <w:noWrap/>
                <w:vAlign w:val="bottom"/>
                <w:hideMark/>
              </w:tcPr>
            </w:tcPrChange>
          </w:tcPr>
          <w:p w14:paraId="38822753" w14:textId="77777777" w:rsidR="000F7AE6" w:rsidRPr="000B7C27" w:rsidRDefault="000F7AE6" w:rsidP="00AE170A">
            <w:pPr>
              <w:spacing w:after="0" w:line="240" w:lineRule="auto"/>
              <w:rPr>
                <w:ins w:id="2038" w:author="Landis, Lawrence" w:date="2021-04-13T10:22:00Z"/>
                <w:rFonts w:ascii="Calibri" w:eastAsia="Times New Roman" w:hAnsi="Calibri" w:cs="Calibri"/>
                <w:color w:val="FF0000"/>
              </w:rPr>
            </w:pPr>
            <w:ins w:id="2039" w:author="Landis, Lawrence" w:date="2021-04-13T10:22:00Z">
              <w:r w:rsidRPr="000B7C27">
                <w:rPr>
                  <w:rFonts w:ascii="Calibri" w:eastAsia="Times New Roman" w:hAnsi="Calibri" w:cs="Calibri"/>
                  <w:color w:val="FF0000"/>
                </w:rPr>
                <w:t xml:space="preserve"> PIN_</w:t>
              </w:r>
              <w:r>
                <w:rPr>
                  <w:rFonts w:ascii="Calibri" w:eastAsia="Times New Roman" w:hAnsi="Calibri" w:cs="Calibri"/>
                  <w:color w:val="FF0000"/>
                </w:rPr>
                <w:t>V18</w:t>
              </w:r>
              <w:r w:rsidRPr="000B7C27">
                <w:rPr>
                  <w:rFonts w:ascii="Calibri" w:eastAsia="Times New Roman" w:hAnsi="Calibri" w:cs="Calibri"/>
                  <w:color w:val="FF0000"/>
                </w:rPr>
                <w:t xml:space="preserve">  </w:t>
              </w:r>
            </w:ins>
          </w:p>
        </w:tc>
      </w:tr>
      <w:tr w:rsidR="000F7AE6" w:rsidRPr="000B7C27" w14:paraId="1D1B97B2" w14:textId="77777777" w:rsidTr="00275A89">
        <w:trPr>
          <w:trHeight w:val="308"/>
          <w:ins w:id="2040" w:author="Landis, Lawrence" w:date="2021-04-13T10:22:00Z"/>
          <w:trPrChange w:id="2041" w:author="Landis, Lawrence" w:date="2021-04-13T10:44:00Z">
            <w:trPr>
              <w:trHeight w:val="300"/>
            </w:trPr>
          </w:trPrChange>
        </w:trPr>
        <w:tc>
          <w:tcPr>
            <w:tcW w:w="1356" w:type="dxa"/>
            <w:tcBorders>
              <w:top w:val="nil"/>
              <w:left w:val="nil"/>
              <w:bottom w:val="nil"/>
              <w:right w:val="nil"/>
            </w:tcBorders>
            <w:shd w:val="clear" w:color="auto" w:fill="auto"/>
            <w:noWrap/>
            <w:vAlign w:val="bottom"/>
            <w:hideMark/>
            <w:tcPrChange w:id="2042" w:author="Landis, Lawrence" w:date="2021-04-13T10:44:00Z">
              <w:tcPr>
                <w:tcW w:w="1300" w:type="dxa"/>
                <w:tcBorders>
                  <w:top w:val="nil"/>
                  <w:left w:val="nil"/>
                  <w:bottom w:val="nil"/>
                  <w:right w:val="nil"/>
                </w:tcBorders>
                <w:shd w:val="clear" w:color="auto" w:fill="auto"/>
                <w:noWrap/>
                <w:vAlign w:val="bottom"/>
                <w:hideMark/>
              </w:tcPr>
            </w:tcPrChange>
          </w:tcPr>
          <w:p w14:paraId="434519A9" w14:textId="77777777" w:rsidR="000F7AE6" w:rsidRPr="000B7C27" w:rsidRDefault="000F7AE6" w:rsidP="00AE170A">
            <w:pPr>
              <w:spacing w:after="0" w:line="240" w:lineRule="auto"/>
              <w:rPr>
                <w:ins w:id="2043" w:author="Landis, Lawrence" w:date="2021-04-13T10:22:00Z"/>
                <w:rFonts w:ascii="Calibri" w:eastAsia="Times New Roman" w:hAnsi="Calibri" w:cs="Calibri"/>
                <w:color w:val="FF0000"/>
              </w:rPr>
            </w:pPr>
            <w:ins w:id="2044" w:author="Landis, Lawrence" w:date="2021-04-13T10:22:00Z">
              <w:r w:rsidRPr="000B7C27">
                <w:rPr>
                  <w:rFonts w:ascii="Calibri" w:eastAsia="Times New Roman" w:hAnsi="Calibri" w:cs="Calibri"/>
                  <w:color w:val="FF0000"/>
                </w:rPr>
                <w:t>LEDR[2]</w:t>
              </w:r>
            </w:ins>
          </w:p>
        </w:tc>
        <w:tc>
          <w:tcPr>
            <w:tcW w:w="1261" w:type="dxa"/>
            <w:tcBorders>
              <w:top w:val="nil"/>
              <w:left w:val="nil"/>
              <w:bottom w:val="nil"/>
              <w:right w:val="nil"/>
            </w:tcBorders>
            <w:shd w:val="clear" w:color="auto" w:fill="auto"/>
            <w:noWrap/>
            <w:vAlign w:val="bottom"/>
            <w:hideMark/>
            <w:tcPrChange w:id="2045" w:author="Landis, Lawrence" w:date="2021-04-13T10:44:00Z">
              <w:tcPr>
                <w:tcW w:w="1160" w:type="dxa"/>
                <w:tcBorders>
                  <w:top w:val="nil"/>
                  <w:left w:val="nil"/>
                  <w:bottom w:val="nil"/>
                  <w:right w:val="nil"/>
                </w:tcBorders>
                <w:shd w:val="clear" w:color="auto" w:fill="auto"/>
                <w:noWrap/>
                <w:vAlign w:val="bottom"/>
                <w:hideMark/>
              </w:tcPr>
            </w:tcPrChange>
          </w:tcPr>
          <w:p w14:paraId="4CF639FE" w14:textId="77777777" w:rsidR="000F7AE6" w:rsidRPr="000B7C27" w:rsidRDefault="000F7AE6" w:rsidP="00AE170A">
            <w:pPr>
              <w:spacing w:after="0" w:line="240" w:lineRule="auto"/>
              <w:rPr>
                <w:ins w:id="2046" w:author="Landis, Lawrence" w:date="2021-04-13T10:22:00Z"/>
                <w:rFonts w:ascii="Calibri" w:eastAsia="Times New Roman" w:hAnsi="Calibri" w:cs="Calibri"/>
                <w:color w:val="FF0000"/>
              </w:rPr>
            </w:pPr>
            <w:ins w:id="2047" w:author="Landis, Lawrence" w:date="2021-04-13T10:22:00Z">
              <w:r w:rsidRPr="000B7C27">
                <w:rPr>
                  <w:rFonts w:ascii="Calibri" w:eastAsia="Times New Roman" w:hAnsi="Calibri" w:cs="Calibri"/>
                  <w:color w:val="FF0000"/>
                </w:rPr>
                <w:t xml:space="preserve"> PIN_</w:t>
              </w:r>
              <w:r>
                <w:rPr>
                  <w:rFonts w:ascii="Calibri" w:eastAsia="Times New Roman" w:hAnsi="Calibri" w:cs="Calibri"/>
                  <w:color w:val="FF0000"/>
                </w:rPr>
                <w:t>V17</w:t>
              </w:r>
              <w:r w:rsidRPr="000B7C27">
                <w:rPr>
                  <w:rFonts w:ascii="Calibri" w:eastAsia="Times New Roman" w:hAnsi="Calibri" w:cs="Calibri"/>
                  <w:color w:val="FF0000"/>
                </w:rPr>
                <w:t xml:space="preserve">  </w:t>
              </w:r>
            </w:ins>
          </w:p>
        </w:tc>
      </w:tr>
      <w:tr w:rsidR="000F7AE6" w:rsidRPr="000B7C27" w14:paraId="3669FB18" w14:textId="77777777" w:rsidTr="00275A89">
        <w:trPr>
          <w:trHeight w:val="308"/>
          <w:ins w:id="2048" w:author="Landis, Lawrence" w:date="2021-04-13T10:22:00Z"/>
          <w:trPrChange w:id="2049" w:author="Landis, Lawrence" w:date="2021-04-13T10:44:00Z">
            <w:trPr>
              <w:trHeight w:val="300"/>
            </w:trPr>
          </w:trPrChange>
        </w:trPr>
        <w:tc>
          <w:tcPr>
            <w:tcW w:w="1356" w:type="dxa"/>
            <w:tcBorders>
              <w:top w:val="nil"/>
              <w:left w:val="nil"/>
              <w:bottom w:val="nil"/>
              <w:right w:val="nil"/>
            </w:tcBorders>
            <w:shd w:val="clear" w:color="auto" w:fill="auto"/>
            <w:noWrap/>
            <w:vAlign w:val="bottom"/>
            <w:hideMark/>
            <w:tcPrChange w:id="2050" w:author="Landis, Lawrence" w:date="2021-04-13T10:44:00Z">
              <w:tcPr>
                <w:tcW w:w="1300" w:type="dxa"/>
                <w:tcBorders>
                  <w:top w:val="nil"/>
                  <w:left w:val="nil"/>
                  <w:bottom w:val="nil"/>
                  <w:right w:val="nil"/>
                </w:tcBorders>
                <w:shd w:val="clear" w:color="auto" w:fill="auto"/>
                <w:noWrap/>
                <w:vAlign w:val="bottom"/>
                <w:hideMark/>
              </w:tcPr>
            </w:tcPrChange>
          </w:tcPr>
          <w:p w14:paraId="46975A03" w14:textId="77777777" w:rsidR="000F7AE6" w:rsidRPr="000B7C27" w:rsidRDefault="000F7AE6" w:rsidP="00AE170A">
            <w:pPr>
              <w:spacing w:after="0" w:line="240" w:lineRule="auto"/>
              <w:rPr>
                <w:ins w:id="2051" w:author="Landis, Lawrence" w:date="2021-04-13T10:22:00Z"/>
                <w:rFonts w:ascii="Calibri" w:eastAsia="Times New Roman" w:hAnsi="Calibri" w:cs="Calibri"/>
                <w:color w:val="FF0000"/>
              </w:rPr>
            </w:pPr>
            <w:ins w:id="2052" w:author="Landis, Lawrence" w:date="2021-04-13T10:22:00Z">
              <w:r w:rsidRPr="000B7C27">
                <w:rPr>
                  <w:rFonts w:ascii="Calibri" w:eastAsia="Times New Roman" w:hAnsi="Calibri" w:cs="Calibri"/>
                  <w:color w:val="FF0000"/>
                </w:rPr>
                <w:t>LEDR[1]</w:t>
              </w:r>
            </w:ins>
          </w:p>
        </w:tc>
        <w:tc>
          <w:tcPr>
            <w:tcW w:w="1261" w:type="dxa"/>
            <w:tcBorders>
              <w:top w:val="nil"/>
              <w:left w:val="nil"/>
              <w:bottom w:val="nil"/>
              <w:right w:val="nil"/>
            </w:tcBorders>
            <w:shd w:val="clear" w:color="auto" w:fill="auto"/>
            <w:noWrap/>
            <w:vAlign w:val="bottom"/>
            <w:hideMark/>
            <w:tcPrChange w:id="2053" w:author="Landis, Lawrence" w:date="2021-04-13T10:44:00Z">
              <w:tcPr>
                <w:tcW w:w="1160" w:type="dxa"/>
                <w:tcBorders>
                  <w:top w:val="nil"/>
                  <w:left w:val="nil"/>
                  <w:bottom w:val="nil"/>
                  <w:right w:val="nil"/>
                </w:tcBorders>
                <w:shd w:val="clear" w:color="auto" w:fill="auto"/>
                <w:noWrap/>
                <w:vAlign w:val="bottom"/>
                <w:hideMark/>
              </w:tcPr>
            </w:tcPrChange>
          </w:tcPr>
          <w:p w14:paraId="3764F078" w14:textId="77777777" w:rsidR="000F7AE6" w:rsidRPr="000B7C27" w:rsidRDefault="000F7AE6" w:rsidP="00AE170A">
            <w:pPr>
              <w:spacing w:after="0" w:line="240" w:lineRule="auto"/>
              <w:rPr>
                <w:ins w:id="2054" w:author="Landis, Lawrence" w:date="2021-04-13T10:22:00Z"/>
                <w:rFonts w:ascii="Calibri" w:eastAsia="Times New Roman" w:hAnsi="Calibri" w:cs="Calibri"/>
                <w:color w:val="FF0000"/>
              </w:rPr>
            </w:pPr>
            <w:ins w:id="2055" w:author="Landis, Lawrence" w:date="2021-04-13T10:22:00Z">
              <w:r w:rsidRPr="000B7C27">
                <w:rPr>
                  <w:rFonts w:ascii="Calibri" w:eastAsia="Times New Roman" w:hAnsi="Calibri" w:cs="Calibri"/>
                  <w:color w:val="FF0000"/>
                </w:rPr>
                <w:t xml:space="preserve"> PIN_</w:t>
              </w:r>
              <w:r>
                <w:rPr>
                  <w:rFonts w:ascii="Calibri" w:eastAsia="Times New Roman" w:hAnsi="Calibri" w:cs="Calibri"/>
                  <w:color w:val="FF0000"/>
                </w:rPr>
                <w:t>W16</w:t>
              </w:r>
              <w:r w:rsidRPr="000B7C27">
                <w:rPr>
                  <w:rFonts w:ascii="Calibri" w:eastAsia="Times New Roman" w:hAnsi="Calibri" w:cs="Calibri"/>
                  <w:color w:val="FF0000"/>
                </w:rPr>
                <w:t xml:space="preserve">  </w:t>
              </w:r>
            </w:ins>
          </w:p>
        </w:tc>
      </w:tr>
      <w:tr w:rsidR="000F7AE6" w:rsidRPr="000B7C27" w14:paraId="21D7D2CA" w14:textId="77777777" w:rsidTr="00275A89">
        <w:trPr>
          <w:trHeight w:val="308"/>
          <w:ins w:id="2056" w:author="Landis, Lawrence" w:date="2021-04-13T10:22:00Z"/>
          <w:trPrChange w:id="2057" w:author="Landis, Lawrence" w:date="2021-04-13T10:44:00Z">
            <w:trPr>
              <w:trHeight w:val="300"/>
            </w:trPr>
          </w:trPrChange>
        </w:trPr>
        <w:tc>
          <w:tcPr>
            <w:tcW w:w="1356" w:type="dxa"/>
            <w:tcBorders>
              <w:top w:val="nil"/>
              <w:left w:val="nil"/>
              <w:bottom w:val="nil"/>
              <w:right w:val="nil"/>
            </w:tcBorders>
            <w:shd w:val="clear" w:color="auto" w:fill="auto"/>
            <w:noWrap/>
            <w:vAlign w:val="bottom"/>
            <w:hideMark/>
            <w:tcPrChange w:id="2058" w:author="Landis, Lawrence" w:date="2021-04-13T10:44:00Z">
              <w:tcPr>
                <w:tcW w:w="1300" w:type="dxa"/>
                <w:tcBorders>
                  <w:top w:val="nil"/>
                  <w:left w:val="nil"/>
                  <w:bottom w:val="nil"/>
                  <w:right w:val="nil"/>
                </w:tcBorders>
                <w:shd w:val="clear" w:color="auto" w:fill="auto"/>
                <w:noWrap/>
                <w:vAlign w:val="bottom"/>
                <w:hideMark/>
              </w:tcPr>
            </w:tcPrChange>
          </w:tcPr>
          <w:p w14:paraId="1AD296D8" w14:textId="77777777" w:rsidR="000F7AE6" w:rsidRPr="000B7C27" w:rsidRDefault="000F7AE6" w:rsidP="00AE170A">
            <w:pPr>
              <w:spacing w:after="0" w:line="240" w:lineRule="auto"/>
              <w:rPr>
                <w:ins w:id="2059" w:author="Landis, Lawrence" w:date="2021-04-13T10:22:00Z"/>
                <w:rFonts w:ascii="Calibri" w:eastAsia="Times New Roman" w:hAnsi="Calibri" w:cs="Calibri"/>
                <w:color w:val="FF0000"/>
              </w:rPr>
            </w:pPr>
            <w:ins w:id="2060" w:author="Landis, Lawrence" w:date="2021-04-13T10:22:00Z">
              <w:r w:rsidRPr="000B7C27">
                <w:rPr>
                  <w:rFonts w:ascii="Calibri" w:eastAsia="Times New Roman" w:hAnsi="Calibri" w:cs="Calibri"/>
                  <w:color w:val="FF0000"/>
                </w:rPr>
                <w:t>LEDR[0]</w:t>
              </w:r>
            </w:ins>
          </w:p>
        </w:tc>
        <w:tc>
          <w:tcPr>
            <w:tcW w:w="1261" w:type="dxa"/>
            <w:tcBorders>
              <w:top w:val="nil"/>
              <w:left w:val="nil"/>
              <w:bottom w:val="nil"/>
              <w:right w:val="nil"/>
            </w:tcBorders>
            <w:shd w:val="clear" w:color="auto" w:fill="auto"/>
            <w:noWrap/>
            <w:vAlign w:val="bottom"/>
            <w:hideMark/>
            <w:tcPrChange w:id="2061" w:author="Landis, Lawrence" w:date="2021-04-13T10:44:00Z">
              <w:tcPr>
                <w:tcW w:w="1160" w:type="dxa"/>
                <w:tcBorders>
                  <w:top w:val="nil"/>
                  <w:left w:val="nil"/>
                  <w:bottom w:val="nil"/>
                  <w:right w:val="nil"/>
                </w:tcBorders>
                <w:shd w:val="clear" w:color="auto" w:fill="auto"/>
                <w:noWrap/>
                <w:vAlign w:val="bottom"/>
                <w:hideMark/>
              </w:tcPr>
            </w:tcPrChange>
          </w:tcPr>
          <w:p w14:paraId="1BF1AF1E" w14:textId="77777777" w:rsidR="000F7AE6" w:rsidRPr="000B7C27" w:rsidRDefault="000F7AE6" w:rsidP="00AE170A">
            <w:pPr>
              <w:spacing w:after="0" w:line="240" w:lineRule="auto"/>
              <w:rPr>
                <w:ins w:id="2062" w:author="Landis, Lawrence" w:date="2021-04-13T10:22:00Z"/>
                <w:rFonts w:ascii="Calibri" w:eastAsia="Times New Roman" w:hAnsi="Calibri" w:cs="Calibri"/>
                <w:color w:val="FF0000"/>
              </w:rPr>
            </w:pPr>
            <w:ins w:id="2063" w:author="Landis, Lawrence" w:date="2021-04-13T10:22:00Z">
              <w:r w:rsidRPr="000B7C27">
                <w:rPr>
                  <w:rFonts w:ascii="Calibri" w:eastAsia="Times New Roman" w:hAnsi="Calibri" w:cs="Calibri"/>
                  <w:color w:val="FF0000"/>
                </w:rPr>
                <w:t xml:space="preserve"> PIN_</w:t>
              </w:r>
              <w:r>
                <w:rPr>
                  <w:rFonts w:ascii="Calibri" w:eastAsia="Times New Roman" w:hAnsi="Calibri" w:cs="Calibri"/>
                  <w:color w:val="FF0000"/>
                </w:rPr>
                <w:t>V16</w:t>
              </w:r>
              <w:r w:rsidRPr="000B7C27">
                <w:rPr>
                  <w:rFonts w:ascii="Calibri" w:eastAsia="Times New Roman" w:hAnsi="Calibri" w:cs="Calibri"/>
                  <w:color w:val="FF0000"/>
                </w:rPr>
                <w:t xml:space="preserve"> </w:t>
              </w:r>
            </w:ins>
          </w:p>
        </w:tc>
      </w:tr>
      <w:tr w:rsidR="000F7AE6" w:rsidRPr="000B7C27" w14:paraId="0E132AC6" w14:textId="77777777" w:rsidTr="00275A89">
        <w:trPr>
          <w:trHeight w:val="308"/>
          <w:ins w:id="2064" w:author="Landis, Lawrence" w:date="2021-04-13T10:22:00Z"/>
          <w:trPrChange w:id="2065" w:author="Landis, Lawrence" w:date="2021-04-13T10:44:00Z">
            <w:trPr>
              <w:trHeight w:val="300"/>
            </w:trPr>
          </w:trPrChange>
        </w:trPr>
        <w:tc>
          <w:tcPr>
            <w:tcW w:w="1356" w:type="dxa"/>
            <w:tcBorders>
              <w:top w:val="nil"/>
              <w:left w:val="nil"/>
              <w:bottom w:val="nil"/>
              <w:right w:val="nil"/>
            </w:tcBorders>
            <w:shd w:val="clear" w:color="auto" w:fill="auto"/>
            <w:noWrap/>
            <w:vAlign w:val="bottom"/>
            <w:hideMark/>
            <w:tcPrChange w:id="2066" w:author="Landis, Lawrence" w:date="2021-04-13T10:44:00Z">
              <w:tcPr>
                <w:tcW w:w="1300" w:type="dxa"/>
                <w:tcBorders>
                  <w:top w:val="nil"/>
                  <w:left w:val="nil"/>
                  <w:bottom w:val="nil"/>
                  <w:right w:val="nil"/>
                </w:tcBorders>
                <w:shd w:val="clear" w:color="auto" w:fill="auto"/>
                <w:noWrap/>
                <w:vAlign w:val="bottom"/>
                <w:hideMark/>
              </w:tcPr>
            </w:tcPrChange>
          </w:tcPr>
          <w:p w14:paraId="6FBE4E65" w14:textId="77777777" w:rsidR="000F7AE6" w:rsidRPr="000B7C27" w:rsidRDefault="000F7AE6" w:rsidP="00AE170A">
            <w:pPr>
              <w:spacing w:after="0" w:line="240" w:lineRule="auto"/>
              <w:rPr>
                <w:ins w:id="2067" w:author="Landis, Lawrence" w:date="2021-04-13T10:22:00Z"/>
                <w:rFonts w:ascii="Calibri" w:eastAsia="Times New Roman" w:hAnsi="Calibri" w:cs="Calibri"/>
                <w:color w:val="FF0000"/>
              </w:rPr>
            </w:pPr>
            <w:ins w:id="2068" w:author="Landis, Lawrence" w:date="2021-04-13T10:22:00Z">
              <w:r w:rsidRPr="000B7C27">
                <w:rPr>
                  <w:rFonts w:ascii="Calibri" w:eastAsia="Times New Roman" w:hAnsi="Calibri" w:cs="Calibri"/>
                  <w:color w:val="FF0000"/>
                </w:rPr>
                <w:t>SW[9]</w:t>
              </w:r>
            </w:ins>
          </w:p>
        </w:tc>
        <w:tc>
          <w:tcPr>
            <w:tcW w:w="1261" w:type="dxa"/>
            <w:tcBorders>
              <w:top w:val="nil"/>
              <w:left w:val="nil"/>
              <w:bottom w:val="nil"/>
              <w:right w:val="nil"/>
            </w:tcBorders>
            <w:shd w:val="clear" w:color="auto" w:fill="auto"/>
            <w:noWrap/>
            <w:vAlign w:val="bottom"/>
            <w:hideMark/>
            <w:tcPrChange w:id="2069" w:author="Landis, Lawrence" w:date="2021-04-13T10:44:00Z">
              <w:tcPr>
                <w:tcW w:w="1160" w:type="dxa"/>
                <w:tcBorders>
                  <w:top w:val="nil"/>
                  <w:left w:val="nil"/>
                  <w:bottom w:val="nil"/>
                  <w:right w:val="nil"/>
                </w:tcBorders>
                <w:shd w:val="clear" w:color="auto" w:fill="auto"/>
                <w:noWrap/>
                <w:vAlign w:val="bottom"/>
                <w:hideMark/>
              </w:tcPr>
            </w:tcPrChange>
          </w:tcPr>
          <w:p w14:paraId="72D26FAD" w14:textId="77777777" w:rsidR="000F7AE6" w:rsidRPr="000B7C27" w:rsidRDefault="000F7AE6" w:rsidP="00AE170A">
            <w:pPr>
              <w:spacing w:after="0" w:line="240" w:lineRule="auto"/>
              <w:rPr>
                <w:ins w:id="2070" w:author="Landis, Lawrence" w:date="2021-04-13T10:22:00Z"/>
                <w:rFonts w:ascii="Calibri" w:eastAsia="Times New Roman" w:hAnsi="Calibri" w:cs="Calibri"/>
                <w:color w:val="FF0000"/>
              </w:rPr>
            </w:pPr>
            <w:ins w:id="2071" w:author="Landis, Lawrence" w:date="2021-04-13T10:22:00Z">
              <w:r w:rsidRPr="000B7C27">
                <w:rPr>
                  <w:rFonts w:ascii="Calibri" w:eastAsia="Times New Roman" w:hAnsi="Calibri" w:cs="Calibri"/>
                  <w:color w:val="FF0000"/>
                </w:rPr>
                <w:t xml:space="preserve"> PIN_</w:t>
              </w:r>
              <w:r>
                <w:rPr>
                  <w:rFonts w:ascii="Calibri" w:eastAsia="Times New Roman" w:hAnsi="Calibri" w:cs="Calibri"/>
                  <w:color w:val="FF0000"/>
                </w:rPr>
                <w:t>AF16</w:t>
              </w:r>
              <w:r w:rsidRPr="000B7C27">
                <w:rPr>
                  <w:rFonts w:ascii="Calibri" w:eastAsia="Times New Roman" w:hAnsi="Calibri" w:cs="Calibri"/>
                  <w:color w:val="FF0000"/>
                </w:rPr>
                <w:t xml:space="preserve">  </w:t>
              </w:r>
            </w:ins>
          </w:p>
        </w:tc>
      </w:tr>
      <w:tr w:rsidR="000F7AE6" w:rsidRPr="000B7C27" w14:paraId="52EC1429" w14:textId="77777777" w:rsidTr="00275A89">
        <w:trPr>
          <w:trHeight w:val="308"/>
          <w:ins w:id="2072" w:author="Landis, Lawrence" w:date="2021-04-13T10:22:00Z"/>
          <w:trPrChange w:id="2073" w:author="Landis, Lawrence" w:date="2021-04-13T10:44:00Z">
            <w:trPr>
              <w:trHeight w:val="300"/>
            </w:trPr>
          </w:trPrChange>
        </w:trPr>
        <w:tc>
          <w:tcPr>
            <w:tcW w:w="1356" w:type="dxa"/>
            <w:tcBorders>
              <w:top w:val="nil"/>
              <w:left w:val="nil"/>
              <w:bottom w:val="nil"/>
              <w:right w:val="nil"/>
            </w:tcBorders>
            <w:shd w:val="clear" w:color="auto" w:fill="auto"/>
            <w:noWrap/>
            <w:vAlign w:val="bottom"/>
            <w:hideMark/>
            <w:tcPrChange w:id="2074" w:author="Landis, Lawrence" w:date="2021-04-13T10:44:00Z">
              <w:tcPr>
                <w:tcW w:w="1300" w:type="dxa"/>
                <w:tcBorders>
                  <w:top w:val="nil"/>
                  <w:left w:val="nil"/>
                  <w:bottom w:val="nil"/>
                  <w:right w:val="nil"/>
                </w:tcBorders>
                <w:shd w:val="clear" w:color="auto" w:fill="auto"/>
                <w:noWrap/>
                <w:vAlign w:val="bottom"/>
                <w:hideMark/>
              </w:tcPr>
            </w:tcPrChange>
          </w:tcPr>
          <w:p w14:paraId="105CA934" w14:textId="77777777" w:rsidR="000F7AE6" w:rsidRPr="000B7C27" w:rsidRDefault="000F7AE6" w:rsidP="00AE170A">
            <w:pPr>
              <w:spacing w:after="0" w:line="240" w:lineRule="auto"/>
              <w:rPr>
                <w:ins w:id="2075" w:author="Landis, Lawrence" w:date="2021-04-13T10:22:00Z"/>
                <w:rFonts w:ascii="Calibri" w:eastAsia="Times New Roman" w:hAnsi="Calibri" w:cs="Calibri"/>
                <w:color w:val="FF0000"/>
              </w:rPr>
            </w:pPr>
            <w:ins w:id="2076" w:author="Landis, Lawrence" w:date="2021-04-13T10:22:00Z">
              <w:r w:rsidRPr="000B7C27">
                <w:rPr>
                  <w:rFonts w:ascii="Calibri" w:eastAsia="Times New Roman" w:hAnsi="Calibri" w:cs="Calibri"/>
                  <w:color w:val="FF0000"/>
                </w:rPr>
                <w:t>SW[8]</w:t>
              </w:r>
            </w:ins>
          </w:p>
        </w:tc>
        <w:tc>
          <w:tcPr>
            <w:tcW w:w="1261" w:type="dxa"/>
            <w:tcBorders>
              <w:top w:val="nil"/>
              <w:left w:val="nil"/>
              <w:bottom w:val="nil"/>
              <w:right w:val="nil"/>
            </w:tcBorders>
            <w:shd w:val="clear" w:color="auto" w:fill="auto"/>
            <w:noWrap/>
            <w:vAlign w:val="bottom"/>
            <w:hideMark/>
            <w:tcPrChange w:id="2077" w:author="Landis, Lawrence" w:date="2021-04-13T10:44:00Z">
              <w:tcPr>
                <w:tcW w:w="1160" w:type="dxa"/>
                <w:tcBorders>
                  <w:top w:val="nil"/>
                  <w:left w:val="nil"/>
                  <w:bottom w:val="nil"/>
                  <w:right w:val="nil"/>
                </w:tcBorders>
                <w:shd w:val="clear" w:color="auto" w:fill="auto"/>
                <w:noWrap/>
                <w:vAlign w:val="bottom"/>
                <w:hideMark/>
              </w:tcPr>
            </w:tcPrChange>
          </w:tcPr>
          <w:p w14:paraId="4DD3D701" w14:textId="77777777" w:rsidR="000F7AE6" w:rsidRPr="000B7C27" w:rsidRDefault="000F7AE6" w:rsidP="00AE170A">
            <w:pPr>
              <w:spacing w:after="0" w:line="240" w:lineRule="auto"/>
              <w:rPr>
                <w:ins w:id="2078" w:author="Landis, Lawrence" w:date="2021-04-13T10:22:00Z"/>
                <w:rFonts w:ascii="Calibri" w:eastAsia="Times New Roman" w:hAnsi="Calibri" w:cs="Calibri"/>
                <w:color w:val="FF0000"/>
              </w:rPr>
            </w:pPr>
            <w:ins w:id="2079" w:author="Landis, Lawrence" w:date="2021-04-13T10:22:00Z">
              <w:r w:rsidRPr="000B7C27">
                <w:rPr>
                  <w:rFonts w:ascii="Calibri" w:eastAsia="Times New Roman" w:hAnsi="Calibri" w:cs="Calibri"/>
                  <w:color w:val="FF0000"/>
                </w:rPr>
                <w:t xml:space="preserve"> PIN_</w:t>
              </w:r>
              <w:r>
                <w:rPr>
                  <w:rFonts w:ascii="Calibri" w:eastAsia="Times New Roman" w:hAnsi="Calibri" w:cs="Calibri"/>
                  <w:color w:val="FF0000"/>
                </w:rPr>
                <w:t>AE16</w:t>
              </w:r>
              <w:r w:rsidRPr="000B7C27">
                <w:rPr>
                  <w:rFonts w:ascii="Calibri" w:eastAsia="Times New Roman" w:hAnsi="Calibri" w:cs="Calibri"/>
                  <w:color w:val="FF0000"/>
                </w:rPr>
                <w:t xml:space="preserve">  </w:t>
              </w:r>
            </w:ins>
          </w:p>
        </w:tc>
      </w:tr>
      <w:tr w:rsidR="000F7AE6" w:rsidRPr="000B7C27" w14:paraId="0FE0F08F" w14:textId="77777777" w:rsidTr="00275A89">
        <w:trPr>
          <w:trHeight w:val="308"/>
          <w:ins w:id="2080" w:author="Landis, Lawrence" w:date="2021-04-13T10:22:00Z"/>
          <w:trPrChange w:id="2081" w:author="Landis, Lawrence" w:date="2021-04-13T10:44:00Z">
            <w:trPr>
              <w:trHeight w:val="300"/>
            </w:trPr>
          </w:trPrChange>
        </w:trPr>
        <w:tc>
          <w:tcPr>
            <w:tcW w:w="1356" w:type="dxa"/>
            <w:tcBorders>
              <w:top w:val="nil"/>
              <w:left w:val="nil"/>
              <w:bottom w:val="nil"/>
              <w:right w:val="nil"/>
            </w:tcBorders>
            <w:shd w:val="clear" w:color="auto" w:fill="auto"/>
            <w:noWrap/>
            <w:vAlign w:val="bottom"/>
            <w:hideMark/>
            <w:tcPrChange w:id="2082" w:author="Landis, Lawrence" w:date="2021-04-13T10:44:00Z">
              <w:tcPr>
                <w:tcW w:w="1300" w:type="dxa"/>
                <w:tcBorders>
                  <w:top w:val="nil"/>
                  <w:left w:val="nil"/>
                  <w:bottom w:val="nil"/>
                  <w:right w:val="nil"/>
                </w:tcBorders>
                <w:shd w:val="clear" w:color="auto" w:fill="auto"/>
                <w:noWrap/>
                <w:vAlign w:val="bottom"/>
                <w:hideMark/>
              </w:tcPr>
            </w:tcPrChange>
          </w:tcPr>
          <w:p w14:paraId="45CE37B8" w14:textId="77777777" w:rsidR="000F7AE6" w:rsidRPr="000B7C27" w:rsidRDefault="000F7AE6" w:rsidP="00AE170A">
            <w:pPr>
              <w:spacing w:after="0" w:line="240" w:lineRule="auto"/>
              <w:rPr>
                <w:ins w:id="2083" w:author="Landis, Lawrence" w:date="2021-04-13T10:22:00Z"/>
                <w:rFonts w:ascii="Calibri" w:eastAsia="Times New Roman" w:hAnsi="Calibri" w:cs="Calibri"/>
                <w:color w:val="FF0000"/>
              </w:rPr>
            </w:pPr>
            <w:ins w:id="2084" w:author="Landis, Lawrence" w:date="2021-04-13T10:22:00Z">
              <w:r w:rsidRPr="000B7C27">
                <w:rPr>
                  <w:rFonts w:ascii="Calibri" w:eastAsia="Times New Roman" w:hAnsi="Calibri" w:cs="Calibri"/>
                  <w:color w:val="FF0000"/>
                </w:rPr>
                <w:t>SW[7]</w:t>
              </w:r>
            </w:ins>
          </w:p>
        </w:tc>
        <w:tc>
          <w:tcPr>
            <w:tcW w:w="1261" w:type="dxa"/>
            <w:tcBorders>
              <w:top w:val="nil"/>
              <w:left w:val="nil"/>
              <w:bottom w:val="nil"/>
              <w:right w:val="nil"/>
            </w:tcBorders>
            <w:shd w:val="clear" w:color="auto" w:fill="auto"/>
            <w:noWrap/>
            <w:vAlign w:val="bottom"/>
            <w:hideMark/>
            <w:tcPrChange w:id="2085" w:author="Landis, Lawrence" w:date="2021-04-13T10:44:00Z">
              <w:tcPr>
                <w:tcW w:w="1160" w:type="dxa"/>
                <w:tcBorders>
                  <w:top w:val="nil"/>
                  <w:left w:val="nil"/>
                  <w:bottom w:val="nil"/>
                  <w:right w:val="nil"/>
                </w:tcBorders>
                <w:shd w:val="clear" w:color="auto" w:fill="auto"/>
                <w:noWrap/>
                <w:vAlign w:val="bottom"/>
                <w:hideMark/>
              </w:tcPr>
            </w:tcPrChange>
          </w:tcPr>
          <w:p w14:paraId="133C6AFC" w14:textId="77777777" w:rsidR="000F7AE6" w:rsidRPr="000B7C27" w:rsidRDefault="000F7AE6" w:rsidP="00AE170A">
            <w:pPr>
              <w:spacing w:after="0" w:line="240" w:lineRule="auto"/>
              <w:rPr>
                <w:ins w:id="2086" w:author="Landis, Lawrence" w:date="2021-04-13T10:22:00Z"/>
                <w:rFonts w:ascii="Calibri" w:eastAsia="Times New Roman" w:hAnsi="Calibri" w:cs="Calibri"/>
                <w:color w:val="FF0000"/>
              </w:rPr>
            </w:pPr>
            <w:ins w:id="2087" w:author="Landis, Lawrence" w:date="2021-04-13T10:22:00Z">
              <w:r w:rsidRPr="000B7C27">
                <w:rPr>
                  <w:rFonts w:ascii="Calibri" w:eastAsia="Times New Roman" w:hAnsi="Calibri" w:cs="Calibri"/>
                  <w:color w:val="FF0000"/>
                </w:rPr>
                <w:t>PIN_</w:t>
              </w:r>
              <w:r>
                <w:rPr>
                  <w:rFonts w:ascii="Calibri" w:eastAsia="Times New Roman" w:hAnsi="Calibri" w:cs="Calibri"/>
                  <w:color w:val="FF0000"/>
                </w:rPr>
                <w:t>AG16</w:t>
              </w:r>
              <w:r w:rsidRPr="000B7C27">
                <w:rPr>
                  <w:rFonts w:ascii="Calibri" w:eastAsia="Times New Roman" w:hAnsi="Calibri" w:cs="Calibri"/>
                  <w:color w:val="FF0000"/>
                </w:rPr>
                <w:t xml:space="preserve">  </w:t>
              </w:r>
            </w:ins>
          </w:p>
        </w:tc>
      </w:tr>
      <w:tr w:rsidR="000F7AE6" w:rsidRPr="000B7C27" w14:paraId="7B6161CD" w14:textId="77777777" w:rsidTr="00275A89">
        <w:trPr>
          <w:trHeight w:val="308"/>
          <w:ins w:id="2088" w:author="Landis, Lawrence" w:date="2021-04-13T10:22:00Z"/>
          <w:trPrChange w:id="2089" w:author="Landis, Lawrence" w:date="2021-04-13T10:44:00Z">
            <w:trPr>
              <w:trHeight w:val="300"/>
            </w:trPr>
          </w:trPrChange>
        </w:trPr>
        <w:tc>
          <w:tcPr>
            <w:tcW w:w="1356" w:type="dxa"/>
            <w:tcBorders>
              <w:top w:val="nil"/>
              <w:left w:val="nil"/>
              <w:bottom w:val="nil"/>
              <w:right w:val="nil"/>
            </w:tcBorders>
            <w:shd w:val="clear" w:color="auto" w:fill="auto"/>
            <w:noWrap/>
            <w:vAlign w:val="bottom"/>
            <w:hideMark/>
            <w:tcPrChange w:id="2090" w:author="Landis, Lawrence" w:date="2021-04-13T10:44:00Z">
              <w:tcPr>
                <w:tcW w:w="1300" w:type="dxa"/>
                <w:tcBorders>
                  <w:top w:val="nil"/>
                  <w:left w:val="nil"/>
                  <w:bottom w:val="nil"/>
                  <w:right w:val="nil"/>
                </w:tcBorders>
                <w:shd w:val="clear" w:color="auto" w:fill="auto"/>
                <w:noWrap/>
                <w:vAlign w:val="bottom"/>
                <w:hideMark/>
              </w:tcPr>
            </w:tcPrChange>
          </w:tcPr>
          <w:p w14:paraId="43795B77" w14:textId="77777777" w:rsidR="000F7AE6" w:rsidRPr="000B7C27" w:rsidRDefault="000F7AE6" w:rsidP="00AE170A">
            <w:pPr>
              <w:spacing w:after="0" w:line="240" w:lineRule="auto"/>
              <w:rPr>
                <w:ins w:id="2091" w:author="Landis, Lawrence" w:date="2021-04-13T10:22:00Z"/>
                <w:rFonts w:ascii="Calibri" w:eastAsia="Times New Roman" w:hAnsi="Calibri" w:cs="Calibri"/>
                <w:color w:val="FF0000"/>
              </w:rPr>
            </w:pPr>
            <w:ins w:id="2092" w:author="Landis, Lawrence" w:date="2021-04-13T10:22:00Z">
              <w:r w:rsidRPr="000B7C27">
                <w:rPr>
                  <w:rFonts w:ascii="Calibri" w:eastAsia="Times New Roman" w:hAnsi="Calibri" w:cs="Calibri"/>
                  <w:color w:val="FF0000"/>
                </w:rPr>
                <w:t>SW[6]</w:t>
              </w:r>
            </w:ins>
          </w:p>
        </w:tc>
        <w:tc>
          <w:tcPr>
            <w:tcW w:w="1261" w:type="dxa"/>
            <w:tcBorders>
              <w:top w:val="nil"/>
              <w:left w:val="nil"/>
              <w:bottom w:val="nil"/>
              <w:right w:val="nil"/>
            </w:tcBorders>
            <w:shd w:val="clear" w:color="auto" w:fill="auto"/>
            <w:noWrap/>
            <w:vAlign w:val="bottom"/>
            <w:hideMark/>
            <w:tcPrChange w:id="2093" w:author="Landis, Lawrence" w:date="2021-04-13T10:44:00Z">
              <w:tcPr>
                <w:tcW w:w="1160" w:type="dxa"/>
                <w:tcBorders>
                  <w:top w:val="nil"/>
                  <w:left w:val="nil"/>
                  <w:bottom w:val="nil"/>
                  <w:right w:val="nil"/>
                </w:tcBorders>
                <w:shd w:val="clear" w:color="auto" w:fill="auto"/>
                <w:noWrap/>
                <w:vAlign w:val="bottom"/>
                <w:hideMark/>
              </w:tcPr>
            </w:tcPrChange>
          </w:tcPr>
          <w:p w14:paraId="21B6C2F1" w14:textId="77777777" w:rsidR="000F7AE6" w:rsidRPr="000B7C27" w:rsidRDefault="000F7AE6" w:rsidP="00AE170A">
            <w:pPr>
              <w:spacing w:after="0" w:line="240" w:lineRule="auto"/>
              <w:rPr>
                <w:ins w:id="2094" w:author="Landis, Lawrence" w:date="2021-04-13T10:22:00Z"/>
                <w:rFonts w:ascii="Calibri" w:eastAsia="Times New Roman" w:hAnsi="Calibri" w:cs="Calibri"/>
                <w:color w:val="FF0000"/>
              </w:rPr>
            </w:pPr>
            <w:ins w:id="2095" w:author="Landis, Lawrence" w:date="2021-04-13T10:22:00Z">
              <w:r w:rsidRPr="000B7C27">
                <w:rPr>
                  <w:rFonts w:ascii="Calibri" w:eastAsia="Times New Roman" w:hAnsi="Calibri" w:cs="Calibri"/>
                  <w:color w:val="FF0000"/>
                </w:rPr>
                <w:t>PIN_</w:t>
              </w:r>
              <w:r>
                <w:rPr>
                  <w:rFonts w:ascii="Calibri" w:eastAsia="Times New Roman" w:hAnsi="Calibri" w:cs="Calibri"/>
                  <w:color w:val="FF0000"/>
                </w:rPr>
                <w:t>AH17</w:t>
              </w:r>
              <w:r w:rsidRPr="000B7C27">
                <w:rPr>
                  <w:rFonts w:ascii="Calibri" w:eastAsia="Times New Roman" w:hAnsi="Calibri" w:cs="Calibri"/>
                  <w:color w:val="FF0000"/>
                </w:rPr>
                <w:t xml:space="preserve"> </w:t>
              </w:r>
            </w:ins>
          </w:p>
        </w:tc>
      </w:tr>
      <w:tr w:rsidR="000F7AE6" w:rsidRPr="000B7C27" w14:paraId="571B281E" w14:textId="77777777" w:rsidTr="00275A89">
        <w:trPr>
          <w:trHeight w:val="308"/>
          <w:ins w:id="2096" w:author="Landis, Lawrence" w:date="2021-04-13T10:22:00Z"/>
          <w:trPrChange w:id="2097" w:author="Landis, Lawrence" w:date="2021-04-13T10:44:00Z">
            <w:trPr>
              <w:trHeight w:val="300"/>
            </w:trPr>
          </w:trPrChange>
        </w:trPr>
        <w:tc>
          <w:tcPr>
            <w:tcW w:w="1356" w:type="dxa"/>
            <w:tcBorders>
              <w:top w:val="nil"/>
              <w:left w:val="nil"/>
              <w:bottom w:val="nil"/>
              <w:right w:val="nil"/>
            </w:tcBorders>
            <w:shd w:val="clear" w:color="auto" w:fill="auto"/>
            <w:noWrap/>
            <w:vAlign w:val="bottom"/>
            <w:hideMark/>
            <w:tcPrChange w:id="2098" w:author="Landis, Lawrence" w:date="2021-04-13T10:44:00Z">
              <w:tcPr>
                <w:tcW w:w="1300" w:type="dxa"/>
                <w:tcBorders>
                  <w:top w:val="nil"/>
                  <w:left w:val="nil"/>
                  <w:bottom w:val="nil"/>
                  <w:right w:val="nil"/>
                </w:tcBorders>
                <w:shd w:val="clear" w:color="auto" w:fill="auto"/>
                <w:noWrap/>
                <w:vAlign w:val="bottom"/>
                <w:hideMark/>
              </w:tcPr>
            </w:tcPrChange>
          </w:tcPr>
          <w:p w14:paraId="61F1F5E6" w14:textId="77777777" w:rsidR="000F7AE6" w:rsidRPr="000B7C27" w:rsidRDefault="000F7AE6" w:rsidP="00AE170A">
            <w:pPr>
              <w:spacing w:after="0" w:line="240" w:lineRule="auto"/>
              <w:rPr>
                <w:ins w:id="2099" w:author="Landis, Lawrence" w:date="2021-04-13T10:22:00Z"/>
                <w:rFonts w:ascii="Calibri" w:eastAsia="Times New Roman" w:hAnsi="Calibri" w:cs="Calibri"/>
                <w:color w:val="FF0000"/>
              </w:rPr>
            </w:pPr>
            <w:ins w:id="2100" w:author="Landis, Lawrence" w:date="2021-04-13T10:22:00Z">
              <w:r w:rsidRPr="000B7C27">
                <w:rPr>
                  <w:rFonts w:ascii="Calibri" w:eastAsia="Times New Roman" w:hAnsi="Calibri" w:cs="Calibri"/>
                  <w:color w:val="FF0000"/>
                </w:rPr>
                <w:t>SW[5]</w:t>
              </w:r>
            </w:ins>
          </w:p>
        </w:tc>
        <w:tc>
          <w:tcPr>
            <w:tcW w:w="1261" w:type="dxa"/>
            <w:tcBorders>
              <w:top w:val="nil"/>
              <w:left w:val="nil"/>
              <w:bottom w:val="nil"/>
              <w:right w:val="nil"/>
            </w:tcBorders>
            <w:shd w:val="clear" w:color="auto" w:fill="auto"/>
            <w:noWrap/>
            <w:vAlign w:val="bottom"/>
            <w:hideMark/>
            <w:tcPrChange w:id="2101" w:author="Landis, Lawrence" w:date="2021-04-13T10:44:00Z">
              <w:tcPr>
                <w:tcW w:w="1160" w:type="dxa"/>
                <w:tcBorders>
                  <w:top w:val="nil"/>
                  <w:left w:val="nil"/>
                  <w:bottom w:val="nil"/>
                  <w:right w:val="nil"/>
                </w:tcBorders>
                <w:shd w:val="clear" w:color="auto" w:fill="auto"/>
                <w:noWrap/>
                <w:vAlign w:val="bottom"/>
                <w:hideMark/>
              </w:tcPr>
            </w:tcPrChange>
          </w:tcPr>
          <w:p w14:paraId="1A735F49" w14:textId="77777777" w:rsidR="000F7AE6" w:rsidRPr="000B7C27" w:rsidRDefault="000F7AE6" w:rsidP="00AE170A">
            <w:pPr>
              <w:spacing w:after="0" w:line="240" w:lineRule="auto"/>
              <w:rPr>
                <w:ins w:id="2102" w:author="Landis, Lawrence" w:date="2021-04-13T10:22:00Z"/>
                <w:rFonts w:ascii="Calibri" w:eastAsia="Times New Roman" w:hAnsi="Calibri" w:cs="Calibri"/>
                <w:color w:val="FF0000"/>
              </w:rPr>
            </w:pPr>
            <w:ins w:id="2103" w:author="Landis, Lawrence" w:date="2021-04-13T10:22:00Z">
              <w:r w:rsidRPr="000B7C27">
                <w:rPr>
                  <w:rFonts w:ascii="Calibri" w:eastAsia="Times New Roman" w:hAnsi="Calibri" w:cs="Calibri"/>
                  <w:color w:val="FF0000"/>
                </w:rPr>
                <w:t>PIN_</w:t>
              </w:r>
              <w:r>
                <w:rPr>
                  <w:rFonts w:ascii="Calibri" w:eastAsia="Times New Roman" w:hAnsi="Calibri" w:cs="Calibri"/>
                  <w:color w:val="FF0000"/>
                </w:rPr>
                <w:t>AH18</w:t>
              </w:r>
              <w:r w:rsidRPr="000B7C27">
                <w:rPr>
                  <w:rFonts w:ascii="Calibri" w:eastAsia="Times New Roman" w:hAnsi="Calibri" w:cs="Calibri"/>
                  <w:color w:val="FF0000"/>
                </w:rPr>
                <w:t xml:space="preserve">  </w:t>
              </w:r>
            </w:ins>
          </w:p>
        </w:tc>
      </w:tr>
      <w:tr w:rsidR="000F7AE6" w:rsidRPr="000B7C27" w14:paraId="09D1E9A0" w14:textId="77777777" w:rsidTr="00275A89">
        <w:trPr>
          <w:trHeight w:val="308"/>
          <w:ins w:id="2104" w:author="Landis, Lawrence" w:date="2021-04-13T10:22:00Z"/>
          <w:trPrChange w:id="2105" w:author="Landis, Lawrence" w:date="2021-04-13T10:44:00Z">
            <w:trPr>
              <w:trHeight w:val="300"/>
            </w:trPr>
          </w:trPrChange>
        </w:trPr>
        <w:tc>
          <w:tcPr>
            <w:tcW w:w="1356" w:type="dxa"/>
            <w:tcBorders>
              <w:top w:val="nil"/>
              <w:left w:val="nil"/>
              <w:bottom w:val="nil"/>
              <w:right w:val="nil"/>
            </w:tcBorders>
            <w:shd w:val="clear" w:color="auto" w:fill="auto"/>
            <w:noWrap/>
            <w:vAlign w:val="bottom"/>
            <w:hideMark/>
            <w:tcPrChange w:id="2106" w:author="Landis, Lawrence" w:date="2021-04-13T10:44:00Z">
              <w:tcPr>
                <w:tcW w:w="1300" w:type="dxa"/>
                <w:tcBorders>
                  <w:top w:val="nil"/>
                  <w:left w:val="nil"/>
                  <w:bottom w:val="nil"/>
                  <w:right w:val="nil"/>
                </w:tcBorders>
                <w:shd w:val="clear" w:color="auto" w:fill="auto"/>
                <w:noWrap/>
                <w:vAlign w:val="bottom"/>
                <w:hideMark/>
              </w:tcPr>
            </w:tcPrChange>
          </w:tcPr>
          <w:p w14:paraId="47DEF45E" w14:textId="77777777" w:rsidR="000F7AE6" w:rsidRPr="000B7C27" w:rsidRDefault="000F7AE6" w:rsidP="00AE170A">
            <w:pPr>
              <w:spacing w:after="0" w:line="240" w:lineRule="auto"/>
              <w:rPr>
                <w:ins w:id="2107" w:author="Landis, Lawrence" w:date="2021-04-13T10:22:00Z"/>
                <w:rFonts w:ascii="Calibri" w:eastAsia="Times New Roman" w:hAnsi="Calibri" w:cs="Calibri"/>
                <w:color w:val="FF0000"/>
              </w:rPr>
            </w:pPr>
            <w:ins w:id="2108" w:author="Landis, Lawrence" w:date="2021-04-13T10:22:00Z">
              <w:r w:rsidRPr="000B7C27">
                <w:rPr>
                  <w:rFonts w:ascii="Calibri" w:eastAsia="Times New Roman" w:hAnsi="Calibri" w:cs="Calibri"/>
                  <w:color w:val="FF0000"/>
                </w:rPr>
                <w:t>SW[4]</w:t>
              </w:r>
            </w:ins>
          </w:p>
        </w:tc>
        <w:tc>
          <w:tcPr>
            <w:tcW w:w="1261" w:type="dxa"/>
            <w:tcBorders>
              <w:top w:val="nil"/>
              <w:left w:val="nil"/>
              <w:bottom w:val="nil"/>
              <w:right w:val="nil"/>
            </w:tcBorders>
            <w:shd w:val="clear" w:color="auto" w:fill="auto"/>
            <w:noWrap/>
            <w:vAlign w:val="bottom"/>
            <w:hideMark/>
            <w:tcPrChange w:id="2109" w:author="Landis, Lawrence" w:date="2021-04-13T10:44:00Z">
              <w:tcPr>
                <w:tcW w:w="1160" w:type="dxa"/>
                <w:tcBorders>
                  <w:top w:val="nil"/>
                  <w:left w:val="nil"/>
                  <w:bottom w:val="nil"/>
                  <w:right w:val="nil"/>
                </w:tcBorders>
                <w:shd w:val="clear" w:color="auto" w:fill="auto"/>
                <w:noWrap/>
                <w:vAlign w:val="bottom"/>
                <w:hideMark/>
              </w:tcPr>
            </w:tcPrChange>
          </w:tcPr>
          <w:p w14:paraId="4F51A273" w14:textId="77777777" w:rsidR="000F7AE6" w:rsidRPr="000B7C27" w:rsidRDefault="000F7AE6" w:rsidP="00AE170A">
            <w:pPr>
              <w:spacing w:after="0" w:line="240" w:lineRule="auto"/>
              <w:rPr>
                <w:ins w:id="2110" w:author="Landis, Lawrence" w:date="2021-04-13T10:22:00Z"/>
                <w:rFonts w:ascii="Calibri" w:eastAsia="Times New Roman" w:hAnsi="Calibri" w:cs="Calibri"/>
                <w:color w:val="FF0000"/>
              </w:rPr>
            </w:pPr>
            <w:ins w:id="2111" w:author="Landis, Lawrence" w:date="2021-04-13T10:22:00Z">
              <w:r w:rsidRPr="000B7C27">
                <w:rPr>
                  <w:rFonts w:ascii="Calibri" w:eastAsia="Times New Roman" w:hAnsi="Calibri" w:cs="Calibri"/>
                  <w:color w:val="FF0000"/>
                </w:rPr>
                <w:t>PIN_</w:t>
              </w:r>
              <w:r>
                <w:rPr>
                  <w:rFonts w:ascii="Calibri" w:eastAsia="Times New Roman" w:hAnsi="Calibri" w:cs="Calibri"/>
                  <w:color w:val="FF0000"/>
                </w:rPr>
                <w:t>AJ16</w:t>
              </w:r>
              <w:r w:rsidRPr="000B7C27">
                <w:rPr>
                  <w:rFonts w:ascii="Calibri" w:eastAsia="Times New Roman" w:hAnsi="Calibri" w:cs="Calibri"/>
                  <w:color w:val="FF0000"/>
                </w:rPr>
                <w:t xml:space="preserve">  </w:t>
              </w:r>
            </w:ins>
          </w:p>
        </w:tc>
      </w:tr>
      <w:tr w:rsidR="000F7AE6" w:rsidRPr="000B7C27" w14:paraId="69DB4976" w14:textId="77777777" w:rsidTr="00275A89">
        <w:trPr>
          <w:trHeight w:val="308"/>
          <w:ins w:id="2112" w:author="Landis, Lawrence" w:date="2021-04-13T10:22:00Z"/>
          <w:trPrChange w:id="2113" w:author="Landis, Lawrence" w:date="2021-04-13T10:44:00Z">
            <w:trPr>
              <w:trHeight w:val="300"/>
            </w:trPr>
          </w:trPrChange>
        </w:trPr>
        <w:tc>
          <w:tcPr>
            <w:tcW w:w="1356" w:type="dxa"/>
            <w:tcBorders>
              <w:top w:val="nil"/>
              <w:left w:val="nil"/>
              <w:bottom w:val="nil"/>
              <w:right w:val="nil"/>
            </w:tcBorders>
            <w:shd w:val="clear" w:color="auto" w:fill="auto"/>
            <w:noWrap/>
            <w:vAlign w:val="bottom"/>
            <w:hideMark/>
            <w:tcPrChange w:id="2114" w:author="Landis, Lawrence" w:date="2021-04-13T10:44:00Z">
              <w:tcPr>
                <w:tcW w:w="1300" w:type="dxa"/>
                <w:tcBorders>
                  <w:top w:val="nil"/>
                  <w:left w:val="nil"/>
                  <w:bottom w:val="nil"/>
                  <w:right w:val="nil"/>
                </w:tcBorders>
                <w:shd w:val="clear" w:color="auto" w:fill="auto"/>
                <w:noWrap/>
                <w:vAlign w:val="bottom"/>
                <w:hideMark/>
              </w:tcPr>
            </w:tcPrChange>
          </w:tcPr>
          <w:p w14:paraId="54FC5C6A" w14:textId="77777777" w:rsidR="000F7AE6" w:rsidRPr="000B7C27" w:rsidRDefault="000F7AE6" w:rsidP="00AE170A">
            <w:pPr>
              <w:spacing w:after="0" w:line="240" w:lineRule="auto"/>
              <w:rPr>
                <w:ins w:id="2115" w:author="Landis, Lawrence" w:date="2021-04-13T10:22:00Z"/>
                <w:rFonts w:ascii="Calibri" w:eastAsia="Times New Roman" w:hAnsi="Calibri" w:cs="Calibri"/>
                <w:color w:val="FF0000"/>
              </w:rPr>
            </w:pPr>
            <w:ins w:id="2116" w:author="Landis, Lawrence" w:date="2021-04-13T10:22:00Z">
              <w:r w:rsidRPr="000B7C27">
                <w:rPr>
                  <w:rFonts w:ascii="Calibri" w:eastAsia="Times New Roman" w:hAnsi="Calibri" w:cs="Calibri"/>
                  <w:color w:val="FF0000"/>
                </w:rPr>
                <w:t>SW[3]</w:t>
              </w:r>
            </w:ins>
          </w:p>
        </w:tc>
        <w:tc>
          <w:tcPr>
            <w:tcW w:w="1261" w:type="dxa"/>
            <w:tcBorders>
              <w:top w:val="nil"/>
              <w:left w:val="nil"/>
              <w:bottom w:val="nil"/>
              <w:right w:val="nil"/>
            </w:tcBorders>
            <w:shd w:val="clear" w:color="auto" w:fill="auto"/>
            <w:noWrap/>
            <w:vAlign w:val="bottom"/>
            <w:hideMark/>
            <w:tcPrChange w:id="2117" w:author="Landis, Lawrence" w:date="2021-04-13T10:44:00Z">
              <w:tcPr>
                <w:tcW w:w="1160" w:type="dxa"/>
                <w:tcBorders>
                  <w:top w:val="nil"/>
                  <w:left w:val="nil"/>
                  <w:bottom w:val="nil"/>
                  <w:right w:val="nil"/>
                </w:tcBorders>
                <w:shd w:val="clear" w:color="auto" w:fill="auto"/>
                <w:noWrap/>
                <w:vAlign w:val="bottom"/>
                <w:hideMark/>
              </w:tcPr>
            </w:tcPrChange>
          </w:tcPr>
          <w:p w14:paraId="70723EAC" w14:textId="77777777" w:rsidR="000F7AE6" w:rsidRPr="000B7C27" w:rsidRDefault="000F7AE6" w:rsidP="00AE170A">
            <w:pPr>
              <w:spacing w:after="0" w:line="240" w:lineRule="auto"/>
              <w:rPr>
                <w:ins w:id="2118" w:author="Landis, Lawrence" w:date="2021-04-13T10:22:00Z"/>
                <w:rFonts w:ascii="Calibri" w:eastAsia="Times New Roman" w:hAnsi="Calibri" w:cs="Calibri"/>
                <w:color w:val="FF0000"/>
              </w:rPr>
            </w:pPr>
            <w:ins w:id="2119" w:author="Landis, Lawrence" w:date="2021-04-13T10:22:00Z">
              <w:r w:rsidRPr="000B7C27">
                <w:rPr>
                  <w:rFonts w:ascii="Calibri" w:eastAsia="Times New Roman" w:hAnsi="Calibri" w:cs="Calibri"/>
                  <w:color w:val="FF0000"/>
                </w:rPr>
                <w:t>PIN_</w:t>
              </w:r>
              <w:r>
                <w:rPr>
                  <w:rFonts w:ascii="Calibri" w:eastAsia="Times New Roman" w:hAnsi="Calibri" w:cs="Calibri"/>
                  <w:color w:val="FF0000"/>
                </w:rPr>
                <w:t>AJ17</w:t>
              </w:r>
              <w:r w:rsidRPr="000B7C27">
                <w:rPr>
                  <w:rFonts w:ascii="Calibri" w:eastAsia="Times New Roman" w:hAnsi="Calibri" w:cs="Calibri"/>
                  <w:color w:val="FF0000"/>
                </w:rPr>
                <w:t xml:space="preserve">  </w:t>
              </w:r>
            </w:ins>
          </w:p>
        </w:tc>
      </w:tr>
      <w:tr w:rsidR="000F7AE6" w:rsidRPr="000B7C27" w14:paraId="229DC252" w14:textId="77777777" w:rsidTr="00275A89">
        <w:trPr>
          <w:trHeight w:val="308"/>
          <w:ins w:id="2120" w:author="Landis, Lawrence" w:date="2021-04-13T10:22:00Z"/>
          <w:trPrChange w:id="2121" w:author="Landis, Lawrence" w:date="2021-04-13T10:44:00Z">
            <w:trPr>
              <w:trHeight w:val="300"/>
            </w:trPr>
          </w:trPrChange>
        </w:trPr>
        <w:tc>
          <w:tcPr>
            <w:tcW w:w="1356" w:type="dxa"/>
            <w:tcBorders>
              <w:top w:val="nil"/>
              <w:left w:val="nil"/>
              <w:bottom w:val="nil"/>
              <w:right w:val="nil"/>
            </w:tcBorders>
            <w:shd w:val="clear" w:color="auto" w:fill="auto"/>
            <w:noWrap/>
            <w:vAlign w:val="bottom"/>
            <w:hideMark/>
            <w:tcPrChange w:id="2122" w:author="Landis, Lawrence" w:date="2021-04-13T10:44:00Z">
              <w:tcPr>
                <w:tcW w:w="1300" w:type="dxa"/>
                <w:tcBorders>
                  <w:top w:val="nil"/>
                  <w:left w:val="nil"/>
                  <w:bottom w:val="nil"/>
                  <w:right w:val="nil"/>
                </w:tcBorders>
                <w:shd w:val="clear" w:color="auto" w:fill="auto"/>
                <w:noWrap/>
                <w:vAlign w:val="bottom"/>
                <w:hideMark/>
              </w:tcPr>
            </w:tcPrChange>
          </w:tcPr>
          <w:p w14:paraId="1C9E332C" w14:textId="77777777" w:rsidR="000F7AE6" w:rsidRPr="000B7C27" w:rsidRDefault="000F7AE6" w:rsidP="00AE170A">
            <w:pPr>
              <w:spacing w:after="0" w:line="240" w:lineRule="auto"/>
              <w:rPr>
                <w:ins w:id="2123" w:author="Landis, Lawrence" w:date="2021-04-13T10:22:00Z"/>
                <w:rFonts w:ascii="Calibri" w:eastAsia="Times New Roman" w:hAnsi="Calibri" w:cs="Calibri"/>
                <w:color w:val="FF0000"/>
              </w:rPr>
            </w:pPr>
            <w:ins w:id="2124" w:author="Landis, Lawrence" w:date="2021-04-13T10:22:00Z">
              <w:r w:rsidRPr="000B7C27">
                <w:rPr>
                  <w:rFonts w:ascii="Calibri" w:eastAsia="Times New Roman" w:hAnsi="Calibri" w:cs="Calibri"/>
                  <w:color w:val="FF0000"/>
                </w:rPr>
                <w:t>SW[2]</w:t>
              </w:r>
            </w:ins>
          </w:p>
        </w:tc>
        <w:tc>
          <w:tcPr>
            <w:tcW w:w="1261" w:type="dxa"/>
            <w:tcBorders>
              <w:top w:val="nil"/>
              <w:left w:val="nil"/>
              <w:bottom w:val="nil"/>
              <w:right w:val="nil"/>
            </w:tcBorders>
            <w:shd w:val="clear" w:color="auto" w:fill="auto"/>
            <w:noWrap/>
            <w:vAlign w:val="bottom"/>
            <w:hideMark/>
            <w:tcPrChange w:id="2125" w:author="Landis, Lawrence" w:date="2021-04-13T10:44:00Z">
              <w:tcPr>
                <w:tcW w:w="1160" w:type="dxa"/>
                <w:tcBorders>
                  <w:top w:val="nil"/>
                  <w:left w:val="nil"/>
                  <w:bottom w:val="nil"/>
                  <w:right w:val="nil"/>
                </w:tcBorders>
                <w:shd w:val="clear" w:color="auto" w:fill="auto"/>
                <w:noWrap/>
                <w:vAlign w:val="bottom"/>
                <w:hideMark/>
              </w:tcPr>
            </w:tcPrChange>
          </w:tcPr>
          <w:p w14:paraId="7C1DE9C2" w14:textId="77777777" w:rsidR="000F7AE6" w:rsidRPr="000B7C27" w:rsidRDefault="000F7AE6" w:rsidP="00AE170A">
            <w:pPr>
              <w:spacing w:after="0" w:line="240" w:lineRule="auto"/>
              <w:rPr>
                <w:ins w:id="2126" w:author="Landis, Lawrence" w:date="2021-04-13T10:22:00Z"/>
                <w:rFonts w:ascii="Calibri" w:eastAsia="Times New Roman" w:hAnsi="Calibri" w:cs="Calibri"/>
                <w:color w:val="FF0000"/>
              </w:rPr>
            </w:pPr>
            <w:ins w:id="2127" w:author="Landis, Lawrence" w:date="2021-04-13T10:22:00Z">
              <w:r w:rsidRPr="000B7C27">
                <w:rPr>
                  <w:rFonts w:ascii="Calibri" w:eastAsia="Times New Roman" w:hAnsi="Calibri" w:cs="Calibri"/>
                  <w:color w:val="FF0000"/>
                </w:rPr>
                <w:t>PIN_</w:t>
              </w:r>
              <w:r>
                <w:rPr>
                  <w:rFonts w:ascii="Calibri" w:eastAsia="Times New Roman" w:hAnsi="Calibri" w:cs="Calibri"/>
                  <w:color w:val="FF0000"/>
                </w:rPr>
                <w:t>AJ19</w:t>
              </w:r>
              <w:r w:rsidRPr="000B7C27">
                <w:rPr>
                  <w:rFonts w:ascii="Calibri" w:eastAsia="Times New Roman" w:hAnsi="Calibri" w:cs="Calibri"/>
                  <w:color w:val="FF0000"/>
                </w:rPr>
                <w:t xml:space="preserve">  </w:t>
              </w:r>
            </w:ins>
          </w:p>
        </w:tc>
      </w:tr>
      <w:tr w:rsidR="000F7AE6" w:rsidRPr="000B7C27" w14:paraId="09C6A8B0" w14:textId="77777777" w:rsidTr="00275A89">
        <w:trPr>
          <w:trHeight w:val="308"/>
          <w:ins w:id="2128" w:author="Landis, Lawrence" w:date="2021-04-13T10:22:00Z"/>
          <w:trPrChange w:id="2129" w:author="Landis, Lawrence" w:date="2021-04-13T10:44:00Z">
            <w:trPr>
              <w:trHeight w:val="300"/>
            </w:trPr>
          </w:trPrChange>
        </w:trPr>
        <w:tc>
          <w:tcPr>
            <w:tcW w:w="1356" w:type="dxa"/>
            <w:tcBorders>
              <w:top w:val="nil"/>
              <w:left w:val="nil"/>
              <w:bottom w:val="nil"/>
              <w:right w:val="nil"/>
            </w:tcBorders>
            <w:shd w:val="clear" w:color="auto" w:fill="auto"/>
            <w:noWrap/>
            <w:vAlign w:val="bottom"/>
            <w:hideMark/>
            <w:tcPrChange w:id="2130" w:author="Landis, Lawrence" w:date="2021-04-13T10:44:00Z">
              <w:tcPr>
                <w:tcW w:w="1300" w:type="dxa"/>
                <w:tcBorders>
                  <w:top w:val="nil"/>
                  <w:left w:val="nil"/>
                  <w:bottom w:val="nil"/>
                  <w:right w:val="nil"/>
                </w:tcBorders>
                <w:shd w:val="clear" w:color="auto" w:fill="auto"/>
                <w:noWrap/>
                <w:vAlign w:val="bottom"/>
                <w:hideMark/>
              </w:tcPr>
            </w:tcPrChange>
          </w:tcPr>
          <w:p w14:paraId="19348D99" w14:textId="77777777" w:rsidR="000F7AE6" w:rsidRPr="000B7C27" w:rsidRDefault="000F7AE6" w:rsidP="00AE170A">
            <w:pPr>
              <w:spacing w:after="0" w:line="240" w:lineRule="auto"/>
              <w:rPr>
                <w:ins w:id="2131" w:author="Landis, Lawrence" w:date="2021-04-13T10:22:00Z"/>
                <w:rFonts w:ascii="Calibri" w:eastAsia="Times New Roman" w:hAnsi="Calibri" w:cs="Calibri"/>
                <w:color w:val="FF0000"/>
              </w:rPr>
            </w:pPr>
            <w:ins w:id="2132" w:author="Landis, Lawrence" w:date="2021-04-13T10:22:00Z">
              <w:r w:rsidRPr="000B7C27">
                <w:rPr>
                  <w:rFonts w:ascii="Calibri" w:eastAsia="Times New Roman" w:hAnsi="Calibri" w:cs="Calibri"/>
                  <w:color w:val="FF0000"/>
                </w:rPr>
                <w:t>SW[1]</w:t>
              </w:r>
            </w:ins>
          </w:p>
        </w:tc>
        <w:tc>
          <w:tcPr>
            <w:tcW w:w="1261" w:type="dxa"/>
            <w:tcBorders>
              <w:top w:val="nil"/>
              <w:left w:val="nil"/>
              <w:bottom w:val="nil"/>
              <w:right w:val="nil"/>
            </w:tcBorders>
            <w:shd w:val="clear" w:color="auto" w:fill="auto"/>
            <w:noWrap/>
            <w:vAlign w:val="bottom"/>
            <w:hideMark/>
            <w:tcPrChange w:id="2133" w:author="Landis, Lawrence" w:date="2021-04-13T10:44:00Z">
              <w:tcPr>
                <w:tcW w:w="1160" w:type="dxa"/>
                <w:tcBorders>
                  <w:top w:val="nil"/>
                  <w:left w:val="nil"/>
                  <w:bottom w:val="nil"/>
                  <w:right w:val="nil"/>
                </w:tcBorders>
                <w:shd w:val="clear" w:color="auto" w:fill="auto"/>
                <w:noWrap/>
                <w:vAlign w:val="bottom"/>
                <w:hideMark/>
              </w:tcPr>
            </w:tcPrChange>
          </w:tcPr>
          <w:p w14:paraId="1028D6D7" w14:textId="77777777" w:rsidR="000F7AE6" w:rsidRPr="000B7C27" w:rsidRDefault="000F7AE6" w:rsidP="00AE170A">
            <w:pPr>
              <w:spacing w:after="0" w:line="240" w:lineRule="auto"/>
              <w:rPr>
                <w:ins w:id="2134" w:author="Landis, Lawrence" w:date="2021-04-13T10:22:00Z"/>
                <w:rFonts w:ascii="Calibri" w:eastAsia="Times New Roman" w:hAnsi="Calibri" w:cs="Calibri"/>
                <w:color w:val="FF0000"/>
              </w:rPr>
            </w:pPr>
            <w:ins w:id="2135" w:author="Landis, Lawrence" w:date="2021-04-13T10:22:00Z">
              <w:r w:rsidRPr="000B7C27">
                <w:rPr>
                  <w:rFonts w:ascii="Calibri" w:eastAsia="Times New Roman" w:hAnsi="Calibri" w:cs="Calibri"/>
                  <w:color w:val="FF0000"/>
                </w:rPr>
                <w:t>PIN_</w:t>
              </w:r>
              <w:r>
                <w:rPr>
                  <w:rFonts w:ascii="Calibri" w:eastAsia="Times New Roman" w:hAnsi="Calibri" w:cs="Calibri"/>
                  <w:color w:val="FF0000"/>
                </w:rPr>
                <w:t>AK19</w:t>
              </w:r>
              <w:r w:rsidRPr="000B7C27">
                <w:rPr>
                  <w:rFonts w:ascii="Calibri" w:eastAsia="Times New Roman" w:hAnsi="Calibri" w:cs="Calibri"/>
                  <w:color w:val="FF0000"/>
                </w:rPr>
                <w:t xml:space="preserve">  </w:t>
              </w:r>
            </w:ins>
          </w:p>
        </w:tc>
      </w:tr>
      <w:tr w:rsidR="000F7AE6" w:rsidRPr="000B7C27" w14:paraId="55C63113" w14:textId="77777777" w:rsidTr="00275A89">
        <w:trPr>
          <w:trHeight w:val="308"/>
          <w:ins w:id="2136" w:author="Landis, Lawrence" w:date="2021-04-13T10:22:00Z"/>
          <w:trPrChange w:id="2137" w:author="Landis, Lawrence" w:date="2021-04-13T10:44:00Z">
            <w:trPr>
              <w:trHeight w:val="300"/>
            </w:trPr>
          </w:trPrChange>
        </w:trPr>
        <w:tc>
          <w:tcPr>
            <w:tcW w:w="1356" w:type="dxa"/>
            <w:tcBorders>
              <w:top w:val="nil"/>
              <w:left w:val="nil"/>
              <w:bottom w:val="nil"/>
              <w:right w:val="nil"/>
            </w:tcBorders>
            <w:shd w:val="clear" w:color="auto" w:fill="auto"/>
            <w:noWrap/>
            <w:vAlign w:val="bottom"/>
            <w:hideMark/>
            <w:tcPrChange w:id="2138" w:author="Landis, Lawrence" w:date="2021-04-13T10:44:00Z">
              <w:tcPr>
                <w:tcW w:w="1300" w:type="dxa"/>
                <w:tcBorders>
                  <w:top w:val="nil"/>
                  <w:left w:val="nil"/>
                  <w:bottom w:val="nil"/>
                  <w:right w:val="nil"/>
                </w:tcBorders>
                <w:shd w:val="clear" w:color="auto" w:fill="auto"/>
                <w:noWrap/>
                <w:vAlign w:val="bottom"/>
                <w:hideMark/>
              </w:tcPr>
            </w:tcPrChange>
          </w:tcPr>
          <w:p w14:paraId="25420C5B" w14:textId="77777777" w:rsidR="000F7AE6" w:rsidRPr="000B7C27" w:rsidRDefault="000F7AE6" w:rsidP="00AE170A">
            <w:pPr>
              <w:spacing w:after="0" w:line="240" w:lineRule="auto"/>
              <w:rPr>
                <w:ins w:id="2139" w:author="Landis, Lawrence" w:date="2021-04-13T10:22:00Z"/>
                <w:rFonts w:ascii="Calibri" w:eastAsia="Times New Roman" w:hAnsi="Calibri" w:cs="Calibri"/>
                <w:color w:val="FF0000"/>
              </w:rPr>
            </w:pPr>
            <w:ins w:id="2140" w:author="Landis, Lawrence" w:date="2021-04-13T10:22:00Z">
              <w:r w:rsidRPr="000B7C27">
                <w:rPr>
                  <w:rFonts w:ascii="Calibri" w:eastAsia="Times New Roman" w:hAnsi="Calibri" w:cs="Calibri"/>
                  <w:color w:val="FF0000"/>
                </w:rPr>
                <w:t>SW[0]</w:t>
              </w:r>
            </w:ins>
          </w:p>
        </w:tc>
        <w:tc>
          <w:tcPr>
            <w:tcW w:w="1261" w:type="dxa"/>
            <w:tcBorders>
              <w:top w:val="nil"/>
              <w:left w:val="nil"/>
              <w:bottom w:val="nil"/>
              <w:right w:val="nil"/>
            </w:tcBorders>
            <w:shd w:val="clear" w:color="auto" w:fill="auto"/>
            <w:noWrap/>
            <w:vAlign w:val="bottom"/>
            <w:hideMark/>
            <w:tcPrChange w:id="2141" w:author="Landis, Lawrence" w:date="2021-04-13T10:44:00Z">
              <w:tcPr>
                <w:tcW w:w="1160" w:type="dxa"/>
                <w:tcBorders>
                  <w:top w:val="nil"/>
                  <w:left w:val="nil"/>
                  <w:bottom w:val="nil"/>
                  <w:right w:val="nil"/>
                </w:tcBorders>
                <w:shd w:val="clear" w:color="auto" w:fill="auto"/>
                <w:noWrap/>
                <w:vAlign w:val="bottom"/>
                <w:hideMark/>
              </w:tcPr>
            </w:tcPrChange>
          </w:tcPr>
          <w:p w14:paraId="71E0BD2C" w14:textId="77777777" w:rsidR="000F7AE6" w:rsidRPr="000B7C27" w:rsidRDefault="000F7AE6" w:rsidP="00AE170A">
            <w:pPr>
              <w:spacing w:after="0" w:line="240" w:lineRule="auto"/>
              <w:rPr>
                <w:ins w:id="2142" w:author="Landis, Lawrence" w:date="2021-04-13T10:22:00Z"/>
                <w:rFonts w:ascii="Calibri" w:eastAsia="Times New Roman" w:hAnsi="Calibri" w:cs="Calibri"/>
                <w:color w:val="FF0000"/>
              </w:rPr>
            </w:pPr>
            <w:ins w:id="2143" w:author="Landis, Lawrence" w:date="2021-04-13T10:22:00Z">
              <w:r w:rsidRPr="000B7C27">
                <w:rPr>
                  <w:rFonts w:ascii="Calibri" w:eastAsia="Times New Roman" w:hAnsi="Calibri" w:cs="Calibri"/>
                  <w:color w:val="FF0000"/>
                </w:rPr>
                <w:t>PIN_</w:t>
              </w:r>
              <w:r>
                <w:rPr>
                  <w:rFonts w:ascii="Calibri" w:eastAsia="Times New Roman" w:hAnsi="Calibri" w:cs="Calibri"/>
                  <w:color w:val="FF0000"/>
                </w:rPr>
                <w:t>AK18</w:t>
              </w:r>
              <w:r w:rsidRPr="000B7C27">
                <w:rPr>
                  <w:rFonts w:ascii="Calibri" w:eastAsia="Times New Roman" w:hAnsi="Calibri" w:cs="Calibri"/>
                  <w:color w:val="FF0000"/>
                </w:rPr>
                <w:t xml:space="preserve">  </w:t>
              </w:r>
            </w:ins>
          </w:p>
        </w:tc>
      </w:tr>
      <w:tr w:rsidR="000F7AE6" w:rsidRPr="000B7C27" w14:paraId="1B72A5F2" w14:textId="77777777" w:rsidTr="00275A89">
        <w:trPr>
          <w:trHeight w:val="308"/>
          <w:ins w:id="2144" w:author="Landis, Lawrence" w:date="2021-04-13T10:22:00Z"/>
          <w:trPrChange w:id="2145" w:author="Landis, Lawrence" w:date="2021-04-13T10:44:00Z">
            <w:trPr>
              <w:trHeight w:val="300"/>
            </w:trPr>
          </w:trPrChange>
        </w:trPr>
        <w:tc>
          <w:tcPr>
            <w:tcW w:w="1356" w:type="dxa"/>
            <w:tcBorders>
              <w:top w:val="nil"/>
              <w:left w:val="nil"/>
              <w:bottom w:val="nil"/>
              <w:right w:val="nil"/>
            </w:tcBorders>
            <w:shd w:val="clear" w:color="auto" w:fill="auto"/>
            <w:noWrap/>
            <w:vAlign w:val="bottom"/>
            <w:hideMark/>
            <w:tcPrChange w:id="2146" w:author="Landis, Lawrence" w:date="2021-04-13T10:44:00Z">
              <w:tcPr>
                <w:tcW w:w="1300" w:type="dxa"/>
                <w:tcBorders>
                  <w:top w:val="nil"/>
                  <w:left w:val="nil"/>
                  <w:bottom w:val="nil"/>
                  <w:right w:val="nil"/>
                </w:tcBorders>
                <w:shd w:val="clear" w:color="auto" w:fill="auto"/>
                <w:noWrap/>
                <w:vAlign w:val="bottom"/>
                <w:hideMark/>
              </w:tcPr>
            </w:tcPrChange>
          </w:tcPr>
          <w:p w14:paraId="2F559BEA" w14:textId="77777777" w:rsidR="000F7AE6" w:rsidRPr="000B7C27" w:rsidRDefault="000F7AE6" w:rsidP="00AE170A">
            <w:pPr>
              <w:spacing w:after="0" w:line="240" w:lineRule="auto"/>
              <w:rPr>
                <w:ins w:id="2147" w:author="Landis, Lawrence" w:date="2021-04-13T10:22:00Z"/>
                <w:rFonts w:ascii="Calibri" w:eastAsia="Times New Roman" w:hAnsi="Calibri" w:cs="Calibri"/>
                <w:color w:val="FF0000"/>
              </w:rPr>
            </w:pPr>
            <w:ins w:id="2148" w:author="Landis, Lawrence" w:date="2021-04-13T10:22:00Z">
              <w:r w:rsidRPr="000B7C27">
                <w:rPr>
                  <w:rFonts w:ascii="Calibri" w:eastAsia="Times New Roman" w:hAnsi="Calibri" w:cs="Calibri"/>
                  <w:color w:val="FF0000"/>
                </w:rPr>
                <w:t>CLOCK_50</w:t>
              </w:r>
            </w:ins>
          </w:p>
        </w:tc>
        <w:tc>
          <w:tcPr>
            <w:tcW w:w="1261" w:type="dxa"/>
            <w:tcBorders>
              <w:top w:val="nil"/>
              <w:left w:val="nil"/>
              <w:bottom w:val="nil"/>
              <w:right w:val="nil"/>
            </w:tcBorders>
            <w:shd w:val="clear" w:color="auto" w:fill="auto"/>
            <w:noWrap/>
            <w:vAlign w:val="bottom"/>
            <w:hideMark/>
            <w:tcPrChange w:id="2149" w:author="Landis, Lawrence" w:date="2021-04-13T10:44:00Z">
              <w:tcPr>
                <w:tcW w:w="1160" w:type="dxa"/>
                <w:tcBorders>
                  <w:top w:val="nil"/>
                  <w:left w:val="nil"/>
                  <w:bottom w:val="nil"/>
                  <w:right w:val="nil"/>
                </w:tcBorders>
                <w:shd w:val="clear" w:color="auto" w:fill="auto"/>
                <w:noWrap/>
                <w:vAlign w:val="bottom"/>
                <w:hideMark/>
              </w:tcPr>
            </w:tcPrChange>
          </w:tcPr>
          <w:p w14:paraId="024B3D13" w14:textId="77777777" w:rsidR="000F7AE6" w:rsidRPr="000B7C27" w:rsidRDefault="000F7AE6" w:rsidP="00AE170A">
            <w:pPr>
              <w:spacing w:after="0" w:line="240" w:lineRule="auto"/>
              <w:rPr>
                <w:ins w:id="2150" w:author="Landis, Lawrence" w:date="2021-04-13T10:22:00Z"/>
                <w:rFonts w:ascii="Calibri" w:eastAsia="Times New Roman" w:hAnsi="Calibri" w:cs="Calibri"/>
                <w:color w:val="FF0000"/>
              </w:rPr>
            </w:pPr>
            <w:ins w:id="2151" w:author="Landis, Lawrence" w:date="2021-04-13T10:22:00Z">
              <w:r w:rsidRPr="000B7C27">
                <w:rPr>
                  <w:rFonts w:ascii="Calibri" w:eastAsia="Times New Roman" w:hAnsi="Calibri" w:cs="Calibri"/>
                  <w:color w:val="FF0000"/>
                </w:rPr>
                <w:t>PIN_</w:t>
              </w:r>
              <w:r>
                <w:rPr>
                  <w:rFonts w:ascii="Calibri" w:eastAsia="Times New Roman" w:hAnsi="Calibri" w:cs="Calibri"/>
                  <w:color w:val="FF0000"/>
                </w:rPr>
                <w:t>AF14</w:t>
              </w:r>
            </w:ins>
          </w:p>
        </w:tc>
      </w:tr>
    </w:tbl>
    <w:p w14:paraId="1854F68E" w14:textId="77777777" w:rsidR="000F7AE6" w:rsidRDefault="000F7AE6" w:rsidP="000F7AE6">
      <w:pPr>
        <w:spacing w:after="59" w:line="300" w:lineRule="auto"/>
        <w:ind w:left="540" w:right="592"/>
        <w:rPr>
          <w:ins w:id="2152" w:author="Landis, Lawrence" w:date="2021-04-13T10:22:00Z"/>
          <w:i/>
          <w:color w:val="FF0000"/>
        </w:rPr>
      </w:pPr>
    </w:p>
    <w:p w14:paraId="0E837490" w14:textId="77777777" w:rsidR="000F7AE6" w:rsidRPr="002E7DC8" w:rsidRDefault="000F7AE6" w:rsidP="000F7AE6">
      <w:pPr>
        <w:spacing w:after="59" w:line="300" w:lineRule="auto"/>
        <w:ind w:left="370" w:right="592"/>
        <w:rPr>
          <w:ins w:id="2153" w:author="Landis, Lawrence" w:date="2021-04-13T10:22:00Z"/>
          <w:iCs/>
        </w:rPr>
      </w:pPr>
    </w:p>
    <w:p w14:paraId="641B7D05" w14:textId="77777777" w:rsidR="000F7AE6" w:rsidRDefault="000F7AE6" w:rsidP="000F7AE6">
      <w:pPr>
        <w:spacing w:after="272" w:line="265" w:lineRule="auto"/>
        <w:ind w:left="-5"/>
        <w:rPr>
          <w:ins w:id="2154" w:author="Landis, Lawrence" w:date="2021-04-13T10:22:00Z"/>
        </w:rPr>
      </w:pPr>
      <w:ins w:id="2155" w:author="Landis, Lawrence" w:date="2021-04-13T10:22:00Z">
        <w:r>
          <w:rPr>
            <w:b/>
            <w:color w:val="0071C5"/>
          </w:rPr>
          <w:t>TO ASSIGN PINS</w:t>
        </w:r>
      </w:ins>
    </w:p>
    <w:p w14:paraId="0D981850" w14:textId="5EF69A72" w:rsidR="000F7AE6" w:rsidRDefault="000F7AE6" w:rsidP="00275A89">
      <w:pPr>
        <w:spacing w:after="342"/>
        <w:ind w:left="10" w:right="592"/>
        <w:rPr>
          <w:ins w:id="2156" w:author="Landis, Lawrence" w:date="2021-04-13T10:22:00Z"/>
        </w:rPr>
        <w:pPrChange w:id="2157" w:author="Landis, Lawrence" w:date="2021-04-13T10:44:00Z">
          <w:pPr>
            <w:spacing w:after="336"/>
            <w:ind w:left="531" w:right="592" w:hanging="279"/>
          </w:pPr>
        </w:pPrChange>
      </w:pPr>
      <w:ins w:id="2158" w:author="Landis, Lawrence" w:date="2021-04-13T10:22:00Z">
        <w:r>
          <w:t xml:space="preserve">Match the </w:t>
        </w:r>
        <w:r w:rsidRPr="00275A89">
          <w:rPr>
            <w:rPrChange w:id="2159" w:author="Landis, Lawrence" w:date="2021-04-13T10:44:00Z">
              <w:rPr>
                <w:b/>
              </w:rPr>
            </w:rPrChange>
          </w:rPr>
          <w:t xml:space="preserve">Signal Name </w:t>
        </w:r>
        <w:r>
          <w:t xml:space="preserve">(1st column) with the </w:t>
        </w:r>
        <w:r w:rsidRPr="00275A89">
          <w:rPr>
            <w:rPrChange w:id="2160" w:author="Landis, Lawrence" w:date="2021-04-13T10:44:00Z">
              <w:rPr>
                <w:b/>
              </w:rPr>
            </w:rPrChange>
          </w:rPr>
          <w:t xml:space="preserve">FPGA Pin # </w:t>
        </w:r>
        <w:r>
          <w:t xml:space="preserve">(2nd column) in </w:t>
        </w:r>
      </w:ins>
      <w:ins w:id="2161" w:author="Landis, Lawrence" w:date="2021-04-13T10:44:00Z">
        <w:r w:rsidR="00790BFA">
          <w:t xml:space="preserve">the </w:t>
        </w:r>
      </w:ins>
      <w:ins w:id="2162" w:author="Landis, Lawrence" w:date="2021-04-13T10:22:00Z">
        <w:r>
          <w:t xml:space="preserve">table above. Assign </w:t>
        </w:r>
        <w:r w:rsidRPr="00275A89">
          <w:rPr>
            <w:rPrChange w:id="2163" w:author="Landis, Lawrence" w:date="2021-04-13T10:44:00Z">
              <w:rPr>
                <w:b/>
              </w:rPr>
            </w:rPrChange>
          </w:rPr>
          <w:t xml:space="preserve">LEDR[9] </w:t>
        </w:r>
        <w:r>
          <w:t xml:space="preserve">to </w:t>
        </w:r>
        <w:r w:rsidRPr="00275A89">
          <w:rPr>
            <w:rPrChange w:id="2164" w:author="Landis, Lawrence" w:date="2021-04-13T10:44:00Z">
              <w:rPr>
                <w:b/>
              </w:rPr>
            </w:rPrChange>
          </w:rPr>
          <w:t xml:space="preserve">PIN_Y21 </w:t>
        </w:r>
        <w:r>
          <w:t>by typing PIN_Y21 in the location column in the Pin Planner.</w:t>
        </w:r>
      </w:ins>
    </w:p>
    <w:p w14:paraId="1EE97355" w14:textId="77777777" w:rsidR="000F7AE6" w:rsidRDefault="000F7AE6" w:rsidP="00790BFA">
      <w:pPr>
        <w:pStyle w:val="BodyText2"/>
        <w:rPr>
          <w:ins w:id="2165" w:author="Landis, Lawrence" w:date="2021-04-13T10:22:00Z"/>
        </w:rPr>
        <w:pPrChange w:id="2166" w:author="Landis, Lawrence" w:date="2021-04-13T10:45:00Z">
          <w:pPr>
            <w:spacing w:after="229" w:line="300" w:lineRule="auto"/>
            <w:ind w:left="540" w:right="592"/>
          </w:pPr>
        </w:pPrChange>
      </w:pPr>
      <w:ins w:id="2167" w:author="Landis, Lawrence" w:date="2021-04-13T10:22:00Z">
        <w:r>
          <w:t>Note: the signal names in your code and names in the manual don’t have to match. As long as you connect the names in your design to the proper pin location, your design will be connected properly. In this lab, we have named the signals as a vector so pin names are of the form LEDR[0], LEDR[1] and so on.</w:t>
        </w:r>
      </w:ins>
    </w:p>
    <w:p w14:paraId="7CFA352E" w14:textId="4E7D9F89" w:rsidR="000F7AE6" w:rsidRDefault="000F7AE6" w:rsidP="00790BFA">
      <w:pPr>
        <w:spacing w:after="342"/>
        <w:ind w:left="10" w:right="592"/>
        <w:rPr>
          <w:ins w:id="2168" w:author="Landis, Lawrence" w:date="2021-04-13T10:22:00Z"/>
        </w:rPr>
        <w:pPrChange w:id="2169" w:author="Landis, Lawrence" w:date="2021-04-13T10:45:00Z">
          <w:pPr>
            <w:ind w:left="531" w:right="592" w:hanging="279"/>
          </w:pPr>
        </w:pPrChange>
      </w:pPr>
      <w:ins w:id="2170" w:author="Landis, Lawrence" w:date="2021-04-13T10:22:00Z">
        <w:r>
          <w:t xml:space="preserve">An alternate method is to left click on the </w:t>
        </w:r>
        <w:r w:rsidRPr="00790BFA">
          <w:rPr>
            <w:rPrChange w:id="2171" w:author="Landis, Lawrence" w:date="2021-04-13T10:45:00Z">
              <w:rPr>
                <w:b/>
              </w:rPr>
            </w:rPrChange>
          </w:rPr>
          <w:t xml:space="preserve">Node Name </w:t>
        </w:r>
        <w:r>
          <w:t xml:space="preserve">in the Pin Planner and drag the pin on top of the ball grid map location assigned in the table. Release the pin on the proper location. Hit the escape key and move to the next pin. Assign </w:t>
        </w:r>
        <w:r w:rsidRPr="00790BFA">
          <w:rPr>
            <w:rPrChange w:id="2172" w:author="Landis, Lawrence" w:date="2021-04-13T10:45:00Z">
              <w:rPr>
                <w:b/>
              </w:rPr>
            </w:rPrChange>
          </w:rPr>
          <w:t xml:space="preserve">LEDR[8] </w:t>
        </w:r>
        <w:r>
          <w:t xml:space="preserve">to </w:t>
        </w:r>
        <w:r w:rsidRPr="00790BFA">
          <w:rPr>
            <w:rPrChange w:id="2173" w:author="Landis, Lawrence" w:date="2021-04-13T10:45:00Z">
              <w:rPr>
                <w:b/>
              </w:rPr>
            </w:rPrChange>
          </w:rPr>
          <w:t xml:space="preserve">PIN_W21 </w:t>
        </w:r>
        <w:r>
          <w:t>using this method.</w:t>
        </w:r>
      </w:ins>
    </w:p>
    <w:p w14:paraId="25D7137C" w14:textId="7ABB5DBD" w:rsidR="000F7AE6" w:rsidRDefault="000F7AE6" w:rsidP="00790BFA">
      <w:pPr>
        <w:spacing w:after="342"/>
        <w:ind w:left="10" w:right="592"/>
        <w:rPr>
          <w:ins w:id="2174" w:author="Landis, Lawrence" w:date="2021-04-13T10:22:00Z"/>
        </w:rPr>
        <w:pPrChange w:id="2175" w:author="Landis, Lawrence" w:date="2021-04-13T10:45:00Z">
          <w:pPr>
            <w:ind w:left="531" w:right="592" w:hanging="279"/>
          </w:pPr>
        </w:pPrChange>
      </w:pPr>
      <w:ins w:id="2176" w:author="Landis, Lawrence" w:date="2021-04-13T10:22:00Z">
        <w:r>
          <w:t xml:space="preserve">When you finish, you can just close the window – the </w:t>
        </w:r>
      </w:ins>
      <w:ins w:id="2177" w:author="Landis, Lawrence" w:date="2021-04-13T10:46:00Z">
        <w:r w:rsidR="00CC745F">
          <w:t xml:space="preserve">Pin </w:t>
        </w:r>
      </w:ins>
      <w:ins w:id="2178" w:author="Landis, Lawrence" w:date="2021-04-13T10:22:00Z">
        <w:r>
          <w:t xml:space="preserve">Planner does not have a Save button, but it will save anyways. </w:t>
        </w:r>
        <w:r w:rsidRPr="00790BFA">
          <w:rPr>
            <w:rPrChange w:id="2179" w:author="Landis, Lawrence" w:date="2021-04-13T10:45:00Z">
              <w:rPr>
                <w:i/>
              </w:rPr>
            </w:rPrChange>
          </w:rPr>
          <w:t xml:space="preserve">This </w:t>
        </w:r>
        <w:proofErr w:type="spellStart"/>
        <w:r w:rsidRPr="00790BFA">
          <w:rPr>
            <w:rPrChange w:id="2180" w:author="Landis, Lawrence" w:date="2021-04-13T10:45:00Z">
              <w:rPr>
                <w:i/>
              </w:rPr>
            </w:rPrChange>
          </w:rPr>
          <w:t>switch_to_led</w:t>
        </w:r>
        <w:proofErr w:type="spellEnd"/>
        <w:r w:rsidRPr="00790BFA">
          <w:rPr>
            <w:rPrChange w:id="2181" w:author="Landis, Lawrence" w:date="2021-04-13T10:45:00Z">
              <w:rPr>
                <w:i/>
              </w:rPr>
            </w:rPrChange>
          </w:rPr>
          <w:t xml:space="preserve"> lab does not require the CLOCK</w:t>
        </w:r>
      </w:ins>
      <w:ins w:id="2182" w:author="Landis, Lawrence" w:date="2021-04-13T10:46:00Z">
        <w:r w:rsidR="00CC745F">
          <w:t>_50</w:t>
        </w:r>
      </w:ins>
      <w:ins w:id="2183" w:author="Landis, Lawrence" w:date="2021-04-13T10:22:00Z">
        <w:r w:rsidRPr="00790BFA">
          <w:rPr>
            <w:rPrChange w:id="2184" w:author="Landis, Lawrence" w:date="2021-04-13T10:45:00Z">
              <w:rPr>
                <w:i/>
              </w:rPr>
            </w:rPrChange>
          </w:rPr>
          <w:t xml:space="preserve"> signals so you can ignore these for the time being. </w:t>
        </w:r>
        <w:r>
          <w:t>The clock signal is required for the Knight Rider lab, so you will need to assign it prior to compiling that lab.</w:t>
        </w:r>
      </w:ins>
    </w:p>
    <w:p w14:paraId="47133392" w14:textId="010817D2" w:rsidR="000F7AE6" w:rsidRDefault="000F7AE6" w:rsidP="00CC745F">
      <w:pPr>
        <w:spacing w:after="342"/>
        <w:ind w:right="592"/>
        <w:rPr>
          <w:ins w:id="2185" w:author="Landis, Lawrence" w:date="2021-04-13T10:22:00Z"/>
        </w:rPr>
        <w:pPrChange w:id="2186" w:author="Landis, Lawrence" w:date="2021-04-13T10:46:00Z">
          <w:pPr>
            <w:spacing w:after="37"/>
            <w:ind w:left="531" w:right="592" w:hanging="279"/>
          </w:pPr>
        </w:pPrChange>
      </w:pPr>
      <w:ins w:id="2187" w:author="Landis, Lawrence" w:date="2021-04-13T10:22:00Z">
        <w:r>
          <w:t xml:space="preserve">Last, we will assign the remaining pins using a TCL commands. In Quartus, proceed to </w:t>
        </w:r>
        <w:r w:rsidRPr="00790BFA">
          <w:rPr>
            <w:rPrChange w:id="2188" w:author="Landis, Lawrence" w:date="2021-04-13T10:45:00Z">
              <w:rPr>
                <w:b/>
              </w:rPr>
            </w:rPrChange>
          </w:rPr>
          <w:t xml:space="preserve">View </w:t>
        </w:r>
        <w:r w:rsidRPr="00790BFA">
          <w:rPr>
            <w:rPrChange w:id="2189" w:author="Landis, Lawrence" w:date="2021-04-13T10:45:00Z">
              <w:rPr>
                <w:rFonts w:ascii="Cambria" w:eastAsia="Cambria" w:hAnsi="Cambria" w:cs="Cambria"/>
              </w:rPr>
            </w:rPrChange>
          </w:rPr>
          <w:t xml:space="preserve">→ </w:t>
        </w:r>
        <w:r w:rsidRPr="00790BFA">
          <w:rPr>
            <w:rPrChange w:id="2190" w:author="Landis, Lawrence" w:date="2021-04-13T10:45:00Z">
              <w:rPr>
                <w:b/>
              </w:rPr>
            </w:rPrChange>
          </w:rPr>
          <w:t xml:space="preserve">Utility Windows </w:t>
        </w:r>
        <w:r w:rsidRPr="00790BFA">
          <w:rPr>
            <w:rPrChange w:id="2191" w:author="Landis, Lawrence" w:date="2021-04-13T10:45:00Z">
              <w:rPr>
                <w:rFonts w:ascii="Cambria" w:eastAsia="Cambria" w:hAnsi="Cambria" w:cs="Cambria"/>
              </w:rPr>
            </w:rPrChange>
          </w:rPr>
          <w:t xml:space="preserve">→ </w:t>
        </w:r>
        <w:r w:rsidRPr="00790BFA">
          <w:rPr>
            <w:rPrChange w:id="2192" w:author="Landis, Lawrence" w:date="2021-04-13T10:45:00Z">
              <w:rPr>
                <w:b/>
              </w:rPr>
            </w:rPrChange>
          </w:rPr>
          <w:t>TCL Console</w:t>
        </w:r>
        <w:r>
          <w:t xml:space="preserve">. You should see a window across the bottom of your Quartus window as shown in Figure 13. If it doesn’t show up, try the command again as </w:t>
        </w:r>
        <w:proofErr w:type="gramStart"/>
        <w:r>
          <w:t>this toggles</w:t>
        </w:r>
        <w:proofErr w:type="gramEnd"/>
        <w:r>
          <w:t xml:space="preserve"> the window on and off.</w:t>
        </w:r>
      </w:ins>
    </w:p>
    <w:p w14:paraId="46AE325E" w14:textId="77777777" w:rsidR="000F7AE6" w:rsidRDefault="000F7AE6" w:rsidP="000F7AE6">
      <w:pPr>
        <w:spacing w:after="383" w:line="259" w:lineRule="auto"/>
        <w:ind w:left="1701"/>
        <w:rPr>
          <w:ins w:id="2193" w:author="Landis, Lawrence" w:date="2021-04-13T10:22:00Z"/>
        </w:rPr>
      </w:pPr>
      <w:ins w:id="2194" w:author="Landis, Lawrence" w:date="2021-04-13T10:22:00Z">
        <w:r>
          <w:rPr>
            <w:noProof/>
          </w:rPr>
          <w:drawing>
            <wp:inline distT="0" distB="0" distL="0" distR="0" wp14:anchorId="292C55A2" wp14:editId="24DDF6D4">
              <wp:extent cx="3601508" cy="1087956"/>
              <wp:effectExtent l="0" t="0" r="0" b="0"/>
              <wp:docPr id="1157" name="Picture 1157"/>
              <wp:cNvGraphicFramePr/>
              <a:graphic xmlns:a="http://schemas.openxmlformats.org/drawingml/2006/main">
                <a:graphicData uri="http://schemas.openxmlformats.org/drawingml/2006/picture">
                  <pic:pic xmlns:pic="http://schemas.openxmlformats.org/drawingml/2006/picture">
                    <pic:nvPicPr>
                      <pic:cNvPr id="1157" name="Picture 1157"/>
                      <pic:cNvPicPr/>
                    </pic:nvPicPr>
                    <pic:blipFill>
                      <a:blip r:embed="rId78"/>
                      <a:stretch>
                        <a:fillRect/>
                      </a:stretch>
                    </pic:blipFill>
                    <pic:spPr>
                      <a:xfrm>
                        <a:off x="0" y="0"/>
                        <a:ext cx="3601508" cy="1087956"/>
                      </a:xfrm>
                      <a:prstGeom prst="rect">
                        <a:avLst/>
                      </a:prstGeom>
                    </pic:spPr>
                  </pic:pic>
                </a:graphicData>
              </a:graphic>
            </wp:inline>
          </w:drawing>
        </w:r>
      </w:ins>
    </w:p>
    <w:p w14:paraId="23CF212F" w14:textId="77777777" w:rsidR="000F7AE6" w:rsidRDefault="000F7AE6" w:rsidP="000F7AE6">
      <w:pPr>
        <w:spacing w:after="571" w:line="265" w:lineRule="auto"/>
        <w:ind w:left="10" w:right="608"/>
        <w:jc w:val="center"/>
        <w:rPr>
          <w:ins w:id="2195" w:author="Landis, Lawrence" w:date="2021-04-13T10:22:00Z"/>
        </w:rPr>
      </w:pPr>
      <w:ins w:id="2196" w:author="Landis, Lawrence" w:date="2021-04-13T10:22:00Z">
        <w:r>
          <w:t>Figure 13: TCL Console window</w:t>
        </w:r>
      </w:ins>
    </w:p>
    <w:p w14:paraId="5C38C42A" w14:textId="4A5F9698" w:rsidR="000F7AE6" w:rsidRDefault="000F7AE6" w:rsidP="009D1EE8">
      <w:pPr>
        <w:spacing w:after="342"/>
        <w:ind w:right="592"/>
        <w:rPr>
          <w:ins w:id="2197" w:author="Landis, Lawrence" w:date="2021-04-13T10:22:00Z"/>
        </w:rPr>
        <w:pPrChange w:id="2198" w:author="Landis, Lawrence" w:date="2021-04-13T10:47:00Z">
          <w:pPr>
            <w:ind w:left="531" w:hanging="279"/>
          </w:pPr>
        </w:pPrChange>
      </w:pPr>
      <w:ins w:id="2199" w:author="Landis, Lawrence" w:date="2021-04-13T10:22:00Z">
        <w:r>
          <w:t xml:space="preserve">Open this file that corresponds to your development kit: </w:t>
        </w:r>
      </w:ins>
      <w:ins w:id="2200" w:author="Landis, Lawrence" w:date="2021-04-13T10:48:00Z">
        <w:r w:rsidR="00787FBB">
          <w:fldChar w:fldCharType="begin"/>
        </w:r>
        <w:r w:rsidR="00787FBB">
          <w:instrText xml:space="preserve"> HYPERLINK "https://github.com/intel/FPGA-Devcloud/blob/master/main/QuickStartGuides/Workshop_Intro_DE1_SoC_Labsland/DE1_SOC_pins.tcl" </w:instrText>
        </w:r>
        <w:r w:rsidR="00787FBB">
          <w:fldChar w:fldCharType="separate"/>
        </w:r>
        <w:r w:rsidRPr="00787FBB">
          <w:rPr>
            <w:rStyle w:val="Hyperlink"/>
            <w:rPrChange w:id="2201" w:author="Landis, Lawrence" w:date="2021-04-13T10:47:00Z">
              <w:rPr>
                <w:color w:val="00AEEF"/>
              </w:rPr>
            </w:rPrChange>
          </w:rPr>
          <w:t>DE1_SOC_pins</w:t>
        </w:r>
        <w:r w:rsidR="00787FBB" w:rsidRPr="00787FBB">
          <w:rPr>
            <w:rStyle w:val="Hyperlink"/>
          </w:rPr>
          <w:t>.tcl</w:t>
        </w:r>
        <w:r w:rsidR="00787FBB">
          <w:fldChar w:fldCharType="end"/>
        </w:r>
        <w:r w:rsidR="00787FBB">
          <w:t xml:space="preserve"> </w:t>
        </w:r>
      </w:ins>
      <w:ins w:id="2202" w:author="Landis, Lawrence" w:date="2021-04-13T10:47:00Z">
        <w:r w:rsidR="0083026D">
          <w:t xml:space="preserve">. </w:t>
        </w:r>
      </w:ins>
      <w:ins w:id="2203" w:author="Landis, Lawrence" w:date="2021-04-13T10:22:00Z">
        <w:r>
          <w:t>If you are using a different board, you can write your own .</w:t>
        </w:r>
        <w:proofErr w:type="spellStart"/>
        <w:r>
          <w:t>tcl</w:t>
        </w:r>
        <w:proofErr w:type="spellEnd"/>
        <w:r>
          <w:t xml:space="preserve"> file by examining the template and using the pin guides from the user manual.</w:t>
        </w:r>
      </w:ins>
    </w:p>
    <w:p w14:paraId="08CA7307" w14:textId="44CB4CB4" w:rsidR="000F7AE6" w:rsidRDefault="000F7AE6" w:rsidP="009D1EE8">
      <w:pPr>
        <w:spacing w:after="342"/>
        <w:ind w:right="592"/>
        <w:rPr>
          <w:ins w:id="2204" w:author="Landis, Lawrence" w:date="2021-04-13T10:22:00Z"/>
        </w:rPr>
        <w:pPrChange w:id="2205" w:author="Landis, Lawrence" w:date="2021-04-13T10:47:00Z">
          <w:pPr>
            <w:ind w:left="531" w:right="592" w:hanging="279"/>
          </w:pPr>
        </w:pPrChange>
      </w:pPr>
      <w:ins w:id="2206" w:author="Landis, Lawrence" w:date="2021-04-13T10:22:00Z">
        <w:r>
          <w:t>Copy the commands from the file and enter them in the TCL Console window. Note that if you reassign pins that have already been assigned in the pin planner, this will not cause a problem, as long as the pin locations are correct. Make sure that carriage returns are properly copied over from these TCL commands into the TCL utility window. If all the lines in the DE1SOC_pins.tcl show up on one line, try another editor (</w:t>
        </w:r>
        <w:proofErr w:type="spellStart"/>
        <w:r>
          <w:t>eg</w:t>
        </w:r>
        <w:proofErr w:type="spellEnd"/>
        <w:r>
          <w:t xml:space="preserve"> vi seems to merge all the lines and notepad includes the carriage returns). If all 21 TCL commands show up as a single continuous line, you will need to copy and paste each command one at a </w:t>
        </w:r>
        <w:proofErr w:type="gramStart"/>
        <w:r>
          <w:t>time</w:t>
        </w:r>
      </w:ins>
      <w:ins w:id="2207" w:author="Landis, Lawrence" w:date="2021-04-13T10:49:00Z">
        <w:r w:rsidR="00C24065">
          <w:t>, or</w:t>
        </w:r>
        <w:proofErr w:type="gramEnd"/>
        <w:r w:rsidR="00C24065">
          <w:t xml:space="preserve"> copy from a different editor</w:t>
        </w:r>
      </w:ins>
      <w:ins w:id="2208" w:author="Landis, Lawrence" w:date="2021-04-13T10:22:00Z">
        <w:r>
          <w:t xml:space="preserve">. The beginning of each line starts with </w:t>
        </w:r>
        <w:proofErr w:type="spellStart"/>
        <w:r w:rsidRPr="009D1EE8">
          <w:rPr>
            <w:rPrChange w:id="2209" w:author="Landis, Lawrence" w:date="2021-04-13T10:47:00Z">
              <w:rPr>
                <w:rFonts w:ascii="Consolas" w:eastAsia="Consolas" w:hAnsi="Consolas" w:cs="Consolas"/>
              </w:rPr>
            </w:rPrChange>
          </w:rPr>
          <w:t>set_location_assignment</w:t>
        </w:r>
        <w:proofErr w:type="spellEnd"/>
        <w:r>
          <w:t>. Make sure you enter the last carriage return entered in the TCL command window to pick up the last line.</w:t>
        </w:r>
      </w:ins>
    </w:p>
    <w:p w14:paraId="59AB7902" w14:textId="5C124553" w:rsidR="000F7AE6" w:rsidRDefault="000F7AE6" w:rsidP="009D1EE8">
      <w:pPr>
        <w:spacing w:after="342"/>
        <w:ind w:right="592"/>
        <w:rPr>
          <w:ins w:id="2210" w:author="Landis, Lawrence" w:date="2021-04-13T10:22:00Z"/>
        </w:rPr>
        <w:pPrChange w:id="2211" w:author="Landis, Lawrence" w:date="2021-04-13T10:47:00Z">
          <w:pPr>
            <w:spacing w:after="354"/>
            <w:ind w:left="531" w:right="592" w:hanging="279"/>
          </w:pPr>
        </w:pPrChange>
      </w:pPr>
      <w:ins w:id="2212" w:author="Landis, Lawrence" w:date="2021-04-13T10:22:00Z">
        <w:r>
          <w:t>Now the remaining pins have been assigned for you by the script. To check what has been assigned</w:t>
        </w:r>
      </w:ins>
      <w:ins w:id="2213" w:author="Landis, Lawrence" w:date="2021-04-13T10:49:00Z">
        <w:r w:rsidR="00C7028C">
          <w:t>,</w:t>
        </w:r>
      </w:ins>
      <w:ins w:id="2214" w:author="Landis, Lawrence" w:date="2021-04-13T10:22:00Z">
        <w:r>
          <w:t xml:space="preserve"> you can return to the Pin Planner application or alternatively open the Assignment Editor Window (</w:t>
        </w:r>
        <w:r w:rsidRPr="009D1EE8">
          <w:rPr>
            <w:rPrChange w:id="2215" w:author="Landis, Lawrence" w:date="2021-04-13T10:47:00Z">
              <w:rPr>
                <w:b/>
              </w:rPr>
            </w:rPrChange>
          </w:rPr>
          <w:t xml:space="preserve">Assignments </w:t>
        </w:r>
        <w:r w:rsidRPr="009D1EE8">
          <w:rPr>
            <w:rPrChange w:id="2216" w:author="Landis, Lawrence" w:date="2021-04-13T10:47:00Z">
              <w:rPr>
                <w:rFonts w:ascii="Cambria" w:eastAsia="Cambria" w:hAnsi="Cambria" w:cs="Cambria"/>
              </w:rPr>
            </w:rPrChange>
          </w:rPr>
          <w:t xml:space="preserve">→ </w:t>
        </w:r>
        <w:r w:rsidRPr="009D1EE8">
          <w:rPr>
            <w:rPrChange w:id="2217" w:author="Landis, Lawrence" w:date="2021-04-13T10:47:00Z">
              <w:rPr>
                <w:b/>
              </w:rPr>
            </w:rPrChange>
          </w:rPr>
          <w:t>Assignment Editor</w:t>
        </w:r>
        <w:r>
          <w:t>) to check that the TCL commands have properly set the pinout for your Switch to LED design. Try both methods to familiarize yourself with different techniques to manage and observe pin constraints.</w:t>
        </w:r>
      </w:ins>
      <w:ins w:id="2218" w:author="Landis, Lawrence" w:date="2021-04-13T10:49:00Z">
        <w:r w:rsidR="00C7028C">
          <w:t xml:space="preserve"> Note the direction of the ports since the</w:t>
        </w:r>
      </w:ins>
      <w:ins w:id="2219" w:author="Landis, Lawrence" w:date="2021-04-13T10:50:00Z">
        <w:r w:rsidR="00C7028C">
          <w:t xml:space="preserve">y match your </w:t>
        </w:r>
        <w:proofErr w:type="spellStart"/>
        <w:r w:rsidR="00C7028C">
          <w:t>switch_to_led</w:t>
        </w:r>
        <w:proofErr w:type="spellEnd"/>
        <w:r w:rsidR="00C7028C">
          <w:t xml:space="preserve"> design. CLOCK_50 port is indicated with a question mark since it doesn’t exist in your </w:t>
        </w:r>
        <w:proofErr w:type="gramStart"/>
        <w:r w:rsidR="00C7028C">
          <w:t>design, but</w:t>
        </w:r>
        <w:proofErr w:type="gramEnd"/>
        <w:r w:rsidR="00C7028C">
          <w:t xml:space="preserve"> will be used in a subsequent lab.</w:t>
        </w:r>
      </w:ins>
    </w:p>
    <w:p w14:paraId="224E14AD" w14:textId="77777777" w:rsidR="000F7AE6" w:rsidRDefault="000F7AE6" w:rsidP="000F7AE6">
      <w:pPr>
        <w:keepNext/>
        <w:spacing w:after="354"/>
        <w:ind w:left="531" w:right="592" w:hanging="279"/>
        <w:rPr>
          <w:ins w:id="2220" w:author="Landis, Lawrence" w:date="2021-04-13T10:22:00Z"/>
        </w:rPr>
      </w:pPr>
      <w:ins w:id="2221" w:author="Landis, Lawrence" w:date="2021-04-13T10:22:00Z">
        <w:r w:rsidRPr="00562462">
          <w:drawing>
            <wp:inline distT="0" distB="0" distL="0" distR="0" wp14:anchorId="7252E7B9" wp14:editId="719093B3">
              <wp:extent cx="6146165" cy="4016375"/>
              <wp:effectExtent l="0" t="0" r="698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46165" cy="4016375"/>
                      </a:xfrm>
                      <a:prstGeom prst="rect">
                        <a:avLst/>
                      </a:prstGeom>
                    </pic:spPr>
                  </pic:pic>
                </a:graphicData>
              </a:graphic>
            </wp:inline>
          </w:drawing>
        </w:r>
      </w:ins>
    </w:p>
    <w:p w14:paraId="287BE73F" w14:textId="43FA7331" w:rsidR="000F7AE6" w:rsidRDefault="000F7AE6" w:rsidP="00C7028C">
      <w:pPr>
        <w:pStyle w:val="Heading2"/>
        <w:ind w:left="0" w:firstLine="0"/>
        <w:rPr>
          <w:ins w:id="2222" w:author="Landis, Lawrence" w:date="2021-04-13T10:22:00Z"/>
        </w:rPr>
        <w:pPrChange w:id="2223" w:author="Landis, Lawrence" w:date="2021-04-13T10:51:00Z">
          <w:pPr>
            <w:pStyle w:val="Heading3"/>
            <w:spacing w:after="116"/>
            <w:ind w:left="-5"/>
          </w:pPr>
        </w:pPrChange>
      </w:pPr>
      <w:ins w:id="2224" w:author="Landis, Lawrence" w:date="2021-04-13T10:22:00Z">
        <w:r>
          <w:t>Compiling Your Code</w:t>
        </w:r>
      </w:ins>
    </w:p>
    <w:p w14:paraId="346330C8" w14:textId="00765AF7" w:rsidR="000F7AE6" w:rsidRDefault="000F7AE6" w:rsidP="00C7028C">
      <w:pPr>
        <w:spacing w:after="348"/>
        <w:ind w:right="592"/>
        <w:rPr>
          <w:ins w:id="2225" w:author="Landis, Lawrence" w:date="2021-04-13T10:22:00Z"/>
        </w:rPr>
        <w:pPrChange w:id="2226" w:author="Landis, Lawrence" w:date="2021-04-13T10:51:00Z">
          <w:pPr>
            <w:spacing w:after="348"/>
            <w:ind w:left="531" w:right="592" w:hanging="279"/>
          </w:pPr>
        </w:pPrChange>
      </w:pPr>
      <w:ins w:id="2227" w:author="Landis, Lawrence" w:date="2021-04-13T10:22:00Z">
        <w:r>
          <w:t xml:space="preserve">Click </w:t>
        </w:r>
        <w:r>
          <w:rPr>
            <w:noProof/>
          </w:rPr>
          <w:drawing>
            <wp:inline distT="0" distB="0" distL="0" distR="0" wp14:anchorId="527F1EA8" wp14:editId="71C7EAC5">
              <wp:extent cx="239163" cy="220029"/>
              <wp:effectExtent l="0" t="0" r="0" b="0"/>
              <wp:docPr id="1193" name="Picture 1193"/>
              <wp:cNvGraphicFramePr/>
              <a:graphic xmlns:a="http://schemas.openxmlformats.org/drawingml/2006/main">
                <a:graphicData uri="http://schemas.openxmlformats.org/drawingml/2006/picture">
                  <pic:pic xmlns:pic="http://schemas.openxmlformats.org/drawingml/2006/picture">
                    <pic:nvPicPr>
                      <pic:cNvPr id="1193" name="Picture 1193"/>
                      <pic:cNvPicPr/>
                    </pic:nvPicPr>
                    <pic:blipFill>
                      <a:blip r:embed="rId80"/>
                      <a:stretch>
                        <a:fillRect/>
                      </a:stretch>
                    </pic:blipFill>
                    <pic:spPr>
                      <a:xfrm>
                        <a:off x="0" y="0"/>
                        <a:ext cx="239163" cy="220029"/>
                      </a:xfrm>
                      <a:prstGeom prst="rect">
                        <a:avLst/>
                      </a:prstGeom>
                    </pic:spPr>
                  </pic:pic>
                </a:graphicData>
              </a:graphic>
            </wp:inline>
          </w:drawing>
        </w:r>
        <w:r>
          <w:t xml:space="preserve"> , located at the top of the main Quartus window, to start the full compilation of your code. You can also go to: </w:t>
        </w:r>
        <w:r>
          <w:rPr>
            <w:b/>
          </w:rPr>
          <w:t xml:space="preserve">Processing </w:t>
        </w:r>
        <w:r>
          <w:rPr>
            <w:rFonts w:ascii="Cambria" w:eastAsia="Cambria" w:hAnsi="Cambria" w:cs="Cambria"/>
          </w:rPr>
          <w:t xml:space="preserve">→ </w:t>
        </w:r>
        <w:r>
          <w:rPr>
            <w:b/>
          </w:rPr>
          <w:t>Start Compilation</w:t>
        </w:r>
        <w:r>
          <w:t>.</w:t>
        </w:r>
      </w:ins>
    </w:p>
    <w:p w14:paraId="5C533AC7" w14:textId="77777777" w:rsidR="000F7AE6" w:rsidRDefault="000F7AE6" w:rsidP="00C7028C">
      <w:pPr>
        <w:ind w:right="592"/>
        <w:rPr>
          <w:ins w:id="2228" w:author="Landis, Lawrence" w:date="2021-04-13T10:22:00Z"/>
        </w:rPr>
        <w:pPrChange w:id="2229" w:author="Landis, Lawrence" w:date="2021-04-13T10:51:00Z">
          <w:pPr>
            <w:ind w:left="531" w:right="592" w:hanging="279"/>
          </w:pPr>
        </w:pPrChange>
      </w:pPr>
      <w:ins w:id="2230" w:author="Landis, Lawrence" w:date="2021-04-13T10:22:00Z">
        <w:r>
          <w:rPr>
            <w:rFonts w:ascii="Times New Roman" w:eastAsia="Times New Roman" w:hAnsi="Times New Roman" w:cs="Times New Roman"/>
          </w:rPr>
          <w:t xml:space="preserve"> </w:t>
        </w:r>
        <w:r>
          <w:t>After roughly 1 to 2 minutes depending on your machine type and amount of RAM, the compilation should complete and there should be 0 errors. (You can ignore warnings.)</w:t>
        </w:r>
      </w:ins>
    </w:p>
    <w:p w14:paraId="0002C122" w14:textId="77777777" w:rsidR="000F7AE6" w:rsidRDefault="000F7AE6" w:rsidP="000F7AE6">
      <w:pPr>
        <w:spacing w:after="383" w:line="259" w:lineRule="auto"/>
        <w:ind w:left="567"/>
        <w:rPr>
          <w:ins w:id="2231" w:author="Landis, Lawrence" w:date="2021-04-13T10:22:00Z"/>
        </w:rPr>
      </w:pPr>
      <w:ins w:id="2232" w:author="Landis, Lawrence" w:date="2021-04-13T10:22:00Z">
        <w:r>
          <w:rPr>
            <w:noProof/>
          </w:rPr>
          <w:drawing>
            <wp:inline distT="0" distB="0" distL="0" distR="0" wp14:anchorId="1D867C4F" wp14:editId="4B5B962D">
              <wp:extent cx="5042892" cy="3007546"/>
              <wp:effectExtent l="0" t="0" r="0" b="0"/>
              <wp:docPr id="1217" name="Picture 1217"/>
              <wp:cNvGraphicFramePr/>
              <a:graphic xmlns:a="http://schemas.openxmlformats.org/drawingml/2006/main">
                <a:graphicData uri="http://schemas.openxmlformats.org/drawingml/2006/picture">
                  <pic:pic xmlns:pic="http://schemas.openxmlformats.org/drawingml/2006/picture">
                    <pic:nvPicPr>
                      <pic:cNvPr id="1217" name="Picture 1217"/>
                      <pic:cNvPicPr/>
                    </pic:nvPicPr>
                    <pic:blipFill>
                      <a:blip r:embed="rId81"/>
                      <a:stretch>
                        <a:fillRect/>
                      </a:stretch>
                    </pic:blipFill>
                    <pic:spPr>
                      <a:xfrm>
                        <a:off x="0" y="0"/>
                        <a:ext cx="5042892" cy="3007546"/>
                      </a:xfrm>
                      <a:prstGeom prst="rect">
                        <a:avLst/>
                      </a:prstGeom>
                    </pic:spPr>
                  </pic:pic>
                </a:graphicData>
              </a:graphic>
            </wp:inline>
          </w:drawing>
        </w:r>
      </w:ins>
    </w:p>
    <w:p w14:paraId="04B7EADB" w14:textId="77777777" w:rsidR="000F7AE6" w:rsidRDefault="000F7AE6" w:rsidP="000F7AE6">
      <w:pPr>
        <w:spacing w:after="352" w:line="265" w:lineRule="auto"/>
        <w:ind w:left="10"/>
        <w:jc w:val="center"/>
        <w:rPr>
          <w:ins w:id="2233" w:author="Landis, Lawrence" w:date="2021-04-13T10:22:00Z"/>
        </w:rPr>
      </w:pPr>
      <w:ins w:id="2234" w:author="Landis, Lawrence" w:date="2021-04-13T10:22:00Z">
        <w:r>
          <w:t>Figure 14: Quartus window showing successful compilation</w:t>
        </w:r>
      </w:ins>
    </w:p>
    <w:p w14:paraId="1EB97B33" w14:textId="01E7F4B8" w:rsidR="000F7AE6" w:rsidRDefault="000F7AE6" w:rsidP="00117269">
      <w:pPr>
        <w:pStyle w:val="Heading2"/>
        <w:ind w:left="0" w:firstLine="0"/>
        <w:rPr>
          <w:ins w:id="2235" w:author="Landis, Lawrence" w:date="2021-04-13T10:22:00Z"/>
        </w:rPr>
        <w:pPrChange w:id="2236" w:author="Landis, Lawrence" w:date="2021-04-13T11:01:00Z">
          <w:pPr>
            <w:pStyle w:val="Heading3"/>
            <w:ind w:left="-5"/>
          </w:pPr>
        </w:pPrChange>
      </w:pPr>
      <w:ins w:id="2237" w:author="Landis, Lawrence" w:date="2021-04-13T10:22:00Z">
        <w:r>
          <w:t xml:space="preserve">Programming Your FPGA Design using </w:t>
        </w:r>
        <w:proofErr w:type="spellStart"/>
        <w:r>
          <w:t>labsland</w:t>
        </w:r>
        <w:proofErr w:type="spellEnd"/>
        <w:r>
          <w:t xml:space="preserve"> remote board access</w:t>
        </w:r>
      </w:ins>
    </w:p>
    <w:p w14:paraId="4CB81835" w14:textId="0E7A5D8F" w:rsidR="000F7AE6" w:rsidRDefault="000F7AE6" w:rsidP="000F7AE6">
      <w:pPr>
        <w:rPr>
          <w:ins w:id="2238" w:author="Landis, Lawrence" w:date="2021-04-13T10:22:00Z"/>
        </w:rPr>
      </w:pPr>
      <w:ins w:id="2239" w:author="Landis, Lawrence" w:date="2021-04-13T10:22:00Z">
        <w:r>
          <w:t xml:space="preserve">Labsland is a company that specializes in hosting remote labs. Click on this </w:t>
        </w:r>
      </w:ins>
      <w:ins w:id="2240" w:author="Landis, Lawrence" w:date="2021-04-13T11:23:00Z">
        <w:r w:rsidR="00532AD2">
          <w:fldChar w:fldCharType="begin"/>
        </w:r>
        <w:r w:rsidR="00532AD2">
          <w:instrText xml:space="preserve"> HYPERLINK "https://intel-uw.labsland.com/standalone/join/GRBF8537" </w:instrText>
        </w:r>
        <w:r w:rsidR="00532AD2">
          <w:fldChar w:fldCharType="separate"/>
        </w:r>
        <w:r w:rsidRPr="00532AD2">
          <w:rPr>
            <w:rStyle w:val="Hyperlink"/>
          </w:rPr>
          <w:t>link</w:t>
        </w:r>
        <w:r w:rsidR="00532AD2">
          <w:fldChar w:fldCharType="end"/>
        </w:r>
      </w:ins>
      <w:ins w:id="2241" w:author="Landis, Lawrence" w:date="2021-04-13T10:22:00Z">
        <w:r>
          <w:t xml:space="preserve"> and you will be instructed to create an account. Enter your credentials.</w:t>
        </w:r>
      </w:ins>
    </w:p>
    <w:p w14:paraId="4D859154" w14:textId="0C47B11B" w:rsidR="000F7AE6" w:rsidRDefault="000F7AE6" w:rsidP="000F7AE6">
      <w:pPr>
        <w:rPr>
          <w:ins w:id="2242" w:author="Landis, Lawrence" w:date="2021-04-13T10:22:00Z"/>
        </w:rPr>
      </w:pPr>
      <w:ins w:id="2243" w:author="Landis, Lawrence" w:date="2021-04-13T10:22:00Z">
        <w:r>
          <w:t xml:space="preserve">Labsland offers two methods of connectivity to development boards. The first is what is called IDE mode. IDE mode is an overlay on top of Quartus that allows a user to add files, </w:t>
        </w:r>
        <w:proofErr w:type="gramStart"/>
        <w:r>
          <w:t>compile</w:t>
        </w:r>
        <w:proofErr w:type="gramEnd"/>
        <w:r>
          <w:t xml:space="preserve"> and program in a simplified GUI. It doesn’t offer the flexibility of Quartus but is great for first time users of FPGAs. The </w:t>
        </w:r>
      </w:ins>
      <w:ins w:id="2244" w:author="Landis, Lawrence" w:date="2021-04-13T11:30:00Z">
        <w:r w:rsidR="00470995">
          <w:t xml:space="preserve">second mode is called </w:t>
        </w:r>
      </w:ins>
      <w:ins w:id="2245" w:author="Landis, Lawrence" w:date="2021-04-13T10:22:00Z">
        <w:r>
          <w:t xml:space="preserve">no-IDE mode </w:t>
        </w:r>
      </w:ins>
      <w:ins w:id="2246" w:author="Landis, Lawrence" w:date="2021-04-13T11:30:00Z">
        <w:r w:rsidR="00470995">
          <w:t xml:space="preserve">which </w:t>
        </w:r>
      </w:ins>
      <w:ins w:id="2247" w:author="Landis, Lawrence" w:date="2021-04-13T10:22:00Z">
        <w:r>
          <w:t xml:space="preserve">supports programming the FPGA development kit only. All design and development work </w:t>
        </w:r>
        <w:proofErr w:type="gramStart"/>
        <w:r>
          <w:t>is</w:t>
        </w:r>
        <w:proofErr w:type="gramEnd"/>
        <w:r>
          <w:t xml:space="preserve"> run on a locally installed version of Quartus. You will be using the no IDE mode for this lab.</w:t>
        </w:r>
      </w:ins>
    </w:p>
    <w:p w14:paraId="182528D2" w14:textId="72001F64" w:rsidR="000F7AE6" w:rsidRDefault="002B7FA3" w:rsidP="00867CDC">
      <w:pPr>
        <w:rPr>
          <w:ins w:id="2248" w:author="Landis, Lawrence" w:date="2021-04-13T10:22:00Z"/>
        </w:rPr>
        <w:pPrChange w:id="2249" w:author="Landis, Lawrence" w:date="2021-04-13T11:01:00Z">
          <w:pPr>
            <w:spacing w:after="352"/>
            <w:ind w:left="555" w:right="592"/>
          </w:pPr>
        </w:pPrChange>
      </w:pPr>
      <w:ins w:id="2250" w:author="Landis, Lawrence" w:date="2021-04-13T11:30:00Z">
        <w:r>
          <w:t>C</w:t>
        </w:r>
      </w:ins>
      <w:ins w:id="2251" w:author="Landis, Lawrence" w:date="2021-04-13T10:22:00Z">
        <w:r w:rsidR="000F7AE6">
          <w:t xml:space="preserve">lick on </w:t>
        </w:r>
      </w:ins>
      <w:ins w:id="2252" w:author="Landis, Lawrence" w:date="2021-04-13T11:31:00Z">
        <w:r w:rsidR="003E6491">
          <w:t>this</w:t>
        </w:r>
      </w:ins>
      <w:ins w:id="2253" w:author="Landis, Lawrence" w:date="2021-04-13T10:22:00Z">
        <w:r w:rsidR="000F7AE6">
          <w:t xml:space="preserve"> </w:t>
        </w:r>
      </w:ins>
      <w:ins w:id="2254" w:author="Landis, Lawrence" w:date="2021-04-13T11:31:00Z">
        <w:r w:rsidR="003E6491">
          <w:fldChar w:fldCharType="begin"/>
        </w:r>
        <w:r w:rsidR="003E6491">
          <w:instrText xml:space="preserve"> HYPERLINK "https://intel-uw.labsland.com/groups/xN_7DxHIZ6HzMicYIsi0AzsnO3FcFrQHU2yAsb4XRig/fpga-de1-soc-direct/" </w:instrText>
        </w:r>
        <w:r w:rsidR="003E6491">
          <w:fldChar w:fldCharType="separate"/>
        </w:r>
        <w:r w:rsidR="000F7AE6" w:rsidRPr="003E6491">
          <w:rPr>
            <w:rStyle w:val="Hyperlink"/>
            <w:rPrChange w:id="2255" w:author="Landis, Lawrence" w:date="2021-04-13T11:01:00Z">
              <w:rPr>
                <w:rStyle w:val="Hyperlink"/>
              </w:rPr>
            </w:rPrChange>
          </w:rPr>
          <w:t>link</w:t>
        </w:r>
        <w:r w:rsidR="003E6491">
          <w:fldChar w:fldCharType="end"/>
        </w:r>
      </w:ins>
      <w:ins w:id="2256" w:author="Landis, Lawrence" w:date="2021-04-13T10:22:00Z">
        <w:r w:rsidR="000F7AE6">
          <w:t xml:space="preserve"> to run the DE1-SoC development kit in “no-IDE” mode. To allow others access and make sure boards are not always occupied, you </w:t>
        </w:r>
      </w:ins>
      <w:ins w:id="2257" w:author="Landis, Lawrence" w:date="2021-04-13T11:31:00Z">
        <w:r w:rsidR="00B90431">
          <w:t>get two minutes to access your</w:t>
        </w:r>
      </w:ins>
      <w:ins w:id="2258" w:author="Landis, Lawrence" w:date="2021-04-13T10:22:00Z">
        <w:r w:rsidR="000F7AE6">
          <w:t xml:space="preserve"> FPGA development kit. Work efficiently so you don’t need to continually login to connect to a board. Click Access.  Next click Choose File and navigate to your programming image called </w:t>
        </w:r>
      </w:ins>
      <w:proofErr w:type="spellStart"/>
      <w:ins w:id="2259" w:author="Landis, Lawrence" w:date="2021-04-13T14:20:00Z">
        <w:r w:rsidR="006523BD">
          <w:t>switch_to_led</w:t>
        </w:r>
      </w:ins>
      <w:ins w:id="2260" w:author="Landis, Lawrence" w:date="2021-04-13T10:22:00Z">
        <w:r w:rsidR="000F7AE6">
          <w:t>.sof</w:t>
        </w:r>
        <w:proofErr w:type="spellEnd"/>
        <w:r w:rsidR="000F7AE6">
          <w:t xml:space="preserve"> which is located in the </w:t>
        </w:r>
        <w:proofErr w:type="spellStart"/>
        <w:r w:rsidR="000F7AE6">
          <w:t>output_files</w:t>
        </w:r>
        <w:proofErr w:type="spellEnd"/>
        <w:r w:rsidR="000F7AE6">
          <w:t xml:space="preserve"> directory of your project. </w:t>
        </w:r>
      </w:ins>
    </w:p>
    <w:p w14:paraId="649BC9F1" w14:textId="77777777" w:rsidR="000F7AE6" w:rsidRDefault="000F7AE6" w:rsidP="000F7AE6">
      <w:pPr>
        <w:keepNext/>
        <w:rPr>
          <w:ins w:id="2261" w:author="Landis, Lawrence" w:date="2021-04-13T10:22:00Z"/>
        </w:rPr>
      </w:pPr>
      <w:ins w:id="2262" w:author="Landis, Lawrence" w:date="2021-04-13T10:22:00Z">
        <w:r w:rsidRPr="003C122E">
          <w:drawing>
            <wp:inline distT="0" distB="0" distL="0" distR="0" wp14:anchorId="139D0E06" wp14:editId="0B2FAF36">
              <wp:extent cx="6146165" cy="3502660"/>
              <wp:effectExtent l="0" t="0" r="698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46165" cy="3502660"/>
                      </a:xfrm>
                      <a:prstGeom prst="rect">
                        <a:avLst/>
                      </a:prstGeom>
                    </pic:spPr>
                  </pic:pic>
                </a:graphicData>
              </a:graphic>
            </wp:inline>
          </w:drawing>
        </w:r>
      </w:ins>
    </w:p>
    <w:p w14:paraId="479F1198" w14:textId="77777777" w:rsidR="000F7AE6" w:rsidRPr="00600756" w:rsidRDefault="000F7AE6" w:rsidP="000F7AE6">
      <w:pPr>
        <w:pStyle w:val="Caption"/>
        <w:jc w:val="both"/>
        <w:rPr>
          <w:ins w:id="2263" w:author="Landis, Lawrence" w:date="2021-04-13T10:22:00Z"/>
        </w:rPr>
      </w:pPr>
      <w:ins w:id="2264" w:author="Landis, Lawrence" w:date="2021-04-13T10:22:00Z">
        <w:r>
          <w:t xml:space="preserve">Figure </w:t>
        </w:r>
        <w:r>
          <w:fldChar w:fldCharType="begin"/>
        </w:r>
        <w:r>
          <w:instrText xml:space="preserve"> SEQ Figure \* ARABIC </w:instrText>
        </w:r>
        <w:r>
          <w:fldChar w:fldCharType="separate"/>
        </w:r>
        <w:r>
          <w:rPr>
            <w:noProof/>
          </w:rPr>
          <w:t>1</w:t>
        </w:r>
        <w:r>
          <w:fldChar w:fldCharType="end"/>
        </w:r>
        <w:r>
          <w:t xml:space="preserve">: Labsland FPGA </w:t>
        </w:r>
        <w:proofErr w:type="spellStart"/>
        <w:r>
          <w:t>labratory</w:t>
        </w:r>
        <w:proofErr w:type="spellEnd"/>
      </w:ins>
    </w:p>
    <w:p w14:paraId="3C72D567" w14:textId="77777777" w:rsidR="000F7AE6" w:rsidRDefault="000F7AE6" w:rsidP="000F7AE6">
      <w:pPr>
        <w:spacing w:after="383" w:line="259" w:lineRule="auto"/>
        <w:ind w:left="283"/>
        <w:rPr>
          <w:ins w:id="2265" w:author="Landis, Lawrence" w:date="2021-04-13T10:22:00Z"/>
        </w:rPr>
      </w:pPr>
    </w:p>
    <w:p w14:paraId="1C719A73" w14:textId="77777777" w:rsidR="000F7AE6" w:rsidRDefault="000F7AE6" w:rsidP="000F7AE6">
      <w:pPr>
        <w:spacing w:after="571" w:line="265" w:lineRule="auto"/>
        <w:ind w:left="10" w:right="608"/>
        <w:jc w:val="center"/>
        <w:rPr>
          <w:ins w:id="2266" w:author="Landis, Lawrence" w:date="2021-04-13T10:22:00Z"/>
        </w:rPr>
      </w:pPr>
      <w:ins w:id="2267" w:author="Landis, Lawrence" w:date="2021-04-13T10:22:00Z">
        <w:r>
          <w:t>Figure 17: The Programmer window</w:t>
        </w:r>
      </w:ins>
    </w:p>
    <w:p w14:paraId="4D3EF2F0" w14:textId="77777777" w:rsidR="000F7AE6" w:rsidRDefault="000F7AE6" w:rsidP="000F7AE6">
      <w:pPr>
        <w:spacing w:after="352"/>
        <w:ind w:left="555" w:right="592" w:hanging="10"/>
        <w:rPr>
          <w:ins w:id="2268" w:author="Landis, Lawrence" w:date="2021-04-13T10:22:00Z"/>
        </w:rPr>
      </w:pPr>
      <w:ins w:id="2269" w:author="Landis, Lawrence" w:date="2021-04-13T10:22:00Z">
        <w:r>
          <w:t xml:space="preserve">Upload the .sof file. Next, click on the virtualized switch buttons and observe the associated LEDs illuminate on the board through the camera view. Congratulations! You have just completed the </w:t>
        </w:r>
        <w:proofErr w:type="spellStart"/>
        <w:r>
          <w:t>switch_to_led</w:t>
        </w:r>
        <w:proofErr w:type="spellEnd"/>
        <w:r>
          <w:t xml:space="preserve"> lab using the DE1-SoC Development Board.</w:t>
        </w:r>
      </w:ins>
    </w:p>
    <w:p w14:paraId="02FAADC5" w14:textId="77777777" w:rsidR="000F7AE6" w:rsidRDefault="000F7AE6" w:rsidP="000F7AE6">
      <w:pPr>
        <w:pStyle w:val="Heading1"/>
        <w:ind w:left="-5"/>
        <w:rPr>
          <w:ins w:id="2270" w:author="Landis, Lawrence" w:date="2021-04-13T10:22:00Z"/>
        </w:rPr>
      </w:pPr>
      <w:ins w:id="2271" w:author="Landis, Lawrence" w:date="2021-04-13T10:22:00Z">
        <w:r>
          <w:t>LAB 4: 2 TO 1 MULTIPLEXER</w:t>
        </w:r>
      </w:ins>
    </w:p>
    <w:p w14:paraId="65E9041A" w14:textId="77777777" w:rsidR="000F7AE6" w:rsidRDefault="000F7AE6" w:rsidP="000F7AE6">
      <w:pPr>
        <w:spacing w:after="404" w:line="259" w:lineRule="auto"/>
        <w:rPr>
          <w:ins w:id="2272" w:author="Landis, Lawrence" w:date="2021-04-13T10:22:00Z"/>
        </w:rPr>
      </w:pPr>
      <w:ins w:id="2273" w:author="Landis, Lawrence" w:date="2021-04-13T10:22:00Z">
        <w:r>
          <w:rPr>
            <w:rFonts w:ascii="Calibri" w:eastAsia="Calibri" w:hAnsi="Calibri" w:cs="Calibri"/>
            <w:noProof/>
          </w:rPr>
          <mc:AlternateContent>
            <mc:Choice Requires="wpg">
              <w:drawing>
                <wp:inline distT="0" distB="0" distL="0" distR="0" wp14:anchorId="3F61527B" wp14:editId="13A60470">
                  <wp:extent cx="5759996" cy="10122"/>
                  <wp:effectExtent l="0" t="0" r="0" b="0"/>
                  <wp:docPr id="25317" name="Group 25317"/>
                  <wp:cNvGraphicFramePr/>
                  <a:graphic xmlns:a="http://schemas.openxmlformats.org/drawingml/2006/main">
                    <a:graphicData uri="http://schemas.microsoft.com/office/word/2010/wordprocessingGroup">
                      <wpg:wgp>
                        <wpg:cNvGrpSpPr/>
                        <wpg:grpSpPr>
                          <a:xfrm>
                            <a:off x="0" y="0"/>
                            <a:ext cx="5759996" cy="10122"/>
                            <a:chOff x="0" y="0"/>
                            <a:chExt cx="5759996" cy="10122"/>
                          </a:xfrm>
                        </wpg:grpSpPr>
                        <wps:wsp>
                          <wps:cNvPr id="1338" name="Shape 1338"/>
                          <wps:cNvSpPr/>
                          <wps:spPr>
                            <a:xfrm>
                              <a:off x="0" y="0"/>
                              <a:ext cx="5759996" cy="0"/>
                            </a:xfrm>
                            <a:custGeom>
                              <a:avLst/>
                              <a:gdLst/>
                              <a:ahLst/>
                              <a:cxnLst/>
                              <a:rect l="0" t="0" r="0" b="0"/>
                              <a:pathLst>
                                <a:path w="5759996">
                                  <a:moveTo>
                                    <a:pt x="0" y="0"/>
                                  </a:moveTo>
                                  <a:lnTo>
                                    <a:pt x="5759996" y="0"/>
                                  </a:lnTo>
                                </a:path>
                              </a:pathLst>
                            </a:custGeom>
                            <a:ln w="10122" cap="flat">
                              <a:miter lim="127000"/>
                            </a:ln>
                          </wps:spPr>
                          <wps:style>
                            <a:lnRef idx="1">
                              <a:srgbClr val="003C71"/>
                            </a:lnRef>
                            <a:fillRef idx="0">
                              <a:srgbClr val="000000">
                                <a:alpha val="0"/>
                              </a:srgbClr>
                            </a:fillRef>
                            <a:effectRef idx="0">
                              <a:scrgbClr r="0" g="0" b="0"/>
                            </a:effectRef>
                            <a:fontRef idx="none"/>
                          </wps:style>
                          <wps:bodyPr/>
                        </wps:wsp>
                      </wpg:wgp>
                    </a:graphicData>
                  </a:graphic>
                </wp:inline>
              </w:drawing>
            </mc:Choice>
            <mc:Fallback>
              <w:pict>
                <v:group w14:anchorId="78BC2CD2" id="Group 25317" o:spid="_x0000_s1026" style="width:453.55pt;height:.8pt;mso-position-horizontal-relative:char;mso-position-vertical-relative:line" coordsize="57599,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">
                  <v:shape id="Shape 1338" o:spid="_x0000_s1027" style="position:absolute;width:57599;height:0;visibility:visible;mso-wrap-style:square;v-text-anchor:top" coordsize="5759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" path="m,l5759996,e" filled="f" strokecolor="#003b71" strokeweight=".28117mm">
                    <v:stroke miterlimit="83231f" joinstyle="miter"/>
                    <v:path arrowok="t" textboxrect="0,0,5759996,0"/>
                  </v:shape>
                  <w10:anchorlock/>
                </v:group>
              </w:pict>
            </mc:Fallback>
          </mc:AlternateContent>
        </w:r>
      </w:ins>
    </w:p>
    <w:p w14:paraId="263C9682" w14:textId="77777777" w:rsidR="00DE1F8C" w:rsidRPr="00DE1F8C" w:rsidRDefault="00DE1F8C" w:rsidP="00DE1F8C">
      <w:pPr>
        <w:pStyle w:val="ListParagraph"/>
        <w:keepNext/>
        <w:keepLines/>
        <w:numPr>
          <w:ilvl w:val="0"/>
          <w:numId w:val="1"/>
        </w:numPr>
        <w:spacing w:before="200" w:after="0"/>
        <w:contextualSpacing w:val="0"/>
        <w:outlineLvl w:val="1"/>
        <w:rPr>
          <w:ins w:id="2274" w:author="Landis, Lawrence" w:date="2021-04-13T14:21:00Z"/>
          <w:rFonts w:eastAsiaTheme="majorEastAsia" w:cs="Intel Clear"/>
          <w:b/>
          <w:bCs/>
          <w:vanish/>
          <w:color w:val="808080" w:themeColor="background1" w:themeShade="80"/>
          <w:sz w:val="26"/>
          <w:szCs w:val="26"/>
        </w:rPr>
      </w:pPr>
    </w:p>
    <w:p w14:paraId="374F59BA" w14:textId="53D179DB" w:rsidR="000F7AE6" w:rsidRDefault="000F7AE6" w:rsidP="00DE1F8C">
      <w:pPr>
        <w:pStyle w:val="Heading2"/>
        <w:ind w:left="-5"/>
        <w:rPr>
          <w:ins w:id="2275" w:author="Landis, Lawrence" w:date="2021-04-13T10:22:00Z"/>
        </w:rPr>
        <w:pPrChange w:id="2276" w:author="Landis, Lawrence" w:date="2021-04-13T14:21:00Z">
          <w:pPr>
            <w:pStyle w:val="Heading2"/>
            <w:ind w:left="-5"/>
          </w:pPr>
        </w:pPrChange>
      </w:pPr>
      <w:ins w:id="2277" w:author="Landis, Lawrence" w:date="2021-04-13T10:22:00Z">
        <w:r>
          <w:t>Summary</w:t>
        </w:r>
      </w:ins>
    </w:p>
    <w:p w14:paraId="7A31FDD9" w14:textId="77777777" w:rsidR="000F7AE6" w:rsidRDefault="000F7AE6" w:rsidP="000F7AE6">
      <w:pPr>
        <w:spacing w:after="0"/>
        <w:ind w:left="10" w:right="592"/>
        <w:rPr>
          <w:ins w:id="2278" w:author="Landis, Lawrence" w:date="2021-04-13T10:22:00Z"/>
        </w:rPr>
      </w:pPr>
      <w:ins w:id="2279" w:author="Landis, Lawrence" w:date="2021-04-13T10:22:00Z">
        <w:r>
          <w:t xml:space="preserve">Follow the steps from last lab and implement a </w:t>
        </w:r>
        <w:proofErr w:type="gramStart"/>
        <w:r>
          <w:t>3 bit</w:t>
        </w:r>
        <w:proofErr w:type="gramEnd"/>
        <w:r>
          <w:t xml:space="preserve"> wide 2-to-1 multiplexer. A 2-1 multiplexer selects one of 2 data inputs. If the “S” pin is logic 0, M gets the value X, else (if S is logic 1) M gets the value Y. Note this lab uses arrays. To define an array, refer back to the </w:t>
        </w:r>
        <w:proofErr w:type="spellStart"/>
        <w:r>
          <w:t>switch_to_led.v</w:t>
        </w:r>
        <w:proofErr w:type="spellEnd"/>
        <w:r>
          <w:t xml:space="preserve"> code in Section 3.1 where we used syntax such as input [9:0] SW to define the input signal.</w:t>
        </w:r>
      </w:ins>
    </w:p>
    <w:p w14:paraId="6AE46065" w14:textId="77777777" w:rsidR="000F7AE6" w:rsidRDefault="000F7AE6" w:rsidP="000F7AE6">
      <w:pPr>
        <w:spacing w:after="383" w:line="259" w:lineRule="auto"/>
        <w:ind w:left="1701"/>
        <w:rPr>
          <w:ins w:id="2280" w:author="Landis, Lawrence" w:date="2021-04-13T10:22:00Z"/>
        </w:rPr>
      </w:pPr>
      <w:ins w:id="2281" w:author="Landis, Lawrence" w:date="2021-04-13T10:22:00Z">
        <w:r>
          <w:rPr>
            <w:noProof/>
          </w:rPr>
          <w:drawing>
            <wp:inline distT="0" distB="0" distL="0" distR="0" wp14:anchorId="630508AA" wp14:editId="532A42A4">
              <wp:extent cx="3606000" cy="2506170"/>
              <wp:effectExtent l="0" t="0" r="0" b="0"/>
              <wp:docPr id="1345" name="Picture 1345"/>
              <wp:cNvGraphicFramePr/>
              <a:graphic xmlns:a="http://schemas.openxmlformats.org/drawingml/2006/main">
                <a:graphicData uri="http://schemas.openxmlformats.org/drawingml/2006/picture">
                  <pic:pic xmlns:pic="http://schemas.openxmlformats.org/drawingml/2006/picture">
                    <pic:nvPicPr>
                      <pic:cNvPr id="1345" name="Picture 1345"/>
                      <pic:cNvPicPr/>
                    </pic:nvPicPr>
                    <pic:blipFill>
                      <a:blip r:embed="rId83"/>
                      <a:stretch>
                        <a:fillRect/>
                      </a:stretch>
                    </pic:blipFill>
                    <pic:spPr>
                      <a:xfrm>
                        <a:off x="0" y="0"/>
                        <a:ext cx="3606000" cy="2506170"/>
                      </a:xfrm>
                      <a:prstGeom prst="rect">
                        <a:avLst/>
                      </a:prstGeom>
                    </pic:spPr>
                  </pic:pic>
                </a:graphicData>
              </a:graphic>
            </wp:inline>
          </w:drawing>
        </w:r>
      </w:ins>
    </w:p>
    <w:p w14:paraId="5652F88D" w14:textId="77777777" w:rsidR="000F7AE6" w:rsidRDefault="000F7AE6" w:rsidP="000F7AE6">
      <w:pPr>
        <w:spacing w:after="750" w:line="265" w:lineRule="auto"/>
        <w:ind w:left="10"/>
        <w:jc w:val="center"/>
        <w:rPr>
          <w:ins w:id="2282" w:author="Landis, Lawrence" w:date="2021-04-13T10:22:00Z"/>
        </w:rPr>
      </w:pPr>
      <w:ins w:id="2283" w:author="Landis, Lawrence" w:date="2021-04-13T10:22:00Z">
        <w:r>
          <w:t>Figure 19: Logic Flow for a 2 to 1 Mux</w:t>
        </w:r>
      </w:ins>
    </w:p>
    <w:p w14:paraId="160DAEA3" w14:textId="2A4ED83D" w:rsidR="000F7AE6" w:rsidRDefault="000F7AE6" w:rsidP="00DE1F8C">
      <w:pPr>
        <w:pStyle w:val="Heading2"/>
        <w:ind w:left="0" w:firstLine="0"/>
        <w:rPr>
          <w:ins w:id="2284" w:author="Landis, Lawrence" w:date="2021-04-13T10:22:00Z"/>
        </w:rPr>
        <w:pPrChange w:id="2285" w:author="Landis, Lawrence" w:date="2021-04-13T14:22:00Z">
          <w:pPr>
            <w:pStyle w:val="Heading3"/>
            <w:ind w:left="-5"/>
          </w:pPr>
        </w:pPrChange>
      </w:pPr>
      <w:ins w:id="2286" w:author="Landis, Lawrence" w:date="2021-04-13T10:22:00Z">
        <w:r>
          <w:t>Creating a Revision</w:t>
        </w:r>
      </w:ins>
    </w:p>
    <w:p w14:paraId="25F15FFC" w14:textId="77777777" w:rsidR="000F7AE6" w:rsidRDefault="000F7AE6" w:rsidP="000F7AE6">
      <w:pPr>
        <w:ind w:left="10" w:right="592"/>
        <w:rPr>
          <w:ins w:id="2287" w:author="Landis, Lawrence" w:date="2021-04-13T10:22:00Z"/>
        </w:rPr>
      </w:pPr>
      <w:ins w:id="2288" w:author="Landis, Lawrence" w:date="2021-04-13T10:22:00Z">
        <w:r>
          <w:t>In this lab, we are going to use a handy feature in Quartus called revisions. Using revisions will save you time since you can reuse the pin settings you made in the Pin Planner tool and carry them over to other projects. The revision will create a copy of your design with device and pin settings, and Verilog source code used in the prior lab.</w:t>
        </w:r>
      </w:ins>
    </w:p>
    <w:p w14:paraId="37FC05F0" w14:textId="58FC634F" w:rsidR="000F7AE6" w:rsidRDefault="000F7AE6" w:rsidP="002C31A5">
      <w:pPr>
        <w:spacing w:after="0"/>
        <w:ind w:right="590"/>
        <w:rPr>
          <w:ins w:id="2289" w:author="Landis, Lawrence" w:date="2021-04-13T10:22:00Z"/>
        </w:rPr>
        <w:pPrChange w:id="2290" w:author="Landis, Lawrence" w:date="2021-04-13T14:22:00Z">
          <w:pPr>
            <w:spacing w:after="607"/>
            <w:ind w:left="262" w:right="592"/>
          </w:pPr>
        </w:pPrChange>
      </w:pPr>
      <w:ins w:id="2291" w:author="Landis, Lawrence" w:date="2021-04-13T10:22:00Z">
        <w:r>
          <w:t xml:space="preserve">Launch the Revision tool by navigating to </w:t>
        </w:r>
        <w:r>
          <w:rPr>
            <w:b/>
          </w:rPr>
          <w:t xml:space="preserve">Project </w:t>
        </w:r>
        <w:r>
          <w:rPr>
            <w:rFonts w:ascii="Cambria" w:eastAsia="Cambria" w:hAnsi="Cambria" w:cs="Cambria"/>
          </w:rPr>
          <w:t xml:space="preserve">→ </w:t>
        </w:r>
        <w:r>
          <w:rPr>
            <w:b/>
          </w:rPr>
          <w:t>Revisions</w:t>
        </w:r>
        <w:r>
          <w:t>.</w:t>
        </w:r>
      </w:ins>
    </w:p>
    <w:p w14:paraId="5A7C954A" w14:textId="09A9FA85" w:rsidR="000F7AE6" w:rsidRDefault="000F7AE6" w:rsidP="002C31A5">
      <w:pPr>
        <w:spacing w:after="598"/>
        <w:ind w:right="592"/>
        <w:rPr>
          <w:ins w:id="2292" w:author="Landis, Lawrence" w:date="2021-04-13T10:22:00Z"/>
        </w:rPr>
        <w:pPrChange w:id="2293" w:author="Landis, Lawrence" w:date="2021-04-13T14:22:00Z">
          <w:pPr>
            <w:spacing w:after="598"/>
            <w:ind w:left="531" w:right="592" w:hanging="279"/>
          </w:pPr>
        </w:pPrChange>
      </w:pPr>
      <w:ins w:id="2294" w:author="Landis, Lawrence" w:date="2021-04-13T10:22:00Z">
        <w:r>
          <w:t xml:space="preserve">Add a new revision by doubling clicking on the </w:t>
        </w:r>
        <w:r>
          <w:rPr>
            <w:b/>
          </w:rPr>
          <w:t xml:space="preserve">New Revision </w:t>
        </w:r>
        <w:r>
          <w:t xml:space="preserve">selection and make the revision name </w:t>
        </w:r>
        <w:r>
          <w:rPr>
            <w:b/>
          </w:rPr>
          <w:t>mux_2_to_1</w:t>
        </w:r>
        <w:r>
          <w:t xml:space="preserve">. </w:t>
        </w:r>
        <w:r>
          <w:rPr>
            <w:i/>
          </w:rPr>
          <w:t xml:space="preserve">Ensure that the revision name is entered with case-sensitivity to avoid compilation errors. </w:t>
        </w:r>
        <w:r>
          <w:t xml:space="preserve">On the following page, continue by clicking </w:t>
        </w:r>
        <w:r>
          <w:rPr>
            <w:b/>
          </w:rPr>
          <w:t>OK</w:t>
        </w:r>
        <w:r>
          <w:t>.</w:t>
        </w:r>
      </w:ins>
    </w:p>
    <w:p w14:paraId="28499B58" w14:textId="77777777" w:rsidR="000F7AE6" w:rsidRDefault="000F7AE6" w:rsidP="000F7AE6">
      <w:pPr>
        <w:spacing w:after="383" w:line="259" w:lineRule="auto"/>
        <w:ind w:left="283"/>
        <w:rPr>
          <w:ins w:id="2295" w:author="Landis, Lawrence" w:date="2021-04-13T10:22:00Z"/>
        </w:rPr>
      </w:pPr>
      <w:ins w:id="2296" w:author="Landis, Lawrence" w:date="2021-04-13T10:22:00Z">
        <w:r>
          <w:rPr>
            <w:noProof/>
          </w:rPr>
          <w:drawing>
            <wp:inline distT="0" distB="0" distL="0" distR="0" wp14:anchorId="174B621A" wp14:editId="41FF2EBA">
              <wp:extent cx="5403645" cy="1824382"/>
              <wp:effectExtent l="0" t="0" r="0" b="0"/>
              <wp:docPr id="1385" name="Picture 1385"/>
              <wp:cNvGraphicFramePr/>
              <a:graphic xmlns:a="http://schemas.openxmlformats.org/drawingml/2006/main">
                <a:graphicData uri="http://schemas.openxmlformats.org/drawingml/2006/picture">
                  <pic:pic xmlns:pic="http://schemas.openxmlformats.org/drawingml/2006/picture">
                    <pic:nvPicPr>
                      <pic:cNvPr id="1385" name="Picture 1385"/>
                      <pic:cNvPicPr/>
                    </pic:nvPicPr>
                    <pic:blipFill>
                      <a:blip r:embed="rId84"/>
                      <a:stretch>
                        <a:fillRect/>
                      </a:stretch>
                    </pic:blipFill>
                    <pic:spPr>
                      <a:xfrm>
                        <a:off x="0" y="0"/>
                        <a:ext cx="5403645" cy="1824382"/>
                      </a:xfrm>
                      <a:prstGeom prst="rect">
                        <a:avLst/>
                      </a:prstGeom>
                    </pic:spPr>
                  </pic:pic>
                </a:graphicData>
              </a:graphic>
            </wp:inline>
          </w:drawing>
        </w:r>
      </w:ins>
    </w:p>
    <w:p w14:paraId="2AD9428E" w14:textId="14CE6FCA" w:rsidR="000F7AE6" w:rsidRDefault="000F7AE6" w:rsidP="000F7AE6">
      <w:pPr>
        <w:spacing w:after="0" w:line="265" w:lineRule="auto"/>
        <w:ind w:left="10" w:right="608"/>
        <w:jc w:val="center"/>
        <w:rPr>
          <w:ins w:id="2297" w:author="Landis, Lawrence" w:date="2021-04-13T14:24:00Z"/>
        </w:rPr>
      </w:pPr>
      <w:ins w:id="2298" w:author="Landis, Lawrence" w:date="2021-04-13T10:22:00Z">
        <w:r>
          <w:t>Figure 20: Quartus revisions window</w:t>
        </w:r>
      </w:ins>
    </w:p>
    <w:p w14:paraId="4EA366AF" w14:textId="77777777" w:rsidR="00EC3BF8" w:rsidRDefault="00EC3BF8" w:rsidP="000F7AE6">
      <w:pPr>
        <w:spacing w:after="0" w:line="265" w:lineRule="auto"/>
        <w:ind w:left="10" w:right="608"/>
        <w:jc w:val="center"/>
        <w:rPr>
          <w:ins w:id="2299" w:author="Landis, Lawrence" w:date="2021-04-13T10:22:00Z"/>
        </w:rPr>
      </w:pPr>
    </w:p>
    <w:p w14:paraId="6BDB1547" w14:textId="77777777" w:rsidR="000F7AE6" w:rsidRDefault="000F7AE6" w:rsidP="000F7AE6">
      <w:pPr>
        <w:spacing w:after="383" w:line="259" w:lineRule="auto"/>
        <w:ind w:left="3118"/>
        <w:rPr>
          <w:ins w:id="2300" w:author="Landis, Lawrence" w:date="2021-04-13T10:22:00Z"/>
        </w:rPr>
      </w:pPr>
      <w:ins w:id="2301" w:author="Landis, Lawrence" w:date="2021-04-13T10:22:00Z">
        <w:r>
          <w:rPr>
            <w:noProof/>
          </w:rPr>
          <w:drawing>
            <wp:inline distT="0" distB="0" distL="0" distR="0" wp14:anchorId="75B060A5" wp14:editId="0A789A4C">
              <wp:extent cx="1802973" cy="2371696"/>
              <wp:effectExtent l="0" t="0" r="0" b="0"/>
              <wp:docPr id="1389" name="Picture 1389"/>
              <wp:cNvGraphicFramePr/>
              <a:graphic xmlns:a="http://schemas.openxmlformats.org/drawingml/2006/main">
                <a:graphicData uri="http://schemas.openxmlformats.org/drawingml/2006/picture">
                  <pic:pic xmlns:pic="http://schemas.openxmlformats.org/drawingml/2006/picture">
                    <pic:nvPicPr>
                      <pic:cNvPr id="1389" name="Picture 1389"/>
                      <pic:cNvPicPr/>
                    </pic:nvPicPr>
                    <pic:blipFill>
                      <a:blip r:embed="rId85"/>
                      <a:stretch>
                        <a:fillRect/>
                      </a:stretch>
                    </pic:blipFill>
                    <pic:spPr>
                      <a:xfrm>
                        <a:off x="0" y="0"/>
                        <a:ext cx="1802973" cy="2371696"/>
                      </a:xfrm>
                      <a:prstGeom prst="rect">
                        <a:avLst/>
                      </a:prstGeom>
                    </pic:spPr>
                  </pic:pic>
                </a:graphicData>
              </a:graphic>
            </wp:inline>
          </w:drawing>
        </w:r>
      </w:ins>
    </w:p>
    <w:p w14:paraId="4ECC40E0" w14:textId="77777777" w:rsidR="000F7AE6" w:rsidRDefault="000F7AE6" w:rsidP="000F7AE6">
      <w:pPr>
        <w:spacing w:after="352" w:line="265" w:lineRule="auto"/>
        <w:ind w:left="10"/>
        <w:jc w:val="center"/>
        <w:rPr>
          <w:ins w:id="2302" w:author="Landis, Lawrence" w:date="2021-04-13T10:22:00Z"/>
        </w:rPr>
      </w:pPr>
      <w:ins w:id="2303" w:author="Landis, Lawrence" w:date="2021-04-13T10:22:00Z">
        <w:r>
          <w:t>Figure 21: Final Revision Creation window</w:t>
        </w:r>
      </w:ins>
    </w:p>
    <w:p w14:paraId="6A02F44F" w14:textId="77777777" w:rsidR="0004622E" w:rsidRPr="0004622E" w:rsidRDefault="0004622E" w:rsidP="0004622E">
      <w:pPr>
        <w:pStyle w:val="ListParagraph"/>
        <w:keepNext/>
        <w:keepLines/>
        <w:numPr>
          <w:ilvl w:val="1"/>
          <w:numId w:val="60"/>
        </w:numPr>
        <w:spacing w:before="200" w:after="0"/>
        <w:contextualSpacing w:val="0"/>
        <w:outlineLvl w:val="1"/>
        <w:rPr>
          <w:ins w:id="2304" w:author="Landis, Lawrence" w:date="2021-04-13T14:28:00Z"/>
          <w:rFonts w:eastAsiaTheme="majorEastAsia" w:cs="Intel Clear"/>
          <w:b/>
          <w:bCs/>
          <w:vanish/>
          <w:color w:val="808080" w:themeColor="background1" w:themeShade="80"/>
          <w:sz w:val="26"/>
          <w:szCs w:val="26"/>
        </w:rPr>
      </w:pPr>
    </w:p>
    <w:p w14:paraId="16B720E4" w14:textId="77777777" w:rsidR="0004622E" w:rsidRPr="0004622E" w:rsidRDefault="0004622E" w:rsidP="0004622E">
      <w:pPr>
        <w:pStyle w:val="ListParagraph"/>
        <w:keepNext/>
        <w:keepLines/>
        <w:numPr>
          <w:ilvl w:val="1"/>
          <w:numId w:val="60"/>
        </w:numPr>
        <w:spacing w:before="200" w:after="0"/>
        <w:contextualSpacing w:val="0"/>
        <w:outlineLvl w:val="1"/>
        <w:rPr>
          <w:ins w:id="2305" w:author="Landis, Lawrence" w:date="2021-04-13T14:28:00Z"/>
          <w:rFonts w:eastAsiaTheme="majorEastAsia" w:cs="Intel Clear"/>
          <w:b/>
          <w:bCs/>
          <w:vanish/>
          <w:color w:val="808080" w:themeColor="background1" w:themeShade="80"/>
          <w:sz w:val="26"/>
          <w:szCs w:val="26"/>
        </w:rPr>
      </w:pPr>
    </w:p>
    <w:p w14:paraId="50D0139B" w14:textId="0E6368C6" w:rsidR="00EC3BF8" w:rsidRDefault="00EC3BF8" w:rsidP="0004622E">
      <w:pPr>
        <w:pStyle w:val="Heading2"/>
        <w:numPr>
          <w:ilvl w:val="1"/>
          <w:numId w:val="60"/>
        </w:numPr>
        <w:ind w:left="576"/>
        <w:rPr>
          <w:ins w:id="2306" w:author="Landis, Lawrence" w:date="2021-04-13T14:24:00Z"/>
        </w:rPr>
        <w:pPrChange w:id="2307" w:author="Landis, Lawrence" w:date="2021-04-13T14:28:00Z">
          <w:pPr>
            <w:pStyle w:val="Heading2"/>
            <w:numPr>
              <w:numId w:val="60"/>
            </w:numPr>
          </w:pPr>
        </w:pPrChange>
      </w:pPr>
      <w:ins w:id="2308" w:author="Landis, Lawrence" w:date="2021-04-13T14:24:00Z">
        <w:r>
          <w:t>2 to 1 Mux Verilog Code</w:t>
        </w:r>
      </w:ins>
    </w:p>
    <w:p w14:paraId="598D08C9" w14:textId="200A9F59" w:rsidR="00EC3BF8" w:rsidRDefault="00EC3BF8" w:rsidP="00EC3BF8">
      <w:pPr>
        <w:ind w:left="10" w:right="592"/>
        <w:rPr>
          <w:ins w:id="2309" w:author="Landis, Lawrence" w:date="2021-04-13T14:24:00Z"/>
        </w:rPr>
      </w:pPr>
      <w:ins w:id="2310" w:author="Landis, Lawrence" w:date="2021-04-13T14:24:00Z">
        <w:r>
          <w:t xml:space="preserve">There are several approaches to this lab. If you are brand new to coding in </w:t>
        </w:r>
        <w:proofErr w:type="gramStart"/>
        <w:r>
          <w:t>Verilog</w:t>
        </w:r>
        <w:proofErr w:type="gramEnd"/>
        <w:r>
          <w:t xml:space="preserve"> you may copy and paste the code from Section 4.5 (not the code snippets below). Should you choose this </w:t>
        </w:r>
        <w:proofErr w:type="gramStart"/>
        <w:r>
          <w:t>option, once</w:t>
        </w:r>
        <w:proofErr w:type="gramEnd"/>
        <w:r>
          <w:t xml:space="preserve"> you copy the code and save the Verilog file to the name </w:t>
        </w:r>
        <w:r>
          <w:rPr>
            <w:b/>
          </w:rPr>
          <w:t>mux_2_to_1.v</w:t>
        </w:r>
        <w:r>
          <w:t>.</w:t>
        </w:r>
        <w:r>
          <w:t xml:space="preserve"> You can also download the cod</w:t>
        </w:r>
      </w:ins>
      <w:ins w:id="2311" w:author="Landis, Lawrence" w:date="2021-04-13T14:25:00Z">
        <w:r>
          <w:t xml:space="preserve">e </w:t>
        </w:r>
      </w:ins>
      <w:ins w:id="2312" w:author="Landis, Lawrence" w:date="2021-04-13T14:27:00Z">
        <w:r w:rsidR="00805126">
          <w:fldChar w:fldCharType="begin"/>
        </w:r>
        <w:r w:rsidR="00805126">
          <w:instrText xml:space="preserve"> HYPERLINK "https://github.com/intel/FPGA-Devcloud/blob/master/main/QuickStartGuides/Workshop_Intro_DE1_SoC_Labsland/mux_2_to_1.v" </w:instrText>
        </w:r>
        <w:r w:rsidR="00805126">
          <w:fldChar w:fldCharType="separate"/>
        </w:r>
        <w:r w:rsidRPr="00805126">
          <w:rPr>
            <w:rStyle w:val="Hyperlink"/>
          </w:rPr>
          <w:t>here</w:t>
        </w:r>
        <w:r w:rsidR="00805126">
          <w:fldChar w:fldCharType="end"/>
        </w:r>
      </w:ins>
      <w:ins w:id="2313" w:author="Landis, Lawrence" w:date="2021-04-13T14:25:00Z">
        <w:r w:rsidR="004E428D">
          <w:t>.</w:t>
        </w:r>
      </w:ins>
    </w:p>
    <w:p w14:paraId="47473C1A" w14:textId="77777777" w:rsidR="000F7AE6" w:rsidRDefault="000F7AE6" w:rsidP="000F7AE6">
      <w:pPr>
        <w:spacing w:after="581"/>
        <w:ind w:left="10" w:right="592"/>
        <w:rPr>
          <w:ins w:id="2314" w:author="Landis, Lawrence" w:date="2021-04-13T10:22:00Z"/>
        </w:rPr>
      </w:pPr>
      <w:ins w:id="2315" w:author="Landis, Lawrence" w:date="2021-04-13T10:22:00Z">
        <w:r>
          <w:t>The other option is to create a Verilog file from scratch for the 3-bit wide 2-to-1 multiplexer in your project. Take a look at the code from Section 3.1 on how to declare the ports on your module. This means to include the module statement and inputs/output definitions.</w:t>
        </w:r>
      </w:ins>
    </w:p>
    <w:p w14:paraId="12D9916E" w14:textId="77777777" w:rsidR="000F7AE6" w:rsidRDefault="000F7AE6" w:rsidP="000F7AE6">
      <w:pPr>
        <w:spacing w:after="272" w:line="265" w:lineRule="auto"/>
        <w:ind w:left="-5"/>
        <w:rPr>
          <w:ins w:id="2316" w:author="Landis, Lawrence" w:date="2021-04-13T10:22:00Z"/>
        </w:rPr>
      </w:pPr>
      <w:ins w:id="2317" w:author="Landis, Lawrence" w:date="2021-04-13T10:22:00Z">
        <w:r>
          <w:rPr>
            <w:b/>
            <w:color w:val="0071C5"/>
          </w:rPr>
          <w:t>CHECKLIST</w:t>
        </w:r>
        <w:r>
          <w:rPr>
            <w:color w:val="0071C5"/>
          </w:rPr>
          <w:t>:</w:t>
        </w:r>
      </w:ins>
    </w:p>
    <w:p w14:paraId="3FACF696" w14:textId="77777777" w:rsidR="000F7AE6" w:rsidRDefault="000F7AE6" w:rsidP="000F7AE6">
      <w:pPr>
        <w:ind w:left="531" w:right="592" w:hanging="279"/>
        <w:rPr>
          <w:ins w:id="2318" w:author="Landis, Lawrence" w:date="2021-04-13T10:22:00Z"/>
        </w:rPr>
      </w:pPr>
      <w:ins w:id="2319" w:author="Landis, Lawrence" w:date="2021-04-13T10:22:00Z">
        <w:r>
          <w:rPr>
            <w:rFonts w:ascii="Times New Roman" w:eastAsia="Times New Roman" w:hAnsi="Times New Roman" w:cs="Times New Roman"/>
          </w:rPr>
          <w:t xml:space="preserve"> </w:t>
        </w:r>
        <w:r>
          <w:t xml:space="preserve">Use switch </w:t>
        </w:r>
        <w:r>
          <w:rPr>
            <w:b/>
          </w:rPr>
          <w:t xml:space="preserve">SW[9] </w:t>
        </w:r>
        <w:r>
          <w:t xml:space="preserve">as the </w:t>
        </w:r>
        <w:r>
          <w:rPr>
            <w:b/>
          </w:rPr>
          <w:t xml:space="preserve">S </w:t>
        </w:r>
        <w:r>
          <w:t xml:space="preserve">input (the selection bit of the multiplexer), switches </w:t>
        </w:r>
        <w:r>
          <w:rPr>
            <w:b/>
          </w:rPr>
          <w:t xml:space="preserve">SW[2:0] </w:t>
        </w:r>
        <w:r>
          <w:t xml:space="preserve">as the </w:t>
        </w:r>
        <w:r>
          <w:rPr>
            <w:b/>
          </w:rPr>
          <w:t xml:space="preserve">X </w:t>
        </w:r>
        <w:r>
          <w:t xml:space="preserve">input and switches </w:t>
        </w:r>
        <w:r>
          <w:rPr>
            <w:b/>
          </w:rPr>
          <w:t xml:space="preserve">SW[5:3] </w:t>
        </w:r>
        <w:r>
          <w:t xml:space="preserve">as the </w:t>
        </w:r>
        <w:r>
          <w:rPr>
            <w:b/>
          </w:rPr>
          <w:t xml:space="preserve">Y </w:t>
        </w:r>
        <w:r>
          <w:t>input.</w:t>
        </w:r>
      </w:ins>
    </w:p>
    <w:p w14:paraId="697CB939" w14:textId="77777777" w:rsidR="000F7AE6" w:rsidRDefault="000F7AE6" w:rsidP="000F7AE6">
      <w:pPr>
        <w:ind w:left="531" w:right="592" w:hanging="279"/>
        <w:rPr>
          <w:ins w:id="2320" w:author="Landis, Lawrence" w:date="2021-04-13T10:22:00Z"/>
        </w:rPr>
      </w:pPr>
      <w:ins w:id="2321" w:author="Landis, Lawrence" w:date="2021-04-13T10:22:00Z">
        <w:r>
          <w:rPr>
            <w:rFonts w:ascii="Times New Roman" w:eastAsia="Times New Roman" w:hAnsi="Times New Roman" w:cs="Times New Roman"/>
          </w:rPr>
          <w:t xml:space="preserve"> </w:t>
        </w:r>
        <w:r>
          <w:t xml:space="preserve">With assign statements, display the value of the input </w:t>
        </w:r>
        <w:proofErr w:type="spellStart"/>
        <w:r>
          <w:rPr>
            <w:b/>
          </w:rPr>
          <w:t xml:space="preserve">S </w:t>
        </w:r>
        <w:r>
          <w:t>on</w:t>
        </w:r>
        <w:proofErr w:type="spellEnd"/>
        <w:r>
          <w:t xml:space="preserve"> </w:t>
        </w:r>
        <w:r>
          <w:rPr>
            <w:b/>
          </w:rPr>
          <w:t>LEDR[9]</w:t>
        </w:r>
        <w:r>
          <w:t xml:space="preserve">, input </w:t>
        </w:r>
        <w:r>
          <w:rPr>
            <w:b/>
          </w:rPr>
          <w:t xml:space="preserve">X </w:t>
        </w:r>
        <w:r>
          <w:t xml:space="preserve">on </w:t>
        </w:r>
        <w:r>
          <w:rPr>
            <w:b/>
          </w:rPr>
          <w:t>LEDR[2:0]</w:t>
        </w:r>
        <w:r>
          <w:t xml:space="preserve">, input </w:t>
        </w:r>
        <w:r>
          <w:rPr>
            <w:b/>
          </w:rPr>
          <w:t xml:space="preserve">Y </w:t>
        </w:r>
        <w:r>
          <w:t xml:space="preserve">on </w:t>
        </w:r>
        <w:r>
          <w:rPr>
            <w:b/>
          </w:rPr>
          <w:t>LEDR[5:3]</w:t>
        </w:r>
        <w:r>
          <w:t>.</w:t>
        </w:r>
      </w:ins>
    </w:p>
    <w:p w14:paraId="70DAACA6" w14:textId="77777777" w:rsidR="000F7AE6" w:rsidRDefault="000F7AE6" w:rsidP="000F7AE6">
      <w:pPr>
        <w:spacing w:after="256" w:line="265" w:lineRule="auto"/>
        <w:ind w:left="262"/>
        <w:rPr>
          <w:ins w:id="2322" w:author="Landis, Lawrence" w:date="2021-04-13T10:22:00Z"/>
        </w:rPr>
      </w:pPr>
      <w:ins w:id="2323" w:author="Landis, Lawrence" w:date="2021-04-13T10:22:00Z">
        <w:r>
          <w:rPr>
            <w:rFonts w:ascii="Times New Roman" w:eastAsia="Times New Roman" w:hAnsi="Times New Roman" w:cs="Times New Roman"/>
          </w:rPr>
          <w:t xml:space="preserve"> </w:t>
        </w:r>
        <w:r>
          <w:t xml:space="preserve">Assign </w:t>
        </w:r>
        <w:r>
          <w:rPr>
            <w:b/>
          </w:rPr>
          <w:t xml:space="preserve">M </w:t>
        </w:r>
        <w:r>
          <w:t xml:space="preserve">to </w:t>
        </w:r>
        <w:r>
          <w:rPr>
            <w:b/>
          </w:rPr>
          <w:t>LEDR[8:6]</w:t>
        </w:r>
        <w:r>
          <w:t>.</w:t>
        </w:r>
      </w:ins>
    </w:p>
    <w:p w14:paraId="101E608E" w14:textId="3D1886F3" w:rsidR="000F7AE6" w:rsidRDefault="000F7AE6" w:rsidP="000F7AE6">
      <w:pPr>
        <w:spacing w:after="136"/>
        <w:ind w:left="10" w:right="592"/>
        <w:rPr>
          <w:ins w:id="2324" w:author="Landis, Lawrence" w:date="2021-04-13T10:22:00Z"/>
        </w:rPr>
      </w:pPr>
      <w:ins w:id="2325" w:author="Landis, Lawrence" w:date="2021-04-13T10:22:00Z">
        <w:r>
          <w:t xml:space="preserve">There are several ways to define a multiplexer in Verilog. Pick one of the three styles shown below. If you have time, try a couple of different coding styles for practice. Place these lines after the module definition and before the </w:t>
        </w:r>
        <w:r>
          <w:rPr>
            <w:rFonts w:ascii="Consolas" w:eastAsia="Consolas" w:hAnsi="Consolas" w:cs="Consolas"/>
          </w:rPr>
          <w:t xml:space="preserve">end module </w:t>
        </w:r>
        <w:r>
          <w:t xml:space="preserve">statement. </w:t>
        </w:r>
      </w:ins>
    </w:p>
    <w:p w14:paraId="786AF1FD" w14:textId="77777777" w:rsidR="000F7AE6" w:rsidRDefault="000F7AE6" w:rsidP="000F7AE6">
      <w:pPr>
        <w:spacing w:after="711" w:line="265" w:lineRule="auto"/>
        <w:ind w:left="-5"/>
        <w:rPr>
          <w:ins w:id="2326" w:author="Landis, Lawrence" w:date="2021-04-13T10:22:00Z"/>
        </w:rPr>
      </w:pPr>
      <w:ins w:id="2327" w:author="Landis, Lawrence" w:date="2021-04-13T10:22:00Z">
        <w:r>
          <w:rPr>
            <w:b/>
            <w:color w:val="0071C5"/>
          </w:rPr>
          <w:t>CONTINUOUS ASSIGNMENT</w:t>
        </w:r>
        <w:r>
          <w:rPr>
            <w:color w:val="0071C5"/>
          </w:rPr>
          <w:t>:</w:t>
        </w:r>
      </w:ins>
    </w:p>
    <w:p w14:paraId="39D25EE9" w14:textId="77777777" w:rsidR="000F7AE6" w:rsidRDefault="000F7AE6" w:rsidP="000F7AE6">
      <w:pPr>
        <w:pBdr>
          <w:top w:val="single" w:sz="27" w:space="0" w:color="F4F6F7"/>
          <w:left w:val="single" w:sz="3" w:space="0" w:color="FFFFFF"/>
          <w:bottom w:val="single" w:sz="27" w:space="0" w:color="F4F6F7"/>
          <w:right w:val="single" w:sz="3" w:space="0" w:color="FFFFFF"/>
        </w:pBdr>
        <w:shd w:val="clear" w:color="auto" w:fill="F4F6F7"/>
        <w:spacing w:after="1093" w:line="332" w:lineRule="auto"/>
        <w:ind w:left="1620" w:right="2815" w:hanging="967"/>
        <w:rPr>
          <w:ins w:id="2328" w:author="Landis, Lawrence" w:date="2021-04-13T10:22:00Z"/>
        </w:rPr>
      </w:pPr>
      <w:ins w:id="2329" w:author="Landis, Lawrence" w:date="2021-04-13T10:22:00Z">
        <w:r>
          <w:rPr>
            <w:rFonts w:ascii="Consolas" w:eastAsia="Consolas" w:hAnsi="Consolas" w:cs="Consolas"/>
            <w:color w:val="FF7F00"/>
            <w:sz w:val="18"/>
          </w:rPr>
          <w:t xml:space="preserve">assign </w:t>
        </w:r>
        <w:r>
          <w:rPr>
            <w:rFonts w:ascii="Consolas" w:eastAsia="Consolas" w:hAnsi="Consolas" w:cs="Consolas"/>
            <w:sz w:val="18"/>
          </w:rPr>
          <w:t xml:space="preserve">M = (S==1) ? Y : X; </w:t>
        </w:r>
        <w:r>
          <w:rPr>
            <w:rFonts w:ascii="Consolas" w:eastAsia="Consolas" w:hAnsi="Consolas" w:cs="Consolas"/>
            <w:color w:val="7F7F7F"/>
            <w:sz w:val="18"/>
          </w:rPr>
          <w:t>// If S then M = Y else M = X // All signals are of type wire.</w:t>
        </w:r>
      </w:ins>
    </w:p>
    <w:p w14:paraId="568FEEFA" w14:textId="77777777" w:rsidR="000F7AE6" w:rsidRDefault="000F7AE6" w:rsidP="000F7AE6">
      <w:pPr>
        <w:spacing w:after="127" w:line="265" w:lineRule="auto"/>
        <w:ind w:left="-5"/>
        <w:rPr>
          <w:ins w:id="2330" w:author="Landis, Lawrence" w:date="2021-04-13T10:22:00Z"/>
        </w:rPr>
      </w:pPr>
      <w:ins w:id="2331" w:author="Landis, Lawrence" w:date="2021-04-13T10:22:00Z">
        <w:r>
          <w:rPr>
            <w:b/>
            <w:color w:val="0071C5"/>
          </w:rPr>
          <w:t>PROCEDURAL ASSIGNMENT ”IF” STATEMENT</w:t>
        </w:r>
        <w:r>
          <w:rPr>
            <w:color w:val="0071C5"/>
          </w:rPr>
          <w:t>:</w:t>
        </w:r>
      </w:ins>
    </w:p>
    <w:tbl>
      <w:tblPr>
        <w:tblStyle w:val="TableGrid0"/>
        <w:tblW w:w="9196" w:type="dxa"/>
        <w:tblInd w:w="-63" w:type="dxa"/>
        <w:tblCellMar>
          <w:left w:w="714" w:type="dxa"/>
          <w:right w:w="1606" w:type="dxa"/>
        </w:tblCellMar>
        <w:tblLook w:val="04A0" w:firstRow="1" w:lastRow="0" w:firstColumn="1" w:lastColumn="0" w:noHBand="0" w:noVBand="1"/>
      </w:tblPr>
      <w:tblGrid>
        <w:gridCol w:w="9196"/>
      </w:tblGrid>
      <w:tr w:rsidR="000F7AE6" w14:paraId="5BE3DC8F" w14:textId="77777777" w:rsidTr="00AE170A">
        <w:trPr>
          <w:trHeight w:val="4325"/>
          <w:ins w:id="2332" w:author="Landis, Lawrence" w:date="2021-04-13T10:22:00Z"/>
        </w:trPr>
        <w:tc>
          <w:tcPr>
            <w:tcW w:w="9196" w:type="dxa"/>
            <w:tcBorders>
              <w:top w:val="single" w:sz="27" w:space="0" w:color="F4F6F7"/>
              <w:left w:val="single" w:sz="3" w:space="0" w:color="FFFFFF"/>
              <w:bottom w:val="single" w:sz="27" w:space="0" w:color="F4F6F7"/>
              <w:right w:val="single" w:sz="3" w:space="0" w:color="FFFFFF"/>
            </w:tcBorders>
            <w:shd w:val="clear" w:color="auto" w:fill="F4F6F7"/>
            <w:vAlign w:val="center"/>
          </w:tcPr>
          <w:p w14:paraId="6ACFE0F5" w14:textId="77777777" w:rsidR="000F7AE6" w:rsidRDefault="000F7AE6" w:rsidP="00AE170A">
            <w:pPr>
              <w:spacing w:line="338" w:lineRule="auto"/>
              <w:ind w:left="1076" w:hanging="1074"/>
              <w:rPr>
                <w:ins w:id="2333" w:author="Landis, Lawrence" w:date="2021-04-13T10:22:00Z"/>
              </w:rPr>
            </w:pPr>
            <w:ins w:id="2334" w:author="Landis, Lawrence" w:date="2021-04-13T10:22:00Z">
              <w:r>
                <w:rPr>
                  <w:rFonts w:ascii="Consolas" w:eastAsia="Consolas" w:hAnsi="Consolas" w:cs="Consolas"/>
                  <w:color w:val="FF7F00"/>
                  <w:sz w:val="18"/>
                </w:rPr>
                <w:t xml:space="preserve">always </w:t>
              </w:r>
              <w:r>
                <w:rPr>
                  <w:rFonts w:ascii="Consolas" w:eastAsia="Consolas" w:hAnsi="Consolas" w:cs="Consolas"/>
                  <w:sz w:val="18"/>
                </w:rPr>
                <w:t xml:space="preserve">@ (S </w:t>
              </w:r>
              <w:r>
                <w:rPr>
                  <w:rFonts w:ascii="Consolas" w:eastAsia="Consolas" w:hAnsi="Consolas" w:cs="Consolas"/>
                  <w:b/>
                  <w:color w:val="003C71"/>
                  <w:sz w:val="18"/>
                </w:rPr>
                <w:t xml:space="preserve">or </w:t>
              </w:r>
              <w:r>
                <w:rPr>
                  <w:rFonts w:ascii="Consolas" w:eastAsia="Consolas" w:hAnsi="Consolas" w:cs="Consolas"/>
                  <w:sz w:val="18"/>
                </w:rPr>
                <w:t xml:space="preserve">X </w:t>
              </w:r>
              <w:r>
                <w:rPr>
                  <w:rFonts w:ascii="Consolas" w:eastAsia="Consolas" w:hAnsi="Consolas" w:cs="Consolas"/>
                  <w:b/>
                  <w:color w:val="003C71"/>
                  <w:sz w:val="18"/>
                </w:rPr>
                <w:t xml:space="preserve">or </w:t>
              </w:r>
              <w:r>
                <w:rPr>
                  <w:rFonts w:ascii="Consolas" w:eastAsia="Consolas" w:hAnsi="Consolas" w:cs="Consolas"/>
                  <w:sz w:val="18"/>
                </w:rPr>
                <w:t xml:space="preserve">Y) </w:t>
              </w:r>
              <w:r>
                <w:rPr>
                  <w:rFonts w:ascii="Consolas" w:eastAsia="Consolas" w:hAnsi="Consolas" w:cs="Consolas"/>
                  <w:color w:val="FF7F00"/>
                  <w:sz w:val="18"/>
                </w:rPr>
                <w:t xml:space="preserve">begin </w:t>
              </w:r>
              <w:r>
                <w:rPr>
                  <w:rFonts w:ascii="Consolas" w:eastAsia="Consolas" w:hAnsi="Consolas" w:cs="Consolas"/>
                  <w:color w:val="7F7F7F"/>
                  <w:sz w:val="18"/>
                </w:rPr>
                <w:t>// If any of the signals S, X or Y // change state, execute this code.</w:t>
              </w:r>
            </w:ins>
          </w:p>
          <w:p w14:paraId="43F605AC" w14:textId="77777777" w:rsidR="000F7AE6" w:rsidRDefault="000F7AE6" w:rsidP="00AE170A">
            <w:pPr>
              <w:spacing w:after="69" w:line="259" w:lineRule="auto"/>
              <w:ind w:left="1076"/>
              <w:rPr>
                <w:ins w:id="2335" w:author="Landis, Lawrence" w:date="2021-04-13T10:22:00Z"/>
              </w:rPr>
            </w:pPr>
            <w:ins w:id="2336" w:author="Landis, Lawrence" w:date="2021-04-13T10:22:00Z">
              <w:r>
                <w:rPr>
                  <w:rFonts w:ascii="Consolas" w:eastAsia="Consolas" w:hAnsi="Consolas" w:cs="Consolas"/>
                  <w:color w:val="7F7F7F"/>
                  <w:sz w:val="18"/>
                </w:rPr>
                <w:t>// Note that signals to the left of an</w:t>
              </w:r>
            </w:ins>
          </w:p>
          <w:p w14:paraId="50447C43" w14:textId="77777777" w:rsidR="000F7AE6" w:rsidRDefault="000F7AE6" w:rsidP="00AE170A">
            <w:pPr>
              <w:spacing w:line="338" w:lineRule="auto"/>
              <w:ind w:left="1076" w:right="1831"/>
              <w:rPr>
                <w:ins w:id="2337" w:author="Landis, Lawrence" w:date="2021-04-13T10:22:00Z"/>
              </w:rPr>
            </w:pPr>
            <w:ins w:id="2338" w:author="Landis, Lawrence" w:date="2021-04-13T10:22:00Z">
              <w:r>
                <w:rPr>
                  <w:rFonts w:ascii="Consolas" w:eastAsia="Consolas" w:hAnsi="Consolas" w:cs="Consolas"/>
                  <w:color w:val="7F7F7F"/>
                  <w:sz w:val="18"/>
                </w:rPr>
                <w:t>// equal sign in an always block // need to be declared of type reg so // declare M as:</w:t>
              </w:r>
            </w:ins>
          </w:p>
          <w:p w14:paraId="6E5FFBF1" w14:textId="77777777" w:rsidR="000F7AE6" w:rsidRDefault="000F7AE6" w:rsidP="00AE170A">
            <w:pPr>
              <w:spacing w:after="56" w:line="259" w:lineRule="auto"/>
              <w:ind w:left="1076"/>
              <w:rPr>
                <w:ins w:id="2339" w:author="Landis, Lawrence" w:date="2021-04-13T10:22:00Z"/>
              </w:rPr>
            </w:pPr>
            <w:ins w:id="2340" w:author="Landis, Lawrence" w:date="2021-04-13T10:22:00Z">
              <w:r>
                <w:rPr>
                  <w:rFonts w:ascii="Consolas" w:eastAsia="Consolas" w:hAnsi="Consolas" w:cs="Consolas"/>
                  <w:color w:val="7F7F7F"/>
                  <w:sz w:val="18"/>
                </w:rPr>
                <w:t xml:space="preserve">// reg [2:0] </w:t>
              </w:r>
              <w:proofErr w:type="gramStart"/>
              <w:r>
                <w:rPr>
                  <w:rFonts w:ascii="Consolas" w:eastAsia="Consolas" w:hAnsi="Consolas" w:cs="Consolas"/>
                  <w:color w:val="7F7F7F"/>
                  <w:sz w:val="18"/>
                </w:rPr>
                <w:t>M;</w:t>
              </w:r>
              <w:proofErr w:type="gramEnd"/>
            </w:ins>
          </w:p>
          <w:p w14:paraId="73513213" w14:textId="77777777" w:rsidR="000F7AE6" w:rsidRDefault="000F7AE6" w:rsidP="00AE170A">
            <w:pPr>
              <w:spacing w:after="69" w:line="259" w:lineRule="auto"/>
              <w:rPr>
                <w:ins w:id="2341" w:author="Landis, Lawrence" w:date="2021-04-13T10:22:00Z"/>
              </w:rPr>
            </w:pPr>
            <w:ins w:id="2342" w:author="Landis, Lawrence" w:date="2021-04-13T10:22:00Z">
              <w:r>
                <w:rPr>
                  <w:rFonts w:ascii="Consolas" w:eastAsia="Consolas" w:hAnsi="Consolas" w:cs="Consolas"/>
                  <w:b/>
                  <w:color w:val="003C71"/>
                  <w:sz w:val="18"/>
                </w:rPr>
                <w:t>if</w:t>
              </w:r>
              <w:r>
                <w:rPr>
                  <w:rFonts w:ascii="Consolas" w:eastAsia="Consolas" w:hAnsi="Consolas" w:cs="Consolas"/>
                  <w:sz w:val="18"/>
                </w:rPr>
                <w:t>(S == 1)</w:t>
              </w:r>
            </w:ins>
          </w:p>
          <w:p w14:paraId="0CFB07E7" w14:textId="77777777" w:rsidR="000F7AE6" w:rsidRDefault="000F7AE6" w:rsidP="00AE170A">
            <w:pPr>
              <w:tabs>
                <w:tab w:val="center" w:pos="3536"/>
              </w:tabs>
              <w:spacing w:after="341" w:line="259" w:lineRule="auto"/>
              <w:rPr>
                <w:ins w:id="2343" w:author="Landis, Lawrence" w:date="2021-04-13T10:22:00Z"/>
              </w:rPr>
            </w:pPr>
            <w:ins w:id="2344" w:author="Landis, Lawrence" w:date="2021-04-13T10:22:00Z">
              <w:r>
                <w:rPr>
                  <w:rFonts w:ascii="Consolas" w:eastAsia="Consolas" w:hAnsi="Consolas" w:cs="Consolas"/>
                  <w:sz w:val="18"/>
                </w:rPr>
                <w:t>M &lt;= Y;</w:t>
              </w:r>
              <w:r>
                <w:rPr>
                  <w:rFonts w:ascii="Consolas" w:eastAsia="Consolas" w:hAnsi="Consolas" w:cs="Consolas"/>
                  <w:sz w:val="18"/>
                </w:rPr>
                <w:tab/>
              </w:r>
              <w:r>
                <w:rPr>
                  <w:rFonts w:ascii="Consolas" w:eastAsia="Consolas" w:hAnsi="Consolas" w:cs="Consolas"/>
                  <w:color w:val="7F7F7F"/>
                  <w:sz w:val="18"/>
                </w:rPr>
                <w:t xml:space="preserve">// Note the non‐blocking operator </w:t>
              </w:r>
              <w:r>
                <w:rPr>
                  <w:rFonts w:ascii="Consolas" w:eastAsia="Consolas" w:hAnsi="Consolas" w:cs="Consolas"/>
                  <w:sz w:val="18"/>
                </w:rPr>
                <w:t>‘’</w:t>
              </w:r>
              <w:r>
                <w:rPr>
                  <w:rFonts w:ascii="Consolas" w:eastAsia="Consolas" w:hAnsi="Consolas" w:cs="Consolas"/>
                  <w:color w:val="7F7F7F"/>
                  <w:sz w:val="18"/>
                </w:rPr>
                <w:t>&lt;=</w:t>
              </w:r>
            </w:ins>
          </w:p>
          <w:p w14:paraId="156AEC48" w14:textId="77777777" w:rsidR="000F7AE6" w:rsidRDefault="000F7AE6" w:rsidP="00AE170A">
            <w:pPr>
              <w:spacing w:after="56" w:line="259" w:lineRule="auto"/>
              <w:ind w:left="1"/>
              <w:rPr>
                <w:ins w:id="2345" w:author="Landis, Lawrence" w:date="2021-04-13T10:22:00Z"/>
              </w:rPr>
            </w:pPr>
            <w:ins w:id="2346" w:author="Landis, Lawrence" w:date="2021-04-13T10:22:00Z">
              <w:r>
                <w:rPr>
                  <w:rFonts w:ascii="Consolas" w:eastAsia="Consolas" w:hAnsi="Consolas" w:cs="Consolas"/>
                  <w:b/>
                  <w:color w:val="003C71"/>
                  <w:sz w:val="18"/>
                </w:rPr>
                <w:t>else</w:t>
              </w:r>
            </w:ins>
          </w:p>
          <w:p w14:paraId="41F744F2" w14:textId="77777777" w:rsidR="000F7AE6" w:rsidRDefault="000F7AE6" w:rsidP="00AE170A">
            <w:pPr>
              <w:spacing w:after="56" w:line="259" w:lineRule="auto"/>
              <w:ind w:left="214"/>
              <w:rPr>
                <w:ins w:id="2347" w:author="Landis, Lawrence" w:date="2021-04-13T10:22:00Z"/>
              </w:rPr>
            </w:pPr>
            <w:ins w:id="2348" w:author="Landis, Lawrence" w:date="2021-04-13T10:22:00Z">
              <w:r>
                <w:rPr>
                  <w:rFonts w:ascii="Consolas" w:eastAsia="Consolas" w:hAnsi="Consolas" w:cs="Consolas"/>
                  <w:sz w:val="18"/>
                </w:rPr>
                <w:t xml:space="preserve">M &lt;= </w:t>
              </w:r>
              <w:proofErr w:type="gramStart"/>
              <w:r>
                <w:rPr>
                  <w:rFonts w:ascii="Consolas" w:eastAsia="Consolas" w:hAnsi="Consolas" w:cs="Consolas"/>
                  <w:sz w:val="18"/>
                </w:rPr>
                <w:t>X;</w:t>
              </w:r>
              <w:proofErr w:type="gramEnd"/>
            </w:ins>
          </w:p>
          <w:p w14:paraId="461CD9FF" w14:textId="77777777" w:rsidR="000F7AE6" w:rsidRDefault="000F7AE6" w:rsidP="00AE170A">
            <w:pPr>
              <w:spacing w:line="259" w:lineRule="auto"/>
              <w:ind w:left="1"/>
              <w:rPr>
                <w:ins w:id="2349" w:author="Landis, Lawrence" w:date="2021-04-13T10:22:00Z"/>
              </w:rPr>
            </w:pPr>
            <w:ins w:id="2350" w:author="Landis, Lawrence" w:date="2021-04-13T10:22:00Z">
              <w:r>
                <w:rPr>
                  <w:rFonts w:ascii="Consolas" w:eastAsia="Consolas" w:hAnsi="Consolas" w:cs="Consolas"/>
                  <w:color w:val="FF7F00"/>
                  <w:sz w:val="18"/>
                </w:rPr>
                <w:t>end</w:t>
              </w:r>
            </w:ins>
          </w:p>
        </w:tc>
      </w:tr>
    </w:tbl>
    <w:p w14:paraId="4F913A62" w14:textId="77777777" w:rsidR="000F7AE6" w:rsidRDefault="000F7AE6" w:rsidP="000F7AE6">
      <w:pPr>
        <w:spacing w:after="127" w:line="265" w:lineRule="auto"/>
        <w:ind w:left="-5"/>
        <w:rPr>
          <w:ins w:id="2351" w:author="Landis, Lawrence" w:date="2021-04-13T10:22:00Z"/>
        </w:rPr>
      </w:pPr>
      <w:ins w:id="2352" w:author="Landis, Lawrence" w:date="2021-04-13T10:22:00Z">
        <w:r>
          <w:rPr>
            <w:b/>
            <w:color w:val="0071C5"/>
          </w:rPr>
          <w:t>PROCEDURAL ASSIGNMENT ”CASE” STATEMENT</w:t>
        </w:r>
        <w:r>
          <w:rPr>
            <w:color w:val="0071C5"/>
          </w:rPr>
          <w:t>:</w:t>
        </w:r>
      </w:ins>
    </w:p>
    <w:tbl>
      <w:tblPr>
        <w:tblStyle w:val="TableGrid0"/>
        <w:tblW w:w="9196" w:type="dxa"/>
        <w:tblInd w:w="-63" w:type="dxa"/>
        <w:tblCellMar>
          <w:left w:w="493" w:type="dxa"/>
          <w:right w:w="4727" w:type="dxa"/>
        </w:tblCellMar>
        <w:tblLook w:val="04A0" w:firstRow="1" w:lastRow="0" w:firstColumn="1" w:lastColumn="0" w:noHBand="0" w:noVBand="1"/>
      </w:tblPr>
      <w:tblGrid>
        <w:gridCol w:w="9196"/>
      </w:tblGrid>
      <w:tr w:rsidR="000F7AE6" w14:paraId="173FE516" w14:textId="77777777" w:rsidTr="00AE170A">
        <w:trPr>
          <w:trHeight w:val="1760"/>
          <w:ins w:id="2353" w:author="Landis, Lawrence" w:date="2021-04-13T10:22:00Z"/>
        </w:trPr>
        <w:tc>
          <w:tcPr>
            <w:tcW w:w="9196" w:type="dxa"/>
            <w:tcBorders>
              <w:top w:val="single" w:sz="27" w:space="0" w:color="F4F6F7"/>
              <w:left w:val="single" w:sz="3" w:space="0" w:color="FFFFFF"/>
              <w:bottom w:val="single" w:sz="27" w:space="0" w:color="F4F6F7"/>
              <w:right w:val="single" w:sz="3" w:space="0" w:color="FFFFFF"/>
            </w:tcBorders>
            <w:shd w:val="clear" w:color="auto" w:fill="F4F6F7"/>
            <w:vAlign w:val="center"/>
          </w:tcPr>
          <w:p w14:paraId="117992AD" w14:textId="77777777" w:rsidR="000F7AE6" w:rsidRDefault="000F7AE6" w:rsidP="00AE170A">
            <w:pPr>
              <w:spacing w:after="56" w:line="259" w:lineRule="auto"/>
              <w:ind w:left="8"/>
              <w:rPr>
                <w:ins w:id="2354" w:author="Landis, Lawrence" w:date="2021-04-13T10:22:00Z"/>
              </w:rPr>
            </w:pPr>
            <w:ins w:id="2355" w:author="Landis, Lawrence" w:date="2021-04-13T10:22:00Z">
              <w:r>
                <w:rPr>
                  <w:rFonts w:ascii="Consolas" w:eastAsia="Consolas" w:hAnsi="Consolas" w:cs="Consolas"/>
                  <w:color w:val="FF7F00"/>
                  <w:sz w:val="18"/>
                </w:rPr>
                <w:t xml:space="preserve">always </w:t>
              </w:r>
              <w:r>
                <w:rPr>
                  <w:rFonts w:ascii="Consolas" w:eastAsia="Consolas" w:hAnsi="Consolas" w:cs="Consolas"/>
                  <w:sz w:val="18"/>
                </w:rPr>
                <w:t xml:space="preserve">@ (S </w:t>
              </w:r>
              <w:r>
                <w:rPr>
                  <w:rFonts w:ascii="Consolas" w:eastAsia="Consolas" w:hAnsi="Consolas" w:cs="Consolas"/>
                  <w:b/>
                  <w:color w:val="003C71"/>
                  <w:sz w:val="18"/>
                </w:rPr>
                <w:t xml:space="preserve">or </w:t>
              </w:r>
              <w:r>
                <w:rPr>
                  <w:rFonts w:ascii="Consolas" w:eastAsia="Consolas" w:hAnsi="Consolas" w:cs="Consolas"/>
                  <w:sz w:val="18"/>
                </w:rPr>
                <w:t xml:space="preserve">X </w:t>
              </w:r>
              <w:r>
                <w:rPr>
                  <w:rFonts w:ascii="Consolas" w:eastAsia="Consolas" w:hAnsi="Consolas" w:cs="Consolas"/>
                  <w:b/>
                  <w:color w:val="003C71"/>
                  <w:sz w:val="18"/>
                </w:rPr>
                <w:t xml:space="preserve">or </w:t>
              </w:r>
              <w:r>
                <w:rPr>
                  <w:rFonts w:ascii="Consolas" w:eastAsia="Consolas" w:hAnsi="Consolas" w:cs="Consolas"/>
                  <w:sz w:val="18"/>
                </w:rPr>
                <w:t xml:space="preserve">Y) </w:t>
              </w:r>
              <w:r>
                <w:rPr>
                  <w:rFonts w:ascii="Consolas" w:eastAsia="Consolas" w:hAnsi="Consolas" w:cs="Consolas"/>
                  <w:color w:val="FF7F00"/>
                  <w:sz w:val="18"/>
                </w:rPr>
                <w:t xml:space="preserve">begin </w:t>
              </w:r>
              <w:r>
                <w:rPr>
                  <w:rFonts w:ascii="Consolas" w:eastAsia="Consolas" w:hAnsi="Consolas" w:cs="Consolas"/>
                  <w:b/>
                  <w:color w:val="003C71"/>
                  <w:sz w:val="18"/>
                </w:rPr>
                <w:t xml:space="preserve">case </w:t>
              </w:r>
              <w:r>
                <w:rPr>
                  <w:rFonts w:ascii="Consolas" w:eastAsia="Consolas" w:hAnsi="Consolas" w:cs="Consolas"/>
                  <w:sz w:val="18"/>
                </w:rPr>
                <w:t>(S)</w:t>
              </w:r>
            </w:ins>
          </w:p>
          <w:p w14:paraId="7FFCBEDA" w14:textId="77777777" w:rsidR="000F7AE6" w:rsidRDefault="000F7AE6" w:rsidP="00AE170A">
            <w:pPr>
              <w:spacing w:after="56" w:line="259" w:lineRule="auto"/>
              <w:rPr>
                <w:ins w:id="2356" w:author="Landis, Lawrence" w:date="2021-04-13T10:22:00Z"/>
              </w:rPr>
            </w:pPr>
            <w:ins w:id="2357" w:author="Landis, Lawrence" w:date="2021-04-13T10:22:00Z">
              <w:r>
                <w:rPr>
                  <w:rFonts w:ascii="Consolas" w:eastAsia="Consolas" w:hAnsi="Consolas" w:cs="Consolas"/>
                  <w:sz w:val="18"/>
                </w:rPr>
                <w:t xml:space="preserve">’1b0: M &lt;= </w:t>
              </w:r>
              <w:proofErr w:type="gramStart"/>
              <w:r>
                <w:rPr>
                  <w:rFonts w:ascii="Consolas" w:eastAsia="Consolas" w:hAnsi="Consolas" w:cs="Consolas"/>
                  <w:sz w:val="18"/>
                </w:rPr>
                <w:t>X;</w:t>
              </w:r>
              <w:proofErr w:type="gramEnd"/>
            </w:ins>
          </w:p>
          <w:p w14:paraId="1E32A064" w14:textId="77777777" w:rsidR="000F7AE6" w:rsidRDefault="000F7AE6" w:rsidP="00AE170A">
            <w:pPr>
              <w:spacing w:line="259" w:lineRule="auto"/>
              <w:ind w:left="8" w:right="1854" w:hanging="8"/>
              <w:rPr>
                <w:ins w:id="2358" w:author="Landis, Lawrence" w:date="2021-04-13T10:22:00Z"/>
              </w:rPr>
            </w:pPr>
            <w:ins w:id="2359" w:author="Landis, Lawrence" w:date="2021-04-13T10:22:00Z">
              <w:r>
                <w:rPr>
                  <w:rFonts w:ascii="Consolas" w:eastAsia="Consolas" w:hAnsi="Consolas" w:cs="Consolas"/>
                  <w:sz w:val="18"/>
                </w:rPr>
                <w:t xml:space="preserve">’1b1: M &lt;= Y; </w:t>
              </w:r>
              <w:proofErr w:type="spellStart"/>
              <w:r>
                <w:rPr>
                  <w:rFonts w:ascii="Consolas" w:eastAsia="Consolas" w:hAnsi="Consolas" w:cs="Consolas"/>
                  <w:b/>
                  <w:color w:val="003C71"/>
                  <w:sz w:val="18"/>
                </w:rPr>
                <w:t>endcase</w:t>
              </w:r>
              <w:proofErr w:type="spellEnd"/>
              <w:r>
                <w:rPr>
                  <w:rFonts w:ascii="Consolas" w:eastAsia="Consolas" w:hAnsi="Consolas" w:cs="Consolas"/>
                  <w:b/>
                  <w:color w:val="003C71"/>
                  <w:sz w:val="18"/>
                </w:rPr>
                <w:t xml:space="preserve"> </w:t>
              </w:r>
              <w:r>
                <w:rPr>
                  <w:rFonts w:ascii="Consolas" w:eastAsia="Consolas" w:hAnsi="Consolas" w:cs="Consolas"/>
                  <w:color w:val="FF7F00"/>
                  <w:sz w:val="18"/>
                </w:rPr>
                <w:t>end</w:t>
              </w:r>
            </w:ins>
          </w:p>
        </w:tc>
      </w:tr>
    </w:tbl>
    <w:p w14:paraId="09443EC8" w14:textId="77777777" w:rsidR="000F7AE6" w:rsidRDefault="000F7AE6" w:rsidP="000F7AE6">
      <w:pPr>
        <w:spacing w:after="350"/>
        <w:ind w:left="10" w:right="592"/>
        <w:rPr>
          <w:ins w:id="2360" w:author="Landis, Lawrence" w:date="2021-04-13T10:22:00Z"/>
        </w:rPr>
      </w:pPr>
      <w:ins w:id="2361" w:author="Landis, Lawrence" w:date="2021-04-13T10:22:00Z">
        <w:r>
          <w:t xml:space="preserve">Also note that variables that are assigned to the left of an equal sign (= or &lt;=) in an always block must be defined as </w:t>
        </w:r>
        <w:r>
          <w:rPr>
            <w:rFonts w:ascii="Consolas" w:eastAsia="Consolas" w:hAnsi="Consolas" w:cs="Consolas"/>
          </w:rPr>
          <w:t>reg</w:t>
        </w:r>
        <w:r>
          <w:t xml:space="preserve">. Other variables are defined as </w:t>
        </w:r>
        <w:r>
          <w:rPr>
            <w:rFonts w:ascii="Consolas" w:eastAsia="Consolas" w:hAnsi="Consolas" w:cs="Consolas"/>
          </w:rPr>
          <w:t>wire</w:t>
        </w:r>
        <w:r>
          <w:t xml:space="preserve">. If undeclared, variables default to a </w:t>
        </w:r>
        <w:proofErr w:type="gramStart"/>
        <w:r>
          <w:t>1 bit</w:t>
        </w:r>
        <w:proofErr w:type="gramEnd"/>
        <w:r>
          <w:t xml:space="preserve"> wire.</w:t>
        </w:r>
      </w:ins>
    </w:p>
    <w:p w14:paraId="1A294491" w14:textId="77777777" w:rsidR="000F7AE6" w:rsidRDefault="000F7AE6" w:rsidP="000F7AE6">
      <w:pPr>
        <w:ind w:left="10" w:right="592"/>
        <w:rPr>
          <w:ins w:id="2362" w:author="Landis, Lawrence" w:date="2021-04-13T10:22:00Z"/>
        </w:rPr>
      </w:pPr>
      <w:ins w:id="2363" w:author="Landis, Lawrence" w:date="2021-04-13T10:22:00Z">
        <w:r>
          <w:t xml:space="preserve">With the above port and signal assignments, we will see the output </w:t>
        </w:r>
        <w:r>
          <w:rPr>
            <w:rFonts w:ascii="Consolas" w:eastAsia="Consolas" w:hAnsi="Consolas" w:cs="Consolas"/>
          </w:rPr>
          <w:t xml:space="preserve">X </w:t>
        </w:r>
        <w:r>
          <w:t xml:space="preserve">when the select input </w:t>
        </w:r>
        <w:r>
          <w:rPr>
            <w:rFonts w:ascii="Consolas" w:eastAsia="Consolas" w:hAnsi="Consolas" w:cs="Consolas"/>
          </w:rPr>
          <w:t xml:space="preserve">S </w:t>
        </w:r>
        <w:r>
          <w:t xml:space="preserve">is low and we will see </w:t>
        </w:r>
        <w:r>
          <w:rPr>
            <w:rFonts w:ascii="Consolas" w:eastAsia="Consolas" w:hAnsi="Consolas" w:cs="Consolas"/>
          </w:rPr>
          <w:t xml:space="preserve">Y </w:t>
        </w:r>
        <w:r>
          <w:t xml:space="preserve">when </w:t>
        </w:r>
        <w:r>
          <w:rPr>
            <w:rFonts w:ascii="Consolas" w:eastAsia="Consolas" w:hAnsi="Consolas" w:cs="Consolas"/>
          </w:rPr>
          <w:t xml:space="preserve">S </w:t>
        </w:r>
        <w:r>
          <w:t>is high.</w:t>
        </w:r>
      </w:ins>
    </w:p>
    <w:p w14:paraId="3C383436" w14:textId="77777777" w:rsidR="000F7AE6" w:rsidRDefault="000F7AE6" w:rsidP="000F7AE6">
      <w:pPr>
        <w:tabs>
          <w:tab w:val="center" w:pos="4941"/>
        </w:tabs>
        <w:spacing w:after="354" w:line="259" w:lineRule="auto"/>
        <w:rPr>
          <w:ins w:id="2364" w:author="Landis, Lawrence" w:date="2021-04-13T10:22:00Z"/>
        </w:rPr>
      </w:pPr>
      <w:ins w:id="2365" w:author="Landis, Lawrence" w:date="2021-04-13T10:22:00Z">
        <w:r>
          <w:t>The completed code is here:</w:t>
        </w:r>
      </w:ins>
    </w:p>
    <w:p w14:paraId="5337C4AC" w14:textId="77777777" w:rsidR="000F7AE6" w:rsidRDefault="000F7AE6" w:rsidP="000F7AE6">
      <w:pPr>
        <w:tabs>
          <w:tab w:val="center" w:pos="4941"/>
        </w:tabs>
        <w:spacing w:after="354" w:line="259" w:lineRule="auto"/>
        <w:rPr>
          <w:ins w:id="2366" w:author="Landis, Lawrence" w:date="2021-04-13T10:22:00Z"/>
        </w:rPr>
      </w:pPr>
    </w:p>
    <w:p w14:paraId="1D80D826" w14:textId="77777777" w:rsidR="000F7AE6" w:rsidRDefault="000F7AE6" w:rsidP="000F7AE6">
      <w:pPr>
        <w:tabs>
          <w:tab w:val="center" w:pos="4941"/>
        </w:tabs>
        <w:spacing w:after="0" w:line="259" w:lineRule="auto"/>
        <w:rPr>
          <w:ins w:id="2367" w:author="Landis, Lawrence" w:date="2021-04-13T10:22:00Z"/>
        </w:rPr>
      </w:pPr>
      <w:ins w:id="2368" w:author="Landis, Lawrence" w:date="2021-04-13T10:22:00Z">
        <w:r>
          <w:rPr>
            <w:rFonts w:ascii="Consolas" w:eastAsia="Consolas" w:hAnsi="Consolas" w:cs="Consolas"/>
            <w:color w:val="FF7F00"/>
            <w:sz w:val="18"/>
          </w:rPr>
          <w:t xml:space="preserve">module </w:t>
        </w:r>
        <w:r>
          <w:rPr>
            <w:rFonts w:ascii="Consolas" w:eastAsia="Consolas" w:hAnsi="Consolas" w:cs="Consolas"/>
            <w:sz w:val="18"/>
          </w:rPr>
          <w:t>mux_2_to_1 (SW, LEDR);</w:t>
        </w:r>
        <w:r>
          <w:rPr>
            <w:rFonts w:ascii="Consolas" w:eastAsia="Consolas" w:hAnsi="Consolas" w:cs="Consolas"/>
            <w:sz w:val="18"/>
          </w:rPr>
          <w:tab/>
        </w:r>
        <w:r>
          <w:rPr>
            <w:rFonts w:ascii="Consolas" w:eastAsia="Consolas" w:hAnsi="Consolas" w:cs="Consolas"/>
            <w:color w:val="7F7F7F"/>
            <w:sz w:val="18"/>
          </w:rPr>
          <w:t>//Create module mux_2_to_1</w:t>
        </w:r>
      </w:ins>
    </w:p>
    <w:p w14:paraId="72F0DF3A" w14:textId="77777777" w:rsidR="000F7AE6" w:rsidRDefault="000F7AE6" w:rsidP="000F7AE6">
      <w:pPr>
        <w:spacing w:after="0" w:line="338" w:lineRule="auto"/>
        <w:ind w:right="968"/>
        <w:rPr>
          <w:ins w:id="2369" w:author="Landis, Lawrence" w:date="2021-04-13T10:22:00Z"/>
          <w:rFonts w:ascii="Consolas" w:eastAsia="Consolas" w:hAnsi="Consolas" w:cs="Consolas"/>
          <w:color w:val="7F7F7F"/>
          <w:sz w:val="18"/>
        </w:rPr>
      </w:pPr>
      <w:ins w:id="2370" w:author="Landis, Lawrence" w:date="2021-04-13T10:22:00Z">
        <w:r>
          <w:rPr>
            <w:rFonts w:ascii="Consolas" w:eastAsia="Consolas" w:hAnsi="Consolas" w:cs="Consolas"/>
            <w:color w:val="FF7F00"/>
            <w:sz w:val="18"/>
          </w:rPr>
          <w:t xml:space="preserve">input </w:t>
        </w:r>
        <w:r>
          <w:rPr>
            <w:rFonts w:ascii="Consolas" w:eastAsia="Consolas" w:hAnsi="Consolas" w:cs="Consolas"/>
            <w:sz w:val="18"/>
          </w:rPr>
          <w:t xml:space="preserve">[9:0]SW; </w:t>
        </w:r>
        <w:r>
          <w:rPr>
            <w:rFonts w:ascii="Consolas" w:eastAsia="Consolas" w:hAnsi="Consolas" w:cs="Consolas"/>
            <w:color w:val="7F7F7F"/>
            <w:sz w:val="18"/>
          </w:rPr>
          <w:t xml:space="preserve">//Input Declarations: 10 slide switches </w:t>
        </w:r>
      </w:ins>
    </w:p>
    <w:p w14:paraId="1DB0A178" w14:textId="70FDE800" w:rsidR="000F7AE6" w:rsidRDefault="000F7AE6" w:rsidP="000F7AE6">
      <w:pPr>
        <w:spacing w:after="0" w:line="338" w:lineRule="auto"/>
        <w:ind w:right="968"/>
        <w:rPr>
          <w:ins w:id="2371" w:author="Landis, Lawrence" w:date="2021-04-13T14:27:00Z"/>
          <w:rFonts w:ascii="Consolas" w:eastAsia="Consolas" w:hAnsi="Consolas" w:cs="Consolas"/>
          <w:color w:val="7F7F7F"/>
          <w:sz w:val="18"/>
        </w:rPr>
      </w:pPr>
      <w:ins w:id="2372" w:author="Landis, Lawrence" w:date="2021-04-13T10:22:00Z">
        <w:r>
          <w:rPr>
            <w:rFonts w:ascii="Consolas" w:eastAsia="Consolas" w:hAnsi="Consolas" w:cs="Consolas"/>
            <w:color w:val="FF7F00"/>
            <w:sz w:val="18"/>
          </w:rPr>
          <w:t>output</w:t>
        </w:r>
        <w:r>
          <w:rPr>
            <w:rFonts w:ascii="Consolas" w:eastAsia="Consolas" w:hAnsi="Consolas" w:cs="Consolas"/>
            <w:sz w:val="18"/>
          </w:rPr>
          <w:t xml:space="preserve">[9:0]LEDR; </w:t>
        </w:r>
        <w:r>
          <w:rPr>
            <w:rFonts w:ascii="Consolas" w:eastAsia="Consolas" w:hAnsi="Consolas" w:cs="Consolas"/>
            <w:color w:val="7F7F7F"/>
            <w:sz w:val="18"/>
          </w:rPr>
          <w:t>//Output Declarations: 10 red LED lights</w:t>
        </w:r>
      </w:ins>
    </w:p>
    <w:p w14:paraId="57BA2C07" w14:textId="77777777" w:rsidR="005F50F6" w:rsidRDefault="005F50F6" w:rsidP="000F7AE6">
      <w:pPr>
        <w:spacing w:after="0" w:line="338" w:lineRule="auto"/>
        <w:ind w:right="968"/>
        <w:rPr>
          <w:ins w:id="2373" w:author="Landis, Lawrence" w:date="2021-04-13T10:22:00Z"/>
        </w:rPr>
      </w:pPr>
    </w:p>
    <w:p w14:paraId="1C2F3391" w14:textId="77777777" w:rsidR="000F7AE6" w:rsidRDefault="000F7AE6" w:rsidP="000F7AE6">
      <w:pPr>
        <w:spacing w:after="0" w:line="259" w:lineRule="auto"/>
        <w:rPr>
          <w:ins w:id="2374" w:author="Landis, Lawrence" w:date="2021-04-13T10:22:00Z"/>
        </w:rPr>
      </w:pPr>
      <w:ins w:id="2375" w:author="Landis, Lawrence" w:date="2021-04-13T10:22:00Z">
        <w:r>
          <w:rPr>
            <w:rFonts w:ascii="Consolas" w:eastAsia="Consolas" w:hAnsi="Consolas" w:cs="Consolas"/>
            <w:color w:val="FF7F00"/>
            <w:sz w:val="18"/>
          </w:rPr>
          <w:t xml:space="preserve">wire </w:t>
        </w:r>
        <w:r>
          <w:rPr>
            <w:rFonts w:ascii="Consolas" w:eastAsia="Consolas" w:hAnsi="Consolas" w:cs="Consolas"/>
            <w:sz w:val="18"/>
          </w:rPr>
          <w:t xml:space="preserve">S; </w:t>
        </w:r>
        <w:r>
          <w:rPr>
            <w:rFonts w:ascii="Consolas" w:eastAsia="Consolas" w:hAnsi="Consolas" w:cs="Consolas"/>
            <w:color w:val="7F7F7F"/>
            <w:sz w:val="18"/>
          </w:rPr>
          <w:t>//Declare the Select signal</w:t>
        </w:r>
      </w:ins>
    </w:p>
    <w:p w14:paraId="59D9F347" w14:textId="77777777" w:rsidR="000F7AE6" w:rsidRDefault="000F7AE6" w:rsidP="000F7AE6">
      <w:pPr>
        <w:spacing w:after="0" w:line="259" w:lineRule="auto"/>
        <w:rPr>
          <w:ins w:id="2376" w:author="Landis, Lawrence" w:date="2021-04-13T10:22:00Z"/>
        </w:rPr>
      </w:pPr>
      <w:ins w:id="2377" w:author="Landis, Lawrence" w:date="2021-04-13T10:22:00Z">
        <w:r>
          <w:rPr>
            <w:rFonts w:ascii="Consolas" w:eastAsia="Consolas" w:hAnsi="Consolas" w:cs="Consolas"/>
            <w:color w:val="FF7F00"/>
            <w:sz w:val="18"/>
          </w:rPr>
          <w:t xml:space="preserve">wire </w:t>
        </w:r>
        <w:r>
          <w:rPr>
            <w:rFonts w:ascii="Consolas" w:eastAsia="Consolas" w:hAnsi="Consolas" w:cs="Consolas"/>
            <w:sz w:val="18"/>
          </w:rPr>
          <w:t xml:space="preserve">[2:0] X, Y, M; </w:t>
        </w:r>
        <w:r>
          <w:rPr>
            <w:rFonts w:ascii="Consolas" w:eastAsia="Consolas" w:hAnsi="Consolas" w:cs="Consolas"/>
            <w:color w:val="7F7F7F"/>
            <w:sz w:val="18"/>
          </w:rPr>
          <w:t>//Declare the inputs and outputs to the MUX</w:t>
        </w:r>
      </w:ins>
    </w:p>
    <w:p w14:paraId="29C8FAAF" w14:textId="77777777" w:rsidR="005F50F6" w:rsidRDefault="005F50F6" w:rsidP="000F7AE6">
      <w:pPr>
        <w:spacing w:after="0" w:line="338" w:lineRule="auto"/>
        <w:ind w:right="1710"/>
        <w:rPr>
          <w:ins w:id="2378" w:author="Landis, Lawrence" w:date="2021-04-13T14:27:00Z"/>
          <w:rFonts w:ascii="Consolas" w:eastAsia="Consolas" w:hAnsi="Consolas" w:cs="Consolas"/>
          <w:color w:val="FF7F00"/>
          <w:sz w:val="18"/>
        </w:rPr>
      </w:pPr>
    </w:p>
    <w:p w14:paraId="1956CE13" w14:textId="1C37F544" w:rsidR="000F7AE6" w:rsidRDefault="000F7AE6" w:rsidP="000F7AE6">
      <w:pPr>
        <w:spacing w:after="0" w:line="338" w:lineRule="auto"/>
        <w:ind w:right="1710"/>
        <w:rPr>
          <w:ins w:id="2379" w:author="Landis, Lawrence" w:date="2021-04-13T10:22:00Z"/>
          <w:rFonts w:ascii="Consolas" w:eastAsia="Consolas" w:hAnsi="Consolas" w:cs="Consolas"/>
          <w:color w:val="7F7F7F"/>
          <w:sz w:val="18"/>
        </w:rPr>
      </w:pPr>
      <w:ins w:id="2380" w:author="Landis, Lawrence" w:date="2021-04-13T10:22:00Z">
        <w:r>
          <w:rPr>
            <w:rFonts w:ascii="Consolas" w:eastAsia="Consolas" w:hAnsi="Consolas" w:cs="Consolas"/>
            <w:color w:val="FF7F00"/>
            <w:sz w:val="18"/>
          </w:rPr>
          <w:t xml:space="preserve">assign </w:t>
        </w:r>
        <w:r>
          <w:rPr>
            <w:rFonts w:ascii="Consolas" w:eastAsia="Consolas" w:hAnsi="Consolas" w:cs="Consolas"/>
            <w:sz w:val="18"/>
          </w:rPr>
          <w:t xml:space="preserve">S = SW[9]; </w:t>
        </w:r>
        <w:r>
          <w:rPr>
            <w:rFonts w:ascii="Consolas" w:eastAsia="Consolas" w:hAnsi="Consolas" w:cs="Consolas"/>
            <w:color w:val="7F7F7F"/>
            <w:sz w:val="18"/>
          </w:rPr>
          <w:t xml:space="preserve">//Assigning input switches to internal signals </w:t>
        </w:r>
      </w:ins>
    </w:p>
    <w:p w14:paraId="322C7C3B" w14:textId="77777777" w:rsidR="000F7AE6" w:rsidRDefault="000F7AE6" w:rsidP="000F7AE6">
      <w:pPr>
        <w:spacing w:after="0" w:line="338" w:lineRule="auto"/>
        <w:ind w:right="1710"/>
        <w:rPr>
          <w:ins w:id="2381" w:author="Landis, Lawrence" w:date="2021-04-13T10:22:00Z"/>
          <w:rFonts w:ascii="Consolas" w:eastAsia="Consolas" w:hAnsi="Consolas" w:cs="Consolas"/>
          <w:sz w:val="18"/>
        </w:rPr>
      </w:pPr>
      <w:ins w:id="2382" w:author="Landis, Lawrence" w:date="2021-04-13T10:22:00Z">
        <w:r>
          <w:rPr>
            <w:rFonts w:ascii="Consolas" w:eastAsia="Consolas" w:hAnsi="Consolas" w:cs="Consolas"/>
            <w:color w:val="FF7F00"/>
            <w:sz w:val="18"/>
          </w:rPr>
          <w:t xml:space="preserve">assign </w:t>
        </w:r>
        <w:r>
          <w:rPr>
            <w:rFonts w:ascii="Consolas" w:eastAsia="Consolas" w:hAnsi="Consolas" w:cs="Consolas"/>
            <w:sz w:val="18"/>
          </w:rPr>
          <w:t>X = SW[2:0</w:t>
        </w:r>
        <w:proofErr w:type="gramStart"/>
        <w:r>
          <w:rPr>
            <w:rFonts w:ascii="Consolas" w:eastAsia="Consolas" w:hAnsi="Consolas" w:cs="Consolas"/>
            <w:sz w:val="18"/>
          </w:rPr>
          <w:t>];</w:t>
        </w:r>
        <w:proofErr w:type="gramEnd"/>
        <w:r>
          <w:rPr>
            <w:rFonts w:ascii="Consolas" w:eastAsia="Consolas" w:hAnsi="Consolas" w:cs="Consolas"/>
            <w:sz w:val="18"/>
          </w:rPr>
          <w:t xml:space="preserve"> </w:t>
        </w:r>
      </w:ins>
    </w:p>
    <w:p w14:paraId="6FA6A84A" w14:textId="77777777" w:rsidR="000F7AE6" w:rsidRDefault="000F7AE6" w:rsidP="000F7AE6">
      <w:pPr>
        <w:spacing w:after="0" w:line="338" w:lineRule="auto"/>
        <w:ind w:right="1710"/>
        <w:rPr>
          <w:ins w:id="2383" w:author="Landis, Lawrence" w:date="2021-04-13T10:22:00Z"/>
        </w:rPr>
      </w:pPr>
      <w:ins w:id="2384" w:author="Landis, Lawrence" w:date="2021-04-13T10:22:00Z">
        <w:r>
          <w:rPr>
            <w:rFonts w:ascii="Consolas" w:eastAsia="Consolas" w:hAnsi="Consolas" w:cs="Consolas"/>
            <w:color w:val="FF7F00"/>
            <w:sz w:val="18"/>
          </w:rPr>
          <w:t xml:space="preserve">assign </w:t>
        </w:r>
        <w:r>
          <w:rPr>
            <w:rFonts w:ascii="Consolas" w:eastAsia="Consolas" w:hAnsi="Consolas" w:cs="Consolas"/>
            <w:sz w:val="18"/>
          </w:rPr>
          <w:t>Y = SW[5:3</w:t>
        </w:r>
        <w:proofErr w:type="gramStart"/>
        <w:r>
          <w:rPr>
            <w:rFonts w:ascii="Consolas" w:eastAsia="Consolas" w:hAnsi="Consolas" w:cs="Consolas"/>
            <w:sz w:val="18"/>
          </w:rPr>
          <w:t>];</w:t>
        </w:r>
        <w:proofErr w:type="gramEnd"/>
      </w:ins>
    </w:p>
    <w:p w14:paraId="67931C50" w14:textId="77777777" w:rsidR="000F7AE6" w:rsidRDefault="000F7AE6" w:rsidP="000F7AE6">
      <w:pPr>
        <w:spacing w:after="0" w:line="338" w:lineRule="auto"/>
        <w:ind w:right="1601"/>
        <w:rPr>
          <w:ins w:id="2385" w:author="Landis, Lawrence" w:date="2021-04-13T10:22:00Z"/>
          <w:rFonts w:ascii="Consolas" w:eastAsia="Consolas" w:hAnsi="Consolas" w:cs="Consolas"/>
          <w:color w:val="7F7F7F"/>
          <w:sz w:val="18"/>
        </w:rPr>
      </w:pPr>
      <w:ins w:id="2386" w:author="Landis, Lawrence" w:date="2021-04-13T10:22:00Z">
        <w:r>
          <w:rPr>
            <w:rFonts w:ascii="Consolas" w:eastAsia="Consolas" w:hAnsi="Consolas" w:cs="Consolas"/>
            <w:color w:val="FF7F00"/>
            <w:sz w:val="18"/>
          </w:rPr>
          <w:t xml:space="preserve">assign </w:t>
        </w:r>
        <w:r>
          <w:rPr>
            <w:rFonts w:ascii="Consolas" w:eastAsia="Consolas" w:hAnsi="Consolas" w:cs="Consolas"/>
            <w:sz w:val="18"/>
          </w:rPr>
          <w:t xml:space="preserve">LEDR[8:6] = M; </w:t>
        </w:r>
        <w:r>
          <w:rPr>
            <w:rFonts w:ascii="Consolas" w:eastAsia="Consolas" w:hAnsi="Consolas" w:cs="Consolas"/>
            <w:color w:val="7F7F7F"/>
            <w:sz w:val="18"/>
          </w:rPr>
          <w:t xml:space="preserve">//Assigning internal signals to output LEDs </w:t>
        </w:r>
      </w:ins>
    </w:p>
    <w:p w14:paraId="11B2059A" w14:textId="77777777" w:rsidR="000F7AE6" w:rsidRDefault="000F7AE6" w:rsidP="000F7AE6">
      <w:pPr>
        <w:spacing w:after="0" w:line="338" w:lineRule="auto"/>
        <w:ind w:right="1601"/>
        <w:rPr>
          <w:ins w:id="2387" w:author="Landis, Lawrence" w:date="2021-04-13T10:22:00Z"/>
          <w:rFonts w:ascii="Consolas" w:eastAsia="Consolas" w:hAnsi="Consolas" w:cs="Consolas"/>
          <w:sz w:val="18"/>
        </w:rPr>
      </w:pPr>
      <w:ins w:id="2388" w:author="Landis, Lawrence" w:date="2021-04-13T10:22:00Z">
        <w:r>
          <w:rPr>
            <w:rFonts w:ascii="Consolas" w:eastAsia="Consolas" w:hAnsi="Consolas" w:cs="Consolas"/>
            <w:color w:val="FF7F00"/>
            <w:sz w:val="18"/>
          </w:rPr>
          <w:t xml:space="preserve">assign </w:t>
        </w:r>
        <w:r>
          <w:rPr>
            <w:rFonts w:ascii="Consolas" w:eastAsia="Consolas" w:hAnsi="Consolas" w:cs="Consolas"/>
            <w:sz w:val="18"/>
          </w:rPr>
          <w:t>LEDR[9] = SW[9</w:t>
        </w:r>
        <w:proofErr w:type="gramStart"/>
        <w:r>
          <w:rPr>
            <w:rFonts w:ascii="Consolas" w:eastAsia="Consolas" w:hAnsi="Consolas" w:cs="Consolas"/>
            <w:sz w:val="18"/>
          </w:rPr>
          <w:t>];</w:t>
        </w:r>
        <w:proofErr w:type="gramEnd"/>
        <w:r>
          <w:rPr>
            <w:rFonts w:ascii="Consolas" w:eastAsia="Consolas" w:hAnsi="Consolas" w:cs="Consolas"/>
            <w:sz w:val="18"/>
          </w:rPr>
          <w:t xml:space="preserve"> </w:t>
        </w:r>
      </w:ins>
    </w:p>
    <w:p w14:paraId="758DA4EE" w14:textId="77777777" w:rsidR="000F7AE6" w:rsidRDefault="000F7AE6" w:rsidP="000F7AE6">
      <w:pPr>
        <w:spacing w:after="0" w:line="338" w:lineRule="auto"/>
        <w:ind w:right="1601"/>
        <w:rPr>
          <w:ins w:id="2389" w:author="Landis, Lawrence" w:date="2021-04-13T10:22:00Z"/>
          <w:rFonts w:ascii="Consolas" w:eastAsia="Consolas" w:hAnsi="Consolas" w:cs="Consolas"/>
          <w:sz w:val="18"/>
        </w:rPr>
      </w:pPr>
      <w:ins w:id="2390" w:author="Landis, Lawrence" w:date="2021-04-13T10:22:00Z">
        <w:r>
          <w:rPr>
            <w:rFonts w:ascii="Consolas" w:eastAsia="Consolas" w:hAnsi="Consolas" w:cs="Consolas"/>
            <w:color w:val="FF7F00"/>
            <w:sz w:val="18"/>
          </w:rPr>
          <w:t xml:space="preserve">assign </w:t>
        </w:r>
        <w:r>
          <w:rPr>
            <w:rFonts w:ascii="Consolas" w:eastAsia="Consolas" w:hAnsi="Consolas" w:cs="Consolas"/>
            <w:sz w:val="18"/>
          </w:rPr>
          <w:t>LEDR[2:0] = SW[2:0</w:t>
        </w:r>
        <w:proofErr w:type="gramStart"/>
        <w:r>
          <w:rPr>
            <w:rFonts w:ascii="Consolas" w:eastAsia="Consolas" w:hAnsi="Consolas" w:cs="Consolas"/>
            <w:sz w:val="18"/>
          </w:rPr>
          <w:t>];</w:t>
        </w:r>
        <w:proofErr w:type="gramEnd"/>
        <w:r>
          <w:rPr>
            <w:rFonts w:ascii="Consolas" w:eastAsia="Consolas" w:hAnsi="Consolas" w:cs="Consolas"/>
            <w:sz w:val="18"/>
          </w:rPr>
          <w:t xml:space="preserve"> </w:t>
        </w:r>
      </w:ins>
    </w:p>
    <w:p w14:paraId="55FD434F" w14:textId="77777777" w:rsidR="000F7AE6" w:rsidRDefault="000F7AE6" w:rsidP="000F7AE6">
      <w:pPr>
        <w:spacing w:after="0" w:line="338" w:lineRule="auto"/>
        <w:ind w:right="1601"/>
        <w:rPr>
          <w:ins w:id="2391" w:author="Landis, Lawrence" w:date="2021-04-13T10:22:00Z"/>
        </w:rPr>
      </w:pPr>
      <w:ins w:id="2392" w:author="Landis, Lawrence" w:date="2021-04-13T10:22:00Z">
        <w:r>
          <w:rPr>
            <w:rFonts w:ascii="Consolas" w:eastAsia="Consolas" w:hAnsi="Consolas" w:cs="Consolas"/>
            <w:color w:val="FF7F00"/>
            <w:sz w:val="18"/>
          </w:rPr>
          <w:t xml:space="preserve">assign </w:t>
        </w:r>
        <w:r>
          <w:rPr>
            <w:rFonts w:ascii="Consolas" w:eastAsia="Consolas" w:hAnsi="Consolas" w:cs="Consolas"/>
            <w:sz w:val="18"/>
          </w:rPr>
          <w:t>LEDR[5:3] = SW[5:3</w:t>
        </w:r>
        <w:proofErr w:type="gramStart"/>
        <w:r>
          <w:rPr>
            <w:rFonts w:ascii="Consolas" w:eastAsia="Consolas" w:hAnsi="Consolas" w:cs="Consolas"/>
            <w:sz w:val="18"/>
          </w:rPr>
          <w:t>];</w:t>
        </w:r>
        <w:proofErr w:type="gramEnd"/>
      </w:ins>
    </w:p>
    <w:p w14:paraId="700C097C" w14:textId="77777777" w:rsidR="000F7AE6" w:rsidRDefault="000F7AE6" w:rsidP="000F7AE6">
      <w:pPr>
        <w:spacing w:after="0"/>
        <w:ind w:left="10" w:right="592"/>
        <w:rPr>
          <w:ins w:id="2393" w:author="Landis, Lawrence" w:date="2021-04-13T10:22:00Z"/>
          <w:rFonts w:ascii="Consolas" w:eastAsia="Consolas" w:hAnsi="Consolas" w:cs="Consolas"/>
          <w:color w:val="7F7F7F"/>
          <w:sz w:val="18"/>
        </w:rPr>
      </w:pPr>
      <w:ins w:id="2394" w:author="Landis, Lawrence" w:date="2021-04-13T10:22:00Z">
        <w:r>
          <w:rPr>
            <w:rFonts w:ascii="Consolas" w:eastAsia="Consolas" w:hAnsi="Consolas" w:cs="Consolas"/>
            <w:color w:val="FF7F00"/>
            <w:sz w:val="18"/>
          </w:rPr>
          <w:t xml:space="preserve">assign </w:t>
        </w:r>
        <w:r>
          <w:rPr>
            <w:rFonts w:ascii="Consolas" w:eastAsia="Consolas" w:hAnsi="Consolas" w:cs="Consolas"/>
            <w:sz w:val="18"/>
          </w:rPr>
          <w:t xml:space="preserve">M = (S == 0) ? X : Y; </w:t>
        </w:r>
        <w:r>
          <w:rPr>
            <w:rFonts w:ascii="Consolas" w:eastAsia="Consolas" w:hAnsi="Consolas" w:cs="Consolas"/>
            <w:color w:val="7F7F7F"/>
            <w:sz w:val="18"/>
          </w:rPr>
          <w:t>//</w:t>
        </w:r>
        <w:proofErr w:type="spellStart"/>
        <w:r>
          <w:rPr>
            <w:rFonts w:ascii="Consolas" w:eastAsia="Consolas" w:hAnsi="Consolas" w:cs="Consolas"/>
            <w:color w:val="7F7F7F"/>
            <w:sz w:val="18"/>
          </w:rPr>
          <w:t>MuxSelect</w:t>
        </w:r>
        <w:proofErr w:type="spellEnd"/>
        <w:r>
          <w:rPr>
            <w:rFonts w:ascii="Consolas" w:eastAsia="Consolas" w:hAnsi="Consolas" w:cs="Consolas"/>
            <w:color w:val="7F7F7F"/>
            <w:sz w:val="18"/>
          </w:rPr>
          <w:t xml:space="preserve"> Function </w:t>
        </w:r>
      </w:ins>
    </w:p>
    <w:p w14:paraId="7A062A9C" w14:textId="77777777" w:rsidR="005F50F6" w:rsidRDefault="005F50F6" w:rsidP="000F7AE6">
      <w:pPr>
        <w:spacing w:after="0"/>
        <w:ind w:left="10" w:right="592"/>
        <w:rPr>
          <w:ins w:id="2395" w:author="Landis, Lawrence" w:date="2021-04-13T14:27:00Z"/>
          <w:rFonts w:ascii="Consolas" w:eastAsia="Consolas" w:hAnsi="Consolas" w:cs="Consolas"/>
          <w:color w:val="FF7F00"/>
          <w:sz w:val="18"/>
        </w:rPr>
      </w:pPr>
    </w:p>
    <w:p w14:paraId="18D4C772" w14:textId="1E45E245" w:rsidR="000F7AE6" w:rsidRDefault="000F7AE6" w:rsidP="000F7AE6">
      <w:pPr>
        <w:spacing w:after="0"/>
        <w:ind w:left="10" w:right="592"/>
        <w:rPr>
          <w:ins w:id="2396" w:author="Landis, Lawrence" w:date="2021-04-13T10:22:00Z"/>
          <w:rFonts w:ascii="Consolas" w:eastAsia="Consolas" w:hAnsi="Consolas" w:cs="Consolas"/>
          <w:color w:val="FF7F00"/>
          <w:sz w:val="18"/>
        </w:rPr>
      </w:pPr>
      <w:proofErr w:type="spellStart"/>
      <w:ins w:id="2397" w:author="Landis, Lawrence" w:date="2021-04-13T10:22:00Z">
        <w:r>
          <w:rPr>
            <w:rFonts w:ascii="Consolas" w:eastAsia="Consolas" w:hAnsi="Consolas" w:cs="Consolas"/>
            <w:color w:val="FF7F00"/>
            <w:sz w:val="18"/>
          </w:rPr>
          <w:t>endmodule</w:t>
        </w:r>
        <w:proofErr w:type="spellEnd"/>
      </w:ins>
    </w:p>
    <w:p w14:paraId="35F41B62" w14:textId="77777777" w:rsidR="000F7AE6" w:rsidRDefault="000F7AE6" w:rsidP="000F7AE6">
      <w:pPr>
        <w:spacing w:after="0"/>
        <w:ind w:left="10" w:right="592"/>
        <w:rPr>
          <w:ins w:id="2398" w:author="Landis, Lawrence" w:date="2021-04-13T10:22:00Z"/>
        </w:rPr>
      </w:pPr>
    </w:p>
    <w:p w14:paraId="70CB5691" w14:textId="65035950" w:rsidR="000F7AE6" w:rsidRDefault="000F7AE6" w:rsidP="0004622E">
      <w:pPr>
        <w:pStyle w:val="Heading2"/>
        <w:ind w:left="0" w:firstLine="0"/>
        <w:rPr>
          <w:ins w:id="2399" w:author="Landis, Lawrence" w:date="2021-04-13T10:22:00Z"/>
        </w:rPr>
        <w:pPrChange w:id="2400" w:author="Landis, Lawrence" w:date="2021-04-13T14:29:00Z">
          <w:pPr>
            <w:pStyle w:val="Heading3"/>
            <w:ind w:left="-5"/>
          </w:pPr>
        </w:pPrChange>
      </w:pPr>
      <w:ins w:id="2401" w:author="Landis, Lawrence" w:date="2021-04-13T10:22:00Z">
        <w:r>
          <w:t>Revision Control</w:t>
        </w:r>
      </w:ins>
    </w:p>
    <w:p w14:paraId="43C4DBF5" w14:textId="77777777" w:rsidR="000F7AE6" w:rsidRDefault="000F7AE6" w:rsidP="000F7AE6">
      <w:pPr>
        <w:spacing w:after="288" w:line="259" w:lineRule="auto"/>
        <w:ind w:left="10" w:right="592"/>
        <w:rPr>
          <w:ins w:id="2402" w:author="Landis, Lawrence" w:date="2021-04-13T10:22:00Z"/>
        </w:rPr>
      </w:pPr>
      <w:ins w:id="2403" w:author="Landis, Lawrence" w:date="2021-04-13T10:22:00Z">
        <w:r>
          <w:t>Now you need to make sure you have the proper files included in your project.</w:t>
        </w:r>
      </w:ins>
    </w:p>
    <w:p w14:paraId="72371367" w14:textId="77777777" w:rsidR="000F7AE6" w:rsidRDefault="000F7AE6" w:rsidP="000F7AE6">
      <w:pPr>
        <w:spacing w:after="288" w:line="259" w:lineRule="auto"/>
        <w:ind w:left="10" w:right="592" w:hanging="10"/>
        <w:rPr>
          <w:ins w:id="2404" w:author="Landis, Lawrence" w:date="2021-04-13T10:22:00Z"/>
        </w:rPr>
      </w:pPr>
      <w:ins w:id="2405" w:author="Landis, Lawrence" w:date="2021-04-13T10:22:00Z">
        <w:r w:rsidRPr="00F90305">
          <w:rPr>
            <w:rFonts w:eastAsia="Intel Clear" w:cs="Intel Clear"/>
          </w:rPr>
          <w:t xml:space="preserve"> </w:t>
        </w:r>
        <w:r>
          <w:t xml:space="preserve">To the right of the Project Navigator Window, change </w:t>
        </w:r>
        <w:r w:rsidRPr="00F90305">
          <w:t xml:space="preserve">Hierarchy </w:t>
        </w:r>
        <w:r>
          <w:t xml:space="preserve">to </w:t>
        </w:r>
        <w:r w:rsidRPr="00F90305">
          <w:t>Files</w:t>
        </w:r>
        <w:r>
          <w:t xml:space="preserve">. You will only be operating on the mux_2_to_1.v so you will need to remove </w:t>
        </w:r>
        <w:proofErr w:type="spellStart"/>
        <w:r>
          <w:t>switch_to_led.v</w:t>
        </w:r>
        <w:proofErr w:type="spellEnd"/>
        <w:r>
          <w:t xml:space="preserve"> from your project.</w:t>
        </w:r>
      </w:ins>
    </w:p>
    <w:p w14:paraId="45F0489C" w14:textId="77777777" w:rsidR="000F7AE6" w:rsidRDefault="000F7AE6" w:rsidP="000F7AE6">
      <w:pPr>
        <w:spacing w:after="383" w:line="259" w:lineRule="auto"/>
        <w:ind w:left="1134"/>
        <w:rPr>
          <w:ins w:id="2406" w:author="Landis, Lawrence" w:date="2021-04-13T10:22:00Z"/>
        </w:rPr>
      </w:pPr>
      <w:ins w:id="2407" w:author="Landis, Lawrence" w:date="2021-04-13T10:22:00Z">
        <w:r w:rsidRPr="00A72176">
          <w:drawing>
            <wp:inline distT="0" distB="0" distL="0" distR="0" wp14:anchorId="4FC40EEE" wp14:editId="2F7D9894">
              <wp:extent cx="3448872" cy="1935386"/>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59182" cy="1941172"/>
                      </a:xfrm>
                      <a:prstGeom prst="rect">
                        <a:avLst/>
                      </a:prstGeom>
                    </pic:spPr>
                  </pic:pic>
                </a:graphicData>
              </a:graphic>
            </wp:inline>
          </w:drawing>
        </w:r>
      </w:ins>
    </w:p>
    <w:p w14:paraId="2E1E5B9E" w14:textId="77777777" w:rsidR="000F7AE6" w:rsidRDefault="000F7AE6" w:rsidP="000F7AE6">
      <w:pPr>
        <w:spacing w:after="506" w:line="265" w:lineRule="auto"/>
        <w:ind w:left="10"/>
        <w:jc w:val="center"/>
        <w:rPr>
          <w:ins w:id="2408" w:author="Landis, Lawrence" w:date="2021-04-13T10:22:00Z"/>
        </w:rPr>
      </w:pPr>
      <w:ins w:id="2409" w:author="Landis, Lawrence" w:date="2021-04-13T10:22:00Z">
        <w:r>
          <w:t>Figure 22: Changing Top Level Entity</w:t>
        </w:r>
      </w:ins>
    </w:p>
    <w:p w14:paraId="5DAD9928" w14:textId="77777777" w:rsidR="000F7AE6" w:rsidRDefault="000F7AE6" w:rsidP="000F7AE6">
      <w:pPr>
        <w:spacing w:after="297" w:line="259" w:lineRule="auto"/>
        <w:ind w:left="262" w:right="592"/>
        <w:rPr>
          <w:ins w:id="2410" w:author="Landis, Lawrence" w:date="2021-04-13T10:22:00Z"/>
        </w:rPr>
      </w:pPr>
      <w:ins w:id="2411" w:author="Landis, Lawrence" w:date="2021-04-13T10:22:00Z">
        <w:r>
          <w:rPr>
            <w:rFonts w:ascii="Times New Roman" w:eastAsia="Times New Roman" w:hAnsi="Times New Roman" w:cs="Times New Roman"/>
          </w:rPr>
          <w:t xml:space="preserve"> </w:t>
        </w:r>
        <w:r>
          <w:t xml:space="preserve">Right click </w:t>
        </w:r>
        <w:proofErr w:type="spellStart"/>
        <w:r>
          <w:rPr>
            <w:b/>
          </w:rPr>
          <w:t>switch_to_led.v</w:t>
        </w:r>
        <w:proofErr w:type="spellEnd"/>
        <w:r>
          <w:rPr>
            <w:b/>
          </w:rPr>
          <w:t xml:space="preserve"> </w:t>
        </w:r>
        <w:r>
          <w:t>and remove this source file from your project.</w:t>
        </w:r>
      </w:ins>
    </w:p>
    <w:p w14:paraId="67D98EC9" w14:textId="77777777" w:rsidR="000F7AE6" w:rsidRDefault="000F7AE6" w:rsidP="007073C8">
      <w:pPr>
        <w:spacing w:after="174"/>
        <w:ind w:left="180" w:right="592"/>
        <w:rPr>
          <w:ins w:id="2412" w:author="Landis, Lawrence" w:date="2021-04-13T10:22:00Z"/>
        </w:rPr>
        <w:pPrChange w:id="2413" w:author="Landis, Lawrence" w:date="2021-04-13T14:30:00Z">
          <w:pPr>
            <w:spacing w:after="174"/>
            <w:ind w:left="531" w:right="592" w:hanging="279"/>
          </w:pPr>
        </w:pPrChange>
      </w:pPr>
      <w:ins w:id="2414" w:author="Landis, Lawrence" w:date="2021-04-13T10:22:00Z">
        <w:r>
          <w:rPr>
            <w:rFonts w:ascii="Times New Roman" w:eastAsia="Times New Roman" w:hAnsi="Times New Roman" w:cs="Times New Roman"/>
          </w:rPr>
          <w:t xml:space="preserve"> </w:t>
        </w:r>
        <w:r>
          <w:t xml:space="preserve">Next you need to change your top-level entity from </w:t>
        </w:r>
        <w:proofErr w:type="spellStart"/>
        <w:r>
          <w:t>switch_to_led</w:t>
        </w:r>
        <w:proofErr w:type="spellEnd"/>
        <w:r>
          <w:t xml:space="preserve"> to mux_2_to_1. Right click mux_2_to_1.v and </w:t>
        </w:r>
        <w:r>
          <w:rPr>
            <w:b/>
          </w:rPr>
          <w:t>Set as Top-Level Entity</w:t>
        </w:r>
        <w:r>
          <w:t xml:space="preserve">. Now your revision and your </w:t>
        </w:r>
        <w:proofErr w:type="gramStart"/>
        <w:r>
          <w:t>top level</w:t>
        </w:r>
        <w:proofErr w:type="gramEnd"/>
        <w:r>
          <w:t xml:space="preserve"> entity is mux_2_to_1.</w:t>
        </w:r>
      </w:ins>
    </w:p>
    <w:p w14:paraId="2047AD82" w14:textId="77777777" w:rsidR="000F7AE6" w:rsidRDefault="000F7AE6" w:rsidP="007073C8">
      <w:pPr>
        <w:spacing w:after="430" w:line="300" w:lineRule="auto"/>
        <w:ind w:left="180" w:right="1153"/>
        <w:rPr>
          <w:ins w:id="2415" w:author="Landis, Lawrence" w:date="2021-04-13T10:22:00Z"/>
        </w:rPr>
        <w:pPrChange w:id="2416" w:author="Landis, Lawrence" w:date="2021-04-13T14:30:00Z">
          <w:pPr>
            <w:spacing w:after="430" w:line="300" w:lineRule="auto"/>
            <w:ind w:left="530" w:right="1153" w:firstLine="66"/>
          </w:pPr>
        </w:pPrChange>
      </w:pPr>
      <w:ins w:id="2417" w:author="Landis, Lawrence" w:date="2021-04-13T10:22:00Z">
        <w:r>
          <w:rPr>
            <w:i/>
            <w:color w:val="00AEEF"/>
          </w:rPr>
          <w:t xml:space="preserve">It is important to note the difference between a project, revision, top level entity, and </w:t>
        </w:r>
        <w:proofErr w:type="gramStart"/>
        <w:r>
          <w:rPr>
            <w:i/>
            <w:color w:val="00AEEF"/>
          </w:rPr>
          <w:t>top level</w:t>
        </w:r>
        <w:proofErr w:type="gramEnd"/>
        <w:r>
          <w:rPr>
            <w:i/>
            <w:color w:val="00AEEF"/>
          </w:rPr>
          <w:t xml:space="preserve"> Verilog file of your overall project. A single project can have multiple revisions. The project name does not have to match the name of the </w:t>
        </w:r>
        <w:proofErr w:type="gramStart"/>
        <w:r>
          <w:rPr>
            <w:i/>
            <w:color w:val="00AEEF"/>
          </w:rPr>
          <w:t>top level</w:t>
        </w:r>
        <w:proofErr w:type="gramEnd"/>
        <w:r>
          <w:rPr>
            <w:i/>
            <w:color w:val="00AEEF"/>
          </w:rPr>
          <w:t xml:space="preserve"> entity of your design. Similarly, the Verilog file name might not have the same name as the </w:t>
        </w:r>
        <w:proofErr w:type="gramStart"/>
        <w:r>
          <w:rPr>
            <w:i/>
            <w:color w:val="00AEEF"/>
          </w:rPr>
          <w:t>top level</w:t>
        </w:r>
        <w:proofErr w:type="gramEnd"/>
        <w:r>
          <w:rPr>
            <w:i/>
            <w:color w:val="00AEEF"/>
          </w:rPr>
          <w:t xml:space="preserve"> entity and can indeed contain many modules (entities).</w:t>
        </w:r>
      </w:ins>
    </w:p>
    <w:p w14:paraId="78D80AB2" w14:textId="01DC3E95" w:rsidR="000F7AE6" w:rsidRPr="000A3799" w:rsidRDefault="000F7AE6" w:rsidP="000F7AE6">
      <w:pPr>
        <w:spacing w:after="73"/>
        <w:ind w:left="270" w:right="592" w:hanging="18"/>
        <w:rPr>
          <w:ins w:id="2418" w:author="Landis, Lawrence" w:date="2021-04-13T10:22:00Z"/>
          <w:rFonts w:eastAsia="Intel Clear" w:cs="Intel Clear"/>
        </w:rPr>
      </w:pPr>
      <w:ins w:id="2419" w:author="Landis, Lawrence" w:date="2021-04-13T10:22:00Z">
        <w:r w:rsidRPr="000A3799">
          <w:rPr>
            <w:rFonts w:eastAsia="Intel Clear" w:cs="Intel Clear"/>
          </w:rPr>
          <w:t xml:space="preserve"> A common compilation error is a mismatch between what the </w:t>
        </w:r>
        <w:proofErr w:type="gramStart"/>
        <w:r w:rsidRPr="000A3799">
          <w:rPr>
            <w:rFonts w:eastAsia="Intel Clear" w:cs="Intel Clear"/>
          </w:rPr>
          <w:t>top level</w:t>
        </w:r>
        <w:proofErr w:type="gramEnd"/>
        <w:r w:rsidRPr="000A3799">
          <w:rPr>
            <w:rFonts w:eastAsia="Intel Clear" w:cs="Intel Clear"/>
          </w:rPr>
          <w:t xml:space="preserve"> module in your code is versus the one assigned in the Quartus settings. If you have a compilation error of this nature, check: Assignments → Setting → General and make sure the top level entity (in this case mux_2_to_1) is indeed set to the one you think you are compiling your Verilog source code. Ensure that top level entity names match with their corresponding Verilog file names as they are case-</w:t>
        </w:r>
      </w:ins>
      <w:ins w:id="2420" w:author="Landis, Lawrence" w:date="2021-04-13T14:30:00Z">
        <w:r w:rsidR="00F7304E" w:rsidRPr="000A3799">
          <w:rPr>
            <w:rFonts w:eastAsia="Intel Clear" w:cs="Intel Clear"/>
          </w:rPr>
          <w:t>sensitive</w:t>
        </w:r>
      </w:ins>
      <w:ins w:id="2421" w:author="Landis, Lawrence" w:date="2021-04-13T10:22:00Z">
        <w:r w:rsidRPr="000A3799">
          <w:rPr>
            <w:rFonts w:eastAsia="Intel Clear" w:cs="Intel Clear"/>
          </w:rPr>
          <w:t>.</w:t>
        </w:r>
      </w:ins>
    </w:p>
    <w:p w14:paraId="131F50E4" w14:textId="77777777" w:rsidR="000F7AE6" w:rsidRPr="000A3799" w:rsidRDefault="000F7AE6" w:rsidP="000F7AE6">
      <w:pPr>
        <w:tabs>
          <w:tab w:val="center" w:pos="2007"/>
          <w:tab w:val="center" w:pos="4149"/>
          <w:tab w:val="center" w:pos="6250"/>
        </w:tabs>
        <w:spacing w:after="451" w:line="259" w:lineRule="auto"/>
        <w:ind w:left="270" w:hanging="18"/>
        <w:rPr>
          <w:ins w:id="2422" w:author="Landis, Lawrence" w:date="2021-04-13T10:22:00Z"/>
          <w:rFonts w:eastAsia="Intel Clear" w:cs="Intel Clear"/>
        </w:rPr>
      </w:pPr>
      <w:ins w:id="2423" w:author="Landis, Lawrence" w:date="2021-04-13T10:22:00Z">
        <w:r w:rsidRPr="000A3799">
          <w:rPr>
            <w:rFonts w:eastAsia="Intel Clear" w:cs="Intel Clear"/>
          </w:rPr>
          <w:tab/>
          <w:t xml:space="preserve"> Compile your design by pressing</w:t>
        </w:r>
        <w:r w:rsidRPr="000A3799">
          <w:rPr>
            <w:rFonts w:eastAsia="Intel Clear" w:cs="Intel Clear"/>
          </w:rPr>
          <w:tab/>
        </w:r>
        <w:r w:rsidRPr="000A3799">
          <w:rPr>
            <w:rFonts w:eastAsia="Intel Clear" w:cs="Intel Clear"/>
          </w:rPr>
          <w:drawing>
            <wp:inline distT="0" distB="0" distL="0" distR="0" wp14:anchorId="005330A0" wp14:editId="127D08D9">
              <wp:extent cx="239163" cy="220029"/>
              <wp:effectExtent l="0" t="0" r="0" b="0"/>
              <wp:docPr id="1837" name="Picture 1837"/>
              <wp:cNvGraphicFramePr/>
              <a:graphic xmlns:a="http://schemas.openxmlformats.org/drawingml/2006/main">
                <a:graphicData uri="http://schemas.openxmlformats.org/drawingml/2006/picture">
                  <pic:pic xmlns:pic="http://schemas.openxmlformats.org/drawingml/2006/picture">
                    <pic:nvPicPr>
                      <pic:cNvPr id="1837" name="Picture 1837"/>
                      <pic:cNvPicPr/>
                    </pic:nvPicPr>
                    <pic:blipFill>
                      <a:blip r:embed="rId80"/>
                      <a:stretch>
                        <a:fillRect/>
                      </a:stretch>
                    </pic:blipFill>
                    <pic:spPr>
                      <a:xfrm>
                        <a:off x="0" y="0"/>
                        <a:ext cx="239163" cy="220029"/>
                      </a:xfrm>
                      <a:prstGeom prst="rect">
                        <a:avLst/>
                      </a:prstGeom>
                    </pic:spPr>
                  </pic:pic>
                </a:graphicData>
              </a:graphic>
            </wp:inline>
          </w:drawing>
        </w:r>
        <w:r w:rsidRPr="000A3799">
          <w:rPr>
            <w:rFonts w:eastAsia="Intel Clear" w:cs="Intel Clear"/>
          </w:rPr>
          <w:tab/>
          <w:t>along the top of the Quartus window.</w:t>
        </w:r>
      </w:ins>
    </w:p>
    <w:p w14:paraId="336F08FB" w14:textId="795995B2" w:rsidR="000F7AE6" w:rsidRDefault="000F7AE6" w:rsidP="00F7304E">
      <w:pPr>
        <w:pStyle w:val="Heading2"/>
        <w:ind w:left="180" w:firstLine="0"/>
        <w:rPr>
          <w:ins w:id="2424" w:author="Landis, Lawrence" w:date="2021-04-13T10:22:00Z"/>
        </w:rPr>
        <w:pPrChange w:id="2425" w:author="Landis, Lawrence" w:date="2021-04-13T14:30:00Z">
          <w:pPr>
            <w:pStyle w:val="Heading3"/>
            <w:ind w:left="-5"/>
          </w:pPr>
        </w:pPrChange>
      </w:pPr>
      <w:ins w:id="2426" w:author="Landis, Lawrence" w:date="2021-04-13T10:22:00Z">
        <w:r>
          <w:t>Checking Pin Locations and Editing (If Necessary)</w:t>
        </w:r>
      </w:ins>
    </w:p>
    <w:p w14:paraId="45B849F8" w14:textId="77777777" w:rsidR="000F7AE6" w:rsidRDefault="000F7AE6" w:rsidP="000F7AE6">
      <w:pPr>
        <w:ind w:left="10" w:right="592"/>
        <w:rPr>
          <w:ins w:id="2427" w:author="Landis, Lawrence" w:date="2021-04-13T10:22:00Z"/>
        </w:rPr>
      </w:pPr>
      <w:ins w:id="2428" w:author="Landis, Lawrence" w:date="2021-04-13T10:22:00Z">
        <w:r>
          <w:t>In your project, the required pin assignments for your DE1-SoC Development board will have carried over from the previous lab since the pin names are the same.</w:t>
        </w:r>
      </w:ins>
    </w:p>
    <w:p w14:paraId="49FA7F31" w14:textId="77777777" w:rsidR="000F7AE6" w:rsidRDefault="000F7AE6" w:rsidP="000F7AE6">
      <w:pPr>
        <w:spacing w:after="213" w:line="312" w:lineRule="auto"/>
        <w:ind w:left="10" w:right="592" w:hanging="10"/>
        <w:rPr>
          <w:ins w:id="2429" w:author="Landis, Lawrence" w:date="2021-04-13T10:22:00Z"/>
        </w:rPr>
      </w:pPr>
      <w:ins w:id="2430" w:author="Landis, Lawrence" w:date="2021-04-13T10:22:00Z">
        <w:r>
          <w:t xml:space="preserve">Open up the </w:t>
        </w:r>
        <w:r w:rsidRPr="002937DB">
          <w:t xml:space="preserve">Assignment Editor </w:t>
        </w:r>
        <w:r>
          <w:t xml:space="preserve">to make sure the pin names are indeed assigned to the appropriate pin locations. </w:t>
        </w:r>
        <w:r w:rsidRPr="002937DB">
          <w:t xml:space="preserve">Assignments </w:t>
        </w:r>
        <w:r w:rsidRPr="002937DB">
          <w:rPr>
            <w:rFonts w:eastAsia="Intel Clear" w:cs="Intel Clear"/>
          </w:rPr>
          <w:t xml:space="preserve">→ </w:t>
        </w:r>
        <w:r w:rsidRPr="002937DB">
          <w:t>Pin Planner</w:t>
        </w:r>
        <w:r>
          <w:t xml:space="preserve">. (Note: pin assignments can also be seen through </w:t>
        </w:r>
        <w:r w:rsidRPr="002937DB">
          <w:t xml:space="preserve">Assignments </w:t>
        </w:r>
        <w:r w:rsidRPr="002937DB">
          <w:rPr>
            <w:rFonts w:eastAsia="Intel Clear" w:cs="Intel Clear"/>
          </w:rPr>
          <w:t xml:space="preserve">→ </w:t>
        </w:r>
        <w:r w:rsidRPr="002937DB">
          <w:t>Assignment Editor</w:t>
        </w:r>
        <w:r>
          <w:t>.)</w:t>
        </w:r>
      </w:ins>
    </w:p>
    <w:p w14:paraId="29EE5B4F" w14:textId="08920E7D" w:rsidR="000F7AE6" w:rsidRDefault="000F7AE6" w:rsidP="00F7304E">
      <w:pPr>
        <w:pStyle w:val="Heading2"/>
        <w:rPr>
          <w:ins w:id="2431" w:author="Landis, Lawrence" w:date="2021-04-13T10:22:00Z"/>
        </w:rPr>
        <w:pPrChange w:id="2432" w:author="Landis, Lawrence" w:date="2021-04-13T14:30:00Z">
          <w:pPr>
            <w:pStyle w:val="Heading3"/>
            <w:ind w:left="-5"/>
          </w:pPr>
        </w:pPrChange>
      </w:pPr>
      <w:ins w:id="2433" w:author="Landis, Lawrence" w:date="2021-04-13T10:22:00Z">
        <w:r w:rsidRPr="00537A1D">
          <w:t xml:space="preserve">Downloading Your Design to Your Device </w:t>
        </w:r>
        <w:r w:rsidRPr="009F4214">
          <w:rPr>
            <w:rFonts w:eastAsia="Intel Clear"/>
          </w:rPr>
          <w:t xml:space="preserve"> </w:t>
        </w:r>
      </w:ins>
    </w:p>
    <w:p w14:paraId="3831BDBE" w14:textId="77777777" w:rsidR="000F7AE6" w:rsidRDefault="000F7AE6" w:rsidP="000F7AE6">
      <w:pPr>
        <w:spacing w:after="213" w:line="312" w:lineRule="auto"/>
        <w:ind w:left="10" w:right="592" w:hanging="10"/>
        <w:rPr>
          <w:ins w:id="2434" w:author="Landis, Lawrence" w:date="2021-04-13T10:22:00Z"/>
        </w:rPr>
      </w:pPr>
      <w:ins w:id="2435" w:author="Landis, Lawrence" w:date="2021-04-13T10:22:00Z">
        <w:r>
          <w:t>Once you have successfully compiled the project, download the resulting .sof file onto the FPGA chip as you did in section 3.5.</w:t>
        </w:r>
      </w:ins>
    </w:p>
    <w:p w14:paraId="6748E5E8" w14:textId="77777777" w:rsidR="000F7AE6" w:rsidRDefault="000F7AE6" w:rsidP="000F7AE6">
      <w:pPr>
        <w:spacing w:after="213"/>
        <w:ind w:left="10" w:right="592" w:hanging="10"/>
        <w:rPr>
          <w:ins w:id="2436" w:author="Landis, Lawrence" w:date="2021-04-13T10:22:00Z"/>
        </w:rPr>
      </w:pPr>
      <w:ins w:id="2437" w:author="Landis, Lawrence" w:date="2021-04-13T10:22:00Z">
        <w:r>
          <w:t>Test the functionality of the 3-bit wide 2-to-1 multiplexer by toggling the switches and observing the LEDs. Remember that we want the lights LEDR[2:0] to display input X, LEDR[5:3] to display Y, LEDR [8:6] to display the multiplexed result, LEDR[9] to display the switch SW[9] result (selection bit).</w:t>
        </w:r>
      </w:ins>
    </w:p>
    <w:p w14:paraId="72A8E4D9" w14:textId="66428449" w:rsidR="000F7AE6" w:rsidRDefault="000F7AE6" w:rsidP="00F7304E">
      <w:pPr>
        <w:pStyle w:val="Heading2"/>
        <w:rPr>
          <w:ins w:id="2438" w:author="Landis, Lawrence" w:date="2021-04-13T10:22:00Z"/>
        </w:rPr>
        <w:pPrChange w:id="2439" w:author="Landis, Lawrence" w:date="2021-04-13T14:31:00Z">
          <w:pPr>
            <w:pStyle w:val="Heading3"/>
            <w:ind w:left="-5"/>
          </w:pPr>
        </w:pPrChange>
      </w:pPr>
      <w:ins w:id="2440" w:author="Landis, Lawrence" w:date="2021-04-13T10:22:00Z">
        <w:r>
          <w:t>Viewing Design Schematic</w:t>
        </w:r>
      </w:ins>
    </w:p>
    <w:p w14:paraId="5460446E" w14:textId="77777777" w:rsidR="000F7AE6" w:rsidRDefault="000F7AE6" w:rsidP="000F7AE6">
      <w:pPr>
        <w:spacing w:after="278"/>
        <w:ind w:left="10" w:right="592"/>
        <w:rPr>
          <w:ins w:id="2441" w:author="Landis, Lawrence" w:date="2021-04-13T10:22:00Z"/>
        </w:rPr>
      </w:pPr>
      <w:ins w:id="2442" w:author="Landis, Lawrence" w:date="2021-04-13T10:22:00Z">
        <w:r>
          <w:t>When you compile Verilog, or any HDL (Hardware Description Language), Quartus synthesizes your code into hardware. This hardware can be viewed through the RTL Viewer (Register Transfer Level Viewer).</w:t>
        </w:r>
      </w:ins>
    </w:p>
    <w:p w14:paraId="0C2E0382" w14:textId="77777777" w:rsidR="000F7AE6" w:rsidRDefault="000F7AE6" w:rsidP="000F7AE6">
      <w:pPr>
        <w:spacing w:after="278"/>
        <w:ind w:left="10" w:right="592" w:hanging="10"/>
        <w:rPr>
          <w:ins w:id="2443" w:author="Landis, Lawrence" w:date="2021-04-13T10:22:00Z"/>
        </w:rPr>
      </w:pPr>
      <w:ins w:id="2444" w:author="Landis, Lawrence" w:date="2021-04-13T10:22:00Z">
        <w:r w:rsidRPr="00996FE5">
          <w:rPr>
            <w:rFonts w:eastAsia="Intel Clear" w:cs="Intel Clear"/>
          </w:rPr>
          <w:t xml:space="preserve"> </w:t>
        </w:r>
        <w:r>
          <w:t xml:space="preserve">The RTL Viewer can be found under task on the left-hand side by looking into the </w:t>
        </w:r>
        <w:r w:rsidRPr="00996FE5">
          <w:t xml:space="preserve">Analysis &amp; Synthesis </w:t>
        </w:r>
        <w:r>
          <w:t xml:space="preserve">dropdown and then the </w:t>
        </w:r>
        <w:r w:rsidRPr="00996FE5">
          <w:t xml:space="preserve">Netlist Viewers </w:t>
        </w:r>
        <w:r>
          <w:t>dropdown, as shown in Figure 22. Once opened, you should see a 2-to-1 mux similar to what is seen in Figure 23.</w:t>
        </w:r>
      </w:ins>
    </w:p>
    <w:p w14:paraId="5C495A02" w14:textId="77777777" w:rsidR="000F7AE6" w:rsidRDefault="000F7AE6" w:rsidP="000F7AE6">
      <w:pPr>
        <w:spacing w:after="383" w:line="259" w:lineRule="auto"/>
        <w:ind w:left="1701"/>
        <w:rPr>
          <w:ins w:id="2445" w:author="Landis, Lawrence" w:date="2021-04-13T10:22:00Z"/>
        </w:rPr>
      </w:pPr>
      <w:ins w:id="2446" w:author="Landis, Lawrence" w:date="2021-04-13T10:22:00Z">
        <w:r>
          <w:rPr>
            <w:noProof/>
          </w:rPr>
          <w:drawing>
            <wp:inline distT="0" distB="0" distL="0" distR="0" wp14:anchorId="61C93271" wp14:editId="7EA0F770">
              <wp:extent cx="3605946" cy="2307160"/>
              <wp:effectExtent l="0" t="0" r="0" b="0"/>
              <wp:docPr id="1886" name="Picture 1886"/>
              <wp:cNvGraphicFramePr/>
              <a:graphic xmlns:a="http://schemas.openxmlformats.org/drawingml/2006/main">
                <a:graphicData uri="http://schemas.openxmlformats.org/drawingml/2006/picture">
                  <pic:pic xmlns:pic="http://schemas.openxmlformats.org/drawingml/2006/picture">
                    <pic:nvPicPr>
                      <pic:cNvPr id="1886" name="Picture 1886"/>
                      <pic:cNvPicPr/>
                    </pic:nvPicPr>
                    <pic:blipFill>
                      <a:blip r:embed="rId87"/>
                      <a:stretch>
                        <a:fillRect/>
                      </a:stretch>
                    </pic:blipFill>
                    <pic:spPr>
                      <a:xfrm>
                        <a:off x="0" y="0"/>
                        <a:ext cx="3605946" cy="2307160"/>
                      </a:xfrm>
                      <a:prstGeom prst="rect">
                        <a:avLst/>
                      </a:prstGeom>
                    </pic:spPr>
                  </pic:pic>
                </a:graphicData>
              </a:graphic>
            </wp:inline>
          </w:drawing>
        </w:r>
      </w:ins>
    </w:p>
    <w:p w14:paraId="050ED905" w14:textId="77777777" w:rsidR="000F7AE6" w:rsidRDefault="000F7AE6" w:rsidP="000F7AE6">
      <w:pPr>
        <w:spacing w:after="352" w:line="265" w:lineRule="auto"/>
        <w:ind w:left="10"/>
        <w:jc w:val="center"/>
        <w:rPr>
          <w:ins w:id="2447" w:author="Landis, Lawrence" w:date="2021-04-13T10:22:00Z"/>
        </w:rPr>
      </w:pPr>
      <w:ins w:id="2448" w:author="Landis, Lawrence" w:date="2021-04-13T10:22:00Z">
        <w:r>
          <w:t>Figure 23: RTL Viewer selection</w:t>
        </w:r>
      </w:ins>
    </w:p>
    <w:p w14:paraId="25A84393" w14:textId="77777777" w:rsidR="000F7AE6" w:rsidRDefault="000F7AE6" w:rsidP="000F7AE6">
      <w:pPr>
        <w:spacing w:after="383" w:line="259" w:lineRule="auto"/>
        <w:ind w:left="1134"/>
        <w:rPr>
          <w:ins w:id="2449" w:author="Landis, Lawrence" w:date="2021-04-13T10:22:00Z"/>
        </w:rPr>
      </w:pPr>
      <w:ins w:id="2450" w:author="Landis, Lawrence" w:date="2021-04-13T10:22:00Z">
        <w:r>
          <w:rPr>
            <w:noProof/>
          </w:rPr>
          <w:drawing>
            <wp:inline distT="0" distB="0" distL="0" distR="0" wp14:anchorId="004186AB" wp14:editId="6CD7EEB6">
              <wp:extent cx="4327135" cy="2768592"/>
              <wp:effectExtent l="0" t="0" r="0" b="0"/>
              <wp:docPr id="1902" name="Picture 1902"/>
              <wp:cNvGraphicFramePr/>
              <a:graphic xmlns:a="http://schemas.openxmlformats.org/drawingml/2006/main">
                <a:graphicData uri="http://schemas.openxmlformats.org/drawingml/2006/picture">
                  <pic:pic xmlns:pic="http://schemas.openxmlformats.org/drawingml/2006/picture">
                    <pic:nvPicPr>
                      <pic:cNvPr id="1902" name="Picture 1902"/>
                      <pic:cNvPicPr/>
                    </pic:nvPicPr>
                    <pic:blipFill>
                      <a:blip r:embed="rId87"/>
                      <a:stretch>
                        <a:fillRect/>
                      </a:stretch>
                    </pic:blipFill>
                    <pic:spPr>
                      <a:xfrm>
                        <a:off x="0" y="0"/>
                        <a:ext cx="4327135" cy="2768592"/>
                      </a:xfrm>
                      <a:prstGeom prst="rect">
                        <a:avLst/>
                      </a:prstGeom>
                    </pic:spPr>
                  </pic:pic>
                </a:graphicData>
              </a:graphic>
            </wp:inline>
          </w:drawing>
        </w:r>
      </w:ins>
    </w:p>
    <w:p w14:paraId="43351F11" w14:textId="77777777" w:rsidR="000F7AE6" w:rsidRDefault="000F7AE6" w:rsidP="000F7AE6">
      <w:pPr>
        <w:spacing w:after="352" w:line="265" w:lineRule="auto"/>
        <w:ind w:left="10"/>
        <w:jc w:val="center"/>
        <w:rPr>
          <w:ins w:id="2451" w:author="Landis, Lawrence" w:date="2021-04-13T10:22:00Z"/>
        </w:rPr>
      </w:pPr>
      <w:ins w:id="2452" w:author="Landis, Lawrence" w:date="2021-04-13T10:22:00Z">
        <w:r>
          <w:t>Figure 24: RTL Viewer of a 2 to 1 Mux</w:t>
        </w:r>
      </w:ins>
    </w:p>
    <w:p w14:paraId="67F59FA6" w14:textId="7AC929EC" w:rsidR="000F7AE6" w:rsidRDefault="000F7AE6" w:rsidP="000F7AE6">
      <w:pPr>
        <w:pStyle w:val="Heading1"/>
        <w:ind w:left="-5"/>
        <w:rPr>
          <w:ins w:id="2453" w:author="Landis, Lawrence" w:date="2021-04-13T10:22:00Z"/>
        </w:rPr>
      </w:pPr>
      <w:ins w:id="2454" w:author="Landis, Lawrence" w:date="2021-04-13T10:22:00Z">
        <w:r>
          <w:t>K</w:t>
        </w:r>
      </w:ins>
      <w:ins w:id="2455" w:author="Landis, Lawrence" w:date="2021-04-13T14:31:00Z">
        <w:r w:rsidR="00F7304E">
          <w:t>night Rider</w:t>
        </w:r>
      </w:ins>
    </w:p>
    <w:p w14:paraId="54FA804A" w14:textId="77777777" w:rsidR="000F7AE6" w:rsidRDefault="000F7AE6" w:rsidP="000F7AE6">
      <w:pPr>
        <w:spacing w:after="404" w:line="259" w:lineRule="auto"/>
        <w:rPr>
          <w:ins w:id="2456" w:author="Landis, Lawrence" w:date="2021-04-13T10:22:00Z"/>
        </w:rPr>
      </w:pPr>
      <w:ins w:id="2457" w:author="Landis, Lawrence" w:date="2021-04-13T10:22:00Z">
        <w:r>
          <w:rPr>
            <w:rFonts w:ascii="Calibri" w:eastAsia="Calibri" w:hAnsi="Calibri" w:cs="Calibri"/>
            <w:noProof/>
          </w:rPr>
          <mc:AlternateContent>
            <mc:Choice Requires="wpg">
              <w:drawing>
                <wp:inline distT="0" distB="0" distL="0" distR="0" wp14:anchorId="32EDBCD9" wp14:editId="657294F1">
                  <wp:extent cx="5759996" cy="10122"/>
                  <wp:effectExtent l="0" t="0" r="0" b="0"/>
                  <wp:docPr id="26541" name="Group 26541"/>
                  <wp:cNvGraphicFramePr/>
                  <a:graphic xmlns:a="http://schemas.openxmlformats.org/drawingml/2006/main">
                    <a:graphicData uri="http://schemas.microsoft.com/office/word/2010/wordprocessingGroup">
                      <wpg:wgp>
                        <wpg:cNvGrpSpPr/>
                        <wpg:grpSpPr>
                          <a:xfrm>
                            <a:off x="0" y="0"/>
                            <a:ext cx="5759996" cy="10122"/>
                            <a:chOff x="0" y="0"/>
                            <a:chExt cx="5759996" cy="10122"/>
                          </a:xfrm>
                        </wpg:grpSpPr>
                        <wps:wsp>
                          <wps:cNvPr id="2156" name="Shape 2156"/>
                          <wps:cNvSpPr/>
                          <wps:spPr>
                            <a:xfrm>
                              <a:off x="0" y="0"/>
                              <a:ext cx="5759996" cy="0"/>
                            </a:xfrm>
                            <a:custGeom>
                              <a:avLst/>
                              <a:gdLst/>
                              <a:ahLst/>
                              <a:cxnLst/>
                              <a:rect l="0" t="0" r="0" b="0"/>
                              <a:pathLst>
                                <a:path w="5759996">
                                  <a:moveTo>
                                    <a:pt x="0" y="0"/>
                                  </a:moveTo>
                                  <a:lnTo>
                                    <a:pt x="5759996" y="0"/>
                                  </a:lnTo>
                                </a:path>
                              </a:pathLst>
                            </a:custGeom>
                            <a:ln w="10122" cap="flat">
                              <a:miter lim="127000"/>
                            </a:ln>
                          </wps:spPr>
                          <wps:style>
                            <a:lnRef idx="1">
                              <a:srgbClr val="003C71"/>
                            </a:lnRef>
                            <a:fillRef idx="0">
                              <a:srgbClr val="000000">
                                <a:alpha val="0"/>
                              </a:srgbClr>
                            </a:fillRef>
                            <a:effectRef idx="0">
                              <a:scrgbClr r="0" g="0" b="0"/>
                            </a:effectRef>
                            <a:fontRef idx="none"/>
                          </wps:style>
                          <wps:bodyPr/>
                        </wps:wsp>
                      </wpg:wgp>
                    </a:graphicData>
                  </a:graphic>
                </wp:inline>
              </w:drawing>
            </mc:Choice>
            <mc:Fallback>
              <w:pict>
                <v:group w14:anchorId="4FB25F07" id="Group 26541" o:spid="_x0000_s1026" style="width:453.55pt;height:.8pt;mso-position-horizontal-relative:char;mso-position-vertical-relative:line" coordsize="57599,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">
                  <v:shape id="Shape 2156" o:spid="_x0000_s1027" style="position:absolute;width:57599;height:0;visibility:visible;mso-wrap-style:square;v-text-anchor:top" coordsize="5759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" path="m,l5759996,e" filled="f" strokecolor="#003b71" strokeweight=".28117mm">
                    <v:stroke miterlimit="83231f" joinstyle="miter"/>
                    <v:path arrowok="t" textboxrect="0,0,5759996,0"/>
                  </v:shape>
                  <w10:anchorlock/>
                </v:group>
              </w:pict>
            </mc:Fallback>
          </mc:AlternateContent>
        </w:r>
      </w:ins>
    </w:p>
    <w:p w14:paraId="0D787C02" w14:textId="77777777" w:rsidR="001D7B93" w:rsidRPr="001D7B93" w:rsidRDefault="001D7B93" w:rsidP="001D7B93">
      <w:pPr>
        <w:pStyle w:val="ListParagraph"/>
        <w:keepNext/>
        <w:keepLines/>
        <w:numPr>
          <w:ilvl w:val="0"/>
          <w:numId w:val="1"/>
        </w:numPr>
        <w:spacing w:before="200" w:after="0"/>
        <w:contextualSpacing w:val="0"/>
        <w:outlineLvl w:val="1"/>
        <w:rPr>
          <w:ins w:id="2458" w:author="Landis, Lawrence" w:date="2021-04-13T14:31:00Z"/>
          <w:rFonts w:eastAsiaTheme="majorEastAsia" w:cs="Intel Clear"/>
          <w:b/>
          <w:bCs/>
          <w:vanish/>
          <w:color w:val="808080" w:themeColor="background1" w:themeShade="80"/>
          <w:sz w:val="26"/>
          <w:szCs w:val="26"/>
        </w:rPr>
      </w:pPr>
    </w:p>
    <w:p w14:paraId="291880AF" w14:textId="6C36CD8D" w:rsidR="000F7AE6" w:rsidRDefault="000F7AE6" w:rsidP="001D7B93">
      <w:pPr>
        <w:pStyle w:val="Heading2"/>
        <w:rPr>
          <w:ins w:id="2459" w:author="Landis, Lawrence" w:date="2021-04-13T10:22:00Z"/>
        </w:rPr>
        <w:pPrChange w:id="2460" w:author="Landis, Lawrence" w:date="2021-04-13T14:31:00Z">
          <w:pPr>
            <w:pStyle w:val="Heading2"/>
            <w:ind w:left="-5"/>
          </w:pPr>
        </w:pPrChange>
      </w:pPr>
      <w:ins w:id="2461" w:author="Landis, Lawrence" w:date="2021-04-13T10:22:00Z">
        <w:r>
          <w:t>Summary</w:t>
        </w:r>
      </w:ins>
    </w:p>
    <w:p w14:paraId="2C0D7F56" w14:textId="77777777" w:rsidR="000F7AE6" w:rsidRDefault="000F7AE6" w:rsidP="000F7AE6">
      <w:pPr>
        <w:spacing w:after="340"/>
        <w:ind w:left="10" w:right="592"/>
        <w:rPr>
          <w:ins w:id="2462" w:author="Landis, Lawrence" w:date="2021-04-13T10:22:00Z"/>
        </w:rPr>
      </w:pPr>
      <w:ins w:id="2463" w:author="Landis, Lawrence" w:date="2021-04-13T10:22:00Z">
        <w:r>
          <w:t xml:space="preserve">Perhaps some of you have heard of or watched a TV show called Knight Rider that aired from 1982 to 1986 and starred David Hasselhoff. The premise of the show was David Hasselhoff was a high-tech crime fighter (at least high technology for 1982) and drove around an intelligent car named “KITT”. The KITT car was a 1982 Pontiac Trans-Am sports car with all sorts of cool gadgets. The interesting gadget of interest for this lab were the headlights of KITT which consisted of a horizontal bar of lights that sequenced one at a time from left to right and back again at the rate of about 1/10th of a second per light. Check out this short </w:t>
        </w:r>
        <w:r>
          <w:fldChar w:fldCharType="begin"/>
        </w:r>
        <w:r>
          <w:instrText xml:space="preserve"> HYPERLINK "https://youtu.be/oNyXYPhnUIs?t=8s" </w:instrText>
        </w:r>
        <w:r>
          <w:fldChar w:fldCharType="separate"/>
        </w:r>
        <w:r w:rsidRPr="005E6FA8">
          <w:rPr>
            <w:rStyle w:val="Hyperlink"/>
          </w:rPr>
          <w:t>YouTube</w:t>
        </w:r>
        <w:r w:rsidRPr="005E6FA8">
          <w:rPr>
            <w:rStyle w:val="Hyperlink"/>
            <w:rFonts w:ascii="Cambria" w:eastAsia="Cambria" w:hAnsi="Cambria" w:cs="Cambria"/>
            <w:vertAlign w:val="superscript"/>
          </w:rPr>
          <w:t xml:space="preserve">1 </w:t>
        </w:r>
        <w:r w:rsidRPr="005E6FA8">
          <w:rPr>
            <w:rStyle w:val="Hyperlink"/>
          </w:rPr>
          <w:t>video</w:t>
        </w:r>
        <w:r>
          <w:rPr>
            <w:rStyle w:val="Hyperlink"/>
          </w:rPr>
          <w:fldChar w:fldCharType="end"/>
        </w:r>
        <w:r>
          <w:t xml:space="preserve"> for crime fighting and automotive lighting technology’s finest moment. This lab will teach you a thing or two about sequential logic and flip-flops. Let’s quickly review how flip-flops work.</w:t>
        </w:r>
      </w:ins>
    </w:p>
    <w:p w14:paraId="1CDABDD7" w14:textId="77777777" w:rsidR="000F7AE6" w:rsidRDefault="000F7AE6" w:rsidP="000F7AE6">
      <w:pPr>
        <w:spacing w:after="0"/>
        <w:ind w:left="10" w:right="592"/>
        <w:rPr>
          <w:ins w:id="2464" w:author="Landis, Lawrence" w:date="2021-04-13T10:22:00Z"/>
        </w:rPr>
      </w:pPr>
      <w:ins w:id="2465" w:author="Landis, Lawrence" w:date="2021-04-13T10:22:00Z">
        <w:r>
          <w:t>Flip-flops are basic storage elements in digital electronics. In their simplest form, they have 3 pins: D, Q, and Clock. The diagram of voltage versus time (often referred to as a waveform) for a flip-flop is shown below. Flip-flops capture the value of the “D” pin when the clock pin (the one with the triangle at its input transitions from low to high). This value of D then shows up at the Q output of the flip-flop a very short time later.</w:t>
        </w:r>
      </w:ins>
    </w:p>
    <w:p w14:paraId="0EB1B268" w14:textId="77777777" w:rsidR="000F7AE6" w:rsidRDefault="000F7AE6" w:rsidP="000F7AE6">
      <w:pPr>
        <w:spacing w:after="383" w:line="259" w:lineRule="auto"/>
        <w:ind w:left="283"/>
        <w:rPr>
          <w:ins w:id="2466" w:author="Landis, Lawrence" w:date="2021-04-13T10:22:00Z"/>
        </w:rPr>
      </w:pPr>
      <w:ins w:id="2467" w:author="Landis, Lawrence" w:date="2021-04-13T10:22:00Z">
        <w:r>
          <w:rPr>
            <w:noProof/>
          </w:rPr>
          <w:drawing>
            <wp:inline distT="0" distB="0" distL="0" distR="0" wp14:anchorId="77C8BFA8" wp14:editId="6B6D95A0">
              <wp:extent cx="5410178" cy="1702200"/>
              <wp:effectExtent l="0" t="0" r="0" b="0"/>
              <wp:docPr id="2175" name="Picture 2175"/>
              <wp:cNvGraphicFramePr/>
              <a:graphic xmlns:a="http://schemas.openxmlformats.org/drawingml/2006/main">
                <a:graphicData uri="http://schemas.openxmlformats.org/drawingml/2006/picture">
                  <pic:pic xmlns:pic="http://schemas.openxmlformats.org/drawingml/2006/picture">
                    <pic:nvPicPr>
                      <pic:cNvPr id="2175" name="Picture 2175"/>
                      <pic:cNvPicPr/>
                    </pic:nvPicPr>
                    <pic:blipFill>
                      <a:blip r:embed="rId88"/>
                      <a:stretch>
                        <a:fillRect/>
                      </a:stretch>
                    </pic:blipFill>
                    <pic:spPr>
                      <a:xfrm>
                        <a:off x="0" y="0"/>
                        <a:ext cx="5410178" cy="1702200"/>
                      </a:xfrm>
                      <a:prstGeom prst="rect">
                        <a:avLst/>
                      </a:prstGeom>
                    </pic:spPr>
                  </pic:pic>
                </a:graphicData>
              </a:graphic>
            </wp:inline>
          </w:drawing>
        </w:r>
      </w:ins>
    </w:p>
    <w:p w14:paraId="5215F654" w14:textId="77777777" w:rsidR="000F7AE6" w:rsidRDefault="000F7AE6" w:rsidP="000F7AE6">
      <w:pPr>
        <w:spacing w:after="522" w:line="265" w:lineRule="auto"/>
        <w:ind w:left="10"/>
        <w:jc w:val="center"/>
        <w:rPr>
          <w:ins w:id="2468" w:author="Landis, Lawrence" w:date="2021-04-13T10:22:00Z"/>
        </w:rPr>
      </w:pPr>
      <w:ins w:id="2469" w:author="Landis, Lawrence" w:date="2021-04-13T10:22:00Z">
        <w:r>
          <w:t>Figure 25: Flip-flop diagram</w:t>
        </w:r>
      </w:ins>
    </w:p>
    <w:p w14:paraId="2F97D759" w14:textId="77777777" w:rsidR="000F7AE6" w:rsidRDefault="000F7AE6" w:rsidP="000F7AE6">
      <w:pPr>
        <w:spacing w:after="458"/>
        <w:ind w:left="10" w:right="592"/>
        <w:rPr>
          <w:ins w:id="2470" w:author="Landis, Lawrence" w:date="2021-04-13T10:22:00Z"/>
        </w:rPr>
      </w:pPr>
      <w:ins w:id="2471" w:author="Landis, Lawrence" w:date="2021-04-13T10:22:00Z">
        <w:r>
          <w:t xml:space="preserve">When you connect several flip-flops together serially you get what is known as a shift register. That circuit serves as the basis for the Knight Rider LED circuit that we will study in this lab. Note how we clock in a 1 for a single cycle and </w:t>
        </w:r>
        <w:proofErr w:type="gramStart"/>
        <w:r>
          <w:t>it</w:t>
        </w:r>
        <w:proofErr w:type="gramEnd"/>
        <w:r>
          <w:t xml:space="preserve"> “shifts” through the circuit. If that “1” is driving an LED each successive LED will light up for 1/10 of a second.</w:t>
        </w:r>
      </w:ins>
    </w:p>
    <w:p w14:paraId="4E7B01E6" w14:textId="77777777" w:rsidR="001D7B93" w:rsidRDefault="001D7B93" w:rsidP="001D7B93">
      <w:pPr>
        <w:pStyle w:val="Heading2"/>
        <w:rPr>
          <w:ins w:id="2472" w:author="Landis, Lawrence" w:date="2021-04-13T14:32:00Z"/>
          <w:rFonts w:ascii="Times New Roman" w:eastAsia="Times New Roman" w:hAnsi="Times New Roman" w:cs="Times New Roman"/>
        </w:rPr>
        <w:pPrChange w:id="2473" w:author="Landis, Lawrence" w:date="2021-04-13T14:32:00Z">
          <w:pPr>
            <w:spacing w:line="374" w:lineRule="auto"/>
            <w:ind w:left="267" w:right="592" w:hanging="267"/>
          </w:pPr>
        </w:pPrChange>
      </w:pPr>
      <w:ins w:id="2474" w:author="Landis, Lawrence" w:date="2021-04-13T14:32:00Z">
        <w:r>
          <w:t xml:space="preserve">Knight Rider Verilog Code </w:t>
        </w:r>
        <w:r>
          <w:rPr>
            <w:rFonts w:ascii="Times New Roman" w:eastAsia="Times New Roman" w:hAnsi="Times New Roman" w:cs="Times New Roman"/>
          </w:rPr>
          <w:t xml:space="preserve"> </w:t>
        </w:r>
      </w:ins>
    </w:p>
    <w:p w14:paraId="4221F3C9" w14:textId="77777777" w:rsidR="000F7AE6" w:rsidRDefault="000F7AE6" w:rsidP="001D7B93">
      <w:pPr>
        <w:spacing w:after="0"/>
        <w:ind w:right="590"/>
        <w:rPr>
          <w:ins w:id="2475" w:author="Landis, Lawrence" w:date="2021-04-13T10:22:00Z"/>
        </w:rPr>
        <w:pPrChange w:id="2476" w:author="Landis, Lawrence" w:date="2021-04-13T14:33:00Z">
          <w:pPr>
            <w:spacing w:line="374" w:lineRule="auto"/>
            <w:ind w:right="592"/>
          </w:pPr>
        </w:pPrChange>
      </w:pPr>
      <w:ins w:id="2477" w:author="Landis, Lawrence" w:date="2021-04-13T10:22:00Z">
        <w:r>
          <w:t xml:space="preserve">The following Verilog code is the starting point for your Knight Rider design, but there are some bugs. Start a new revision of the project “lab” as you did in section 4.0 and call it </w:t>
        </w:r>
        <w:proofErr w:type="spellStart"/>
        <w:r w:rsidRPr="001D7B93">
          <w:rPr>
            <w:rPrChange w:id="2478" w:author="Landis, Lawrence" w:date="2021-04-13T14:32:00Z">
              <w:rPr>
                <w:rFonts w:eastAsia="Intel Clear" w:cs="Intel Clear"/>
              </w:rPr>
            </w:rPrChange>
          </w:rPr>
          <w:t>knight_rider</w:t>
        </w:r>
        <w:proofErr w:type="spellEnd"/>
        <w:r w:rsidRPr="001D7B93">
          <w:rPr>
            <w:rPrChange w:id="2479" w:author="Landis, Lawrence" w:date="2021-04-13T14:32:00Z">
              <w:rPr>
                <w:rFonts w:eastAsia="Intel Clear" w:cs="Intel Clear"/>
              </w:rPr>
            </w:rPrChange>
          </w:rPr>
          <w:t xml:space="preserve"> </w:t>
        </w:r>
        <w:r>
          <w:t>with similar settings as the previous labs.</w:t>
        </w:r>
      </w:ins>
    </w:p>
    <w:p w14:paraId="2B923824" w14:textId="77777777" w:rsidR="000F7AE6" w:rsidRDefault="000F7AE6" w:rsidP="000F7AE6">
      <w:pPr>
        <w:spacing w:after="383" w:line="259" w:lineRule="auto"/>
        <w:ind w:left="283"/>
        <w:rPr>
          <w:ins w:id="2480" w:author="Landis, Lawrence" w:date="2021-04-13T10:22:00Z"/>
        </w:rPr>
      </w:pPr>
      <w:ins w:id="2481" w:author="Landis, Lawrence" w:date="2021-04-13T10:22:00Z">
        <w:r>
          <w:rPr>
            <w:noProof/>
          </w:rPr>
          <w:drawing>
            <wp:inline distT="0" distB="0" distL="0" distR="0" wp14:anchorId="6612163B" wp14:editId="5EEBC00E">
              <wp:extent cx="5410432" cy="3864594"/>
              <wp:effectExtent l="0" t="0" r="0" b="0"/>
              <wp:docPr id="2203" name="Picture 2203"/>
              <wp:cNvGraphicFramePr/>
              <a:graphic xmlns:a="http://schemas.openxmlformats.org/drawingml/2006/main">
                <a:graphicData uri="http://schemas.openxmlformats.org/drawingml/2006/picture">
                  <pic:pic xmlns:pic="http://schemas.openxmlformats.org/drawingml/2006/picture">
                    <pic:nvPicPr>
                      <pic:cNvPr id="2203" name="Picture 2203"/>
                      <pic:cNvPicPr/>
                    </pic:nvPicPr>
                    <pic:blipFill>
                      <a:blip r:embed="rId89"/>
                      <a:stretch>
                        <a:fillRect/>
                      </a:stretch>
                    </pic:blipFill>
                    <pic:spPr>
                      <a:xfrm>
                        <a:off x="0" y="0"/>
                        <a:ext cx="5410432" cy="3864594"/>
                      </a:xfrm>
                      <a:prstGeom prst="rect">
                        <a:avLst/>
                      </a:prstGeom>
                    </pic:spPr>
                  </pic:pic>
                </a:graphicData>
              </a:graphic>
            </wp:inline>
          </w:drawing>
        </w:r>
      </w:ins>
    </w:p>
    <w:p w14:paraId="238099EB" w14:textId="77777777" w:rsidR="000F7AE6" w:rsidRDefault="000F7AE6" w:rsidP="000F7AE6">
      <w:pPr>
        <w:spacing w:after="406" w:line="265" w:lineRule="auto"/>
        <w:ind w:left="10"/>
        <w:jc w:val="center"/>
        <w:rPr>
          <w:ins w:id="2482" w:author="Landis, Lawrence" w:date="2021-04-13T10:22:00Z"/>
        </w:rPr>
      </w:pPr>
      <w:ins w:id="2483" w:author="Landis, Lawrence" w:date="2021-04-13T10:22:00Z">
        <w:r>
          <w:t>Figure 26: Shift Register diagram</w:t>
        </w:r>
      </w:ins>
    </w:p>
    <w:p w14:paraId="179D81DF" w14:textId="44D54960" w:rsidR="000F7AE6" w:rsidRDefault="000F7AE6" w:rsidP="007B20EE">
      <w:pPr>
        <w:spacing w:after="53" w:line="259" w:lineRule="auto"/>
        <w:ind w:left="180" w:right="592"/>
        <w:rPr>
          <w:ins w:id="2484" w:author="Landis, Lawrence" w:date="2021-04-13T10:22:00Z"/>
        </w:rPr>
        <w:pPrChange w:id="2485" w:author="Landis, Lawrence" w:date="2021-04-13T14:34:00Z">
          <w:pPr>
            <w:spacing w:after="53" w:line="259" w:lineRule="auto"/>
            <w:ind w:left="531" w:right="592" w:hanging="279"/>
          </w:pPr>
        </w:pPrChange>
      </w:pPr>
      <w:ins w:id="2486" w:author="Landis, Lawrence" w:date="2021-04-13T10:22:00Z">
        <w:r>
          <w:rPr>
            <w:rFonts w:ascii="Times New Roman" w:eastAsia="Times New Roman" w:hAnsi="Times New Roman" w:cs="Times New Roman"/>
          </w:rPr>
          <w:t xml:space="preserve"> </w:t>
        </w:r>
        <w:r>
          <w:t xml:space="preserve">The code given </w:t>
        </w:r>
        <w:r>
          <w:rPr>
            <w:b/>
          </w:rPr>
          <w:t xml:space="preserve">intentionally </w:t>
        </w:r>
        <w:r>
          <w:t xml:space="preserve">has errors. See if you can find them all. You can also find this in design file </w:t>
        </w:r>
      </w:ins>
      <w:ins w:id="2487" w:author="Landis, Lawrence" w:date="2021-04-13T14:34:00Z">
        <w:r w:rsidR="009D2BDD">
          <w:fldChar w:fldCharType="begin"/>
        </w:r>
        <w:r w:rsidR="009D2BDD">
          <w:instrText xml:space="preserve"> HYPERLINK "https://github.com/intel/FPGA-Devcloud/blob/master/main/QuickStartGuides/Workshop_Intro_DE1_SoC_Labsland/knight_rider.v" </w:instrText>
        </w:r>
        <w:r w:rsidR="009D2BDD">
          <w:fldChar w:fldCharType="separate"/>
        </w:r>
        <w:proofErr w:type="spellStart"/>
        <w:r w:rsidRPr="009D2BDD">
          <w:rPr>
            <w:rStyle w:val="Hyperlink"/>
          </w:rPr>
          <w:t>knight_rider.v</w:t>
        </w:r>
        <w:proofErr w:type="spellEnd"/>
        <w:r w:rsidR="009D2BDD">
          <w:fldChar w:fldCharType="end"/>
        </w:r>
      </w:ins>
    </w:p>
    <w:tbl>
      <w:tblPr>
        <w:tblStyle w:val="TableGrid0"/>
        <w:tblW w:w="8969" w:type="dxa"/>
        <w:tblInd w:w="-63" w:type="dxa"/>
        <w:tblCellMar>
          <w:left w:w="498" w:type="dxa"/>
          <w:right w:w="115" w:type="dxa"/>
        </w:tblCellMar>
        <w:tblLook w:val="04A0" w:firstRow="1" w:lastRow="0" w:firstColumn="1" w:lastColumn="0" w:noHBand="0" w:noVBand="1"/>
      </w:tblPr>
      <w:tblGrid>
        <w:gridCol w:w="8969"/>
      </w:tblGrid>
      <w:tr w:rsidR="000F7AE6" w14:paraId="57CE2140" w14:textId="77777777" w:rsidTr="00AE170A">
        <w:trPr>
          <w:trHeight w:val="4605"/>
          <w:ins w:id="2488" w:author="Landis, Lawrence" w:date="2021-04-13T10:22:00Z"/>
        </w:trPr>
        <w:tc>
          <w:tcPr>
            <w:tcW w:w="8969" w:type="dxa"/>
            <w:tcBorders>
              <w:top w:val="single" w:sz="27" w:space="0" w:color="F4F6F7"/>
              <w:left w:val="single" w:sz="3" w:space="0" w:color="FFFFFF"/>
              <w:bottom w:val="nil"/>
              <w:right w:val="single" w:sz="3" w:space="0" w:color="FFFFFF"/>
            </w:tcBorders>
            <w:shd w:val="clear" w:color="auto" w:fill="F4F6F7"/>
            <w:vAlign w:val="bottom"/>
          </w:tcPr>
          <w:p w14:paraId="108C1604" w14:textId="77777777" w:rsidR="000F7AE6" w:rsidRDefault="000F7AE6" w:rsidP="00AE170A">
            <w:pPr>
              <w:spacing w:line="338" w:lineRule="auto"/>
              <w:ind w:left="218" w:right="5917" w:hanging="215"/>
              <w:rPr>
                <w:ins w:id="2489" w:author="Landis, Lawrence" w:date="2021-04-13T10:22:00Z"/>
              </w:rPr>
            </w:pPr>
            <w:ins w:id="2490" w:author="Landis, Lawrence" w:date="2021-04-13T10:22:00Z">
              <w:r>
                <w:rPr>
                  <w:rFonts w:ascii="Consolas" w:eastAsia="Consolas" w:hAnsi="Consolas" w:cs="Consolas"/>
                  <w:color w:val="FF7F00"/>
                  <w:sz w:val="18"/>
                </w:rPr>
                <w:t xml:space="preserve">module </w:t>
              </w:r>
              <w:proofErr w:type="spellStart"/>
              <w:r>
                <w:rPr>
                  <w:rFonts w:ascii="Consolas" w:eastAsia="Consolas" w:hAnsi="Consolas" w:cs="Consolas"/>
                  <w:sz w:val="18"/>
                </w:rPr>
                <w:t>knight_rider</w:t>
              </w:r>
              <w:proofErr w:type="spellEnd"/>
              <w:r>
                <w:rPr>
                  <w:rFonts w:ascii="Consolas" w:eastAsia="Consolas" w:hAnsi="Consolas" w:cs="Consolas"/>
                  <w:sz w:val="18"/>
                </w:rPr>
                <w:t xml:space="preserve">( </w:t>
              </w:r>
              <w:r>
                <w:rPr>
                  <w:rFonts w:ascii="Consolas" w:eastAsia="Consolas" w:hAnsi="Consolas" w:cs="Consolas"/>
                  <w:color w:val="FF7F00"/>
                  <w:sz w:val="18"/>
                </w:rPr>
                <w:t xml:space="preserve">input wire </w:t>
              </w:r>
              <w:r>
                <w:rPr>
                  <w:rFonts w:ascii="Consolas" w:eastAsia="Consolas" w:hAnsi="Consolas" w:cs="Consolas"/>
                  <w:sz w:val="18"/>
                </w:rPr>
                <w:t xml:space="preserve">CLOCK_50, </w:t>
              </w:r>
              <w:r>
                <w:rPr>
                  <w:rFonts w:ascii="Consolas" w:eastAsia="Consolas" w:hAnsi="Consolas" w:cs="Consolas"/>
                  <w:color w:val="FF7F00"/>
                  <w:sz w:val="18"/>
                </w:rPr>
                <w:t xml:space="preserve">output wire </w:t>
              </w:r>
              <w:r>
                <w:rPr>
                  <w:rFonts w:ascii="Consolas" w:eastAsia="Consolas" w:hAnsi="Consolas" w:cs="Consolas"/>
                  <w:sz w:val="18"/>
                </w:rPr>
                <w:t>[9:0] LEDR</w:t>
              </w:r>
            </w:ins>
          </w:p>
          <w:p w14:paraId="69354E4C" w14:textId="77777777" w:rsidR="000F7AE6" w:rsidRDefault="000F7AE6" w:rsidP="00AE170A">
            <w:pPr>
              <w:spacing w:after="285" w:line="338" w:lineRule="auto"/>
              <w:ind w:left="218" w:right="63" w:hanging="218"/>
              <w:rPr>
                <w:ins w:id="2491" w:author="Landis, Lawrence" w:date="2021-04-13T10:22:00Z"/>
                <w:rFonts w:ascii="Consolas" w:eastAsia="Consolas" w:hAnsi="Consolas" w:cs="Consolas"/>
                <w:sz w:val="18"/>
              </w:rPr>
            </w:pPr>
            <w:ins w:id="2492" w:author="Landis, Lawrence" w:date="2021-04-13T10:22:00Z">
              <w:r>
                <w:rPr>
                  <w:rFonts w:ascii="Consolas" w:eastAsia="Consolas" w:hAnsi="Consolas" w:cs="Consolas"/>
                  <w:sz w:val="18"/>
                </w:rPr>
                <w:t xml:space="preserve">); </w:t>
              </w:r>
            </w:ins>
          </w:p>
          <w:p w14:paraId="3D09B850" w14:textId="77777777" w:rsidR="000F7AE6" w:rsidRDefault="000F7AE6" w:rsidP="00AE170A">
            <w:pPr>
              <w:spacing w:after="285" w:line="338" w:lineRule="auto"/>
              <w:ind w:left="218" w:right="63" w:hanging="218"/>
              <w:rPr>
                <w:ins w:id="2493" w:author="Landis, Lawrence" w:date="2021-04-13T10:22:00Z"/>
              </w:rPr>
            </w:pPr>
            <w:ins w:id="2494" w:author="Landis, Lawrence" w:date="2021-04-13T10:22:00Z">
              <w:r>
                <w:rPr>
                  <w:rFonts w:ascii="Consolas" w:eastAsia="Consolas" w:hAnsi="Consolas" w:cs="Consolas"/>
                  <w:sz w:val="18"/>
                </w:rPr>
                <w:t xml:space="preserve">  </w:t>
              </w:r>
              <w:r>
                <w:rPr>
                  <w:rFonts w:ascii="Consolas" w:eastAsia="Consolas" w:hAnsi="Consolas" w:cs="Consolas"/>
                  <w:color w:val="FF7F00"/>
                  <w:sz w:val="18"/>
                </w:rPr>
                <w:t xml:space="preserve">wire </w:t>
              </w:r>
              <w:proofErr w:type="spellStart"/>
              <w:r>
                <w:rPr>
                  <w:rFonts w:ascii="Consolas" w:eastAsia="Consolas" w:hAnsi="Consolas" w:cs="Consolas"/>
                  <w:sz w:val="18"/>
                </w:rPr>
                <w:t>slow_</w:t>
              </w:r>
              <w:proofErr w:type="gramStart"/>
              <w:r>
                <w:rPr>
                  <w:rFonts w:ascii="Consolas" w:eastAsia="Consolas" w:hAnsi="Consolas" w:cs="Consolas"/>
                  <w:sz w:val="18"/>
                </w:rPr>
                <w:t>clock</w:t>
              </w:r>
              <w:proofErr w:type="spellEnd"/>
              <w:r>
                <w:rPr>
                  <w:rFonts w:ascii="Consolas" w:eastAsia="Consolas" w:hAnsi="Consolas" w:cs="Consolas"/>
                  <w:sz w:val="18"/>
                </w:rPr>
                <w:t>;</w:t>
              </w:r>
              <w:proofErr w:type="gramEnd"/>
            </w:ins>
          </w:p>
          <w:p w14:paraId="38F0B4D2" w14:textId="77777777" w:rsidR="000F7AE6" w:rsidRDefault="000F7AE6" w:rsidP="00AE170A">
            <w:pPr>
              <w:spacing w:after="272" w:line="338" w:lineRule="auto"/>
              <w:ind w:left="217" w:right="6346"/>
              <w:rPr>
                <w:ins w:id="2495" w:author="Landis, Lawrence" w:date="2021-04-13T10:22:00Z"/>
              </w:rPr>
            </w:pPr>
            <w:ins w:id="2496" w:author="Landis, Lawrence" w:date="2021-04-13T10:22:00Z">
              <w:r>
                <w:rPr>
                  <w:rFonts w:ascii="Consolas" w:eastAsia="Consolas" w:hAnsi="Consolas" w:cs="Consolas"/>
                  <w:color w:val="FF7F00"/>
                  <w:sz w:val="18"/>
                </w:rPr>
                <w:t xml:space="preserve">reg </w:t>
              </w:r>
              <w:r>
                <w:rPr>
                  <w:rFonts w:ascii="Consolas" w:eastAsia="Consolas" w:hAnsi="Consolas" w:cs="Consolas"/>
                  <w:sz w:val="18"/>
                </w:rPr>
                <w:t xml:space="preserve">[3:0] count; </w:t>
              </w:r>
              <w:r>
                <w:rPr>
                  <w:rFonts w:ascii="Consolas" w:eastAsia="Consolas" w:hAnsi="Consolas" w:cs="Consolas"/>
                  <w:color w:val="FF7F00"/>
                  <w:sz w:val="18"/>
                </w:rPr>
                <w:t xml:space="preserve">reg </w:t>
              </w:r>
              <w:proofErr w:type="spellStart"/>
              <w:r>
                <w:rPr>
                  <w:rFonts w:ascii="Consolas" w:eastAsia="Consolas" w:hAnsi="Consolas" w:cs="Consolas"/>
                  <w:sz w:val="18"/>
                </w:rPr>
                <w:t>count_</w:t>
              </w:r>
              <w:proofErr w:type="gramStart"/>
              <w:r>
                <w:rPr>
                  <w:rFonts w:ascii="Consolas" w:eastAsia="Consolas" w:hAnsi="Consolas" w:cs="Consolas"/>
                  <w:sz w:val="18"/>
                </w:rPr>
                <w:t>up</w:t>
              </w:r>
              <w:proofErr w:type="spellEnd"/>
              <w:r>
                <w:rPr>
                  <w:rFonts w:ascii="Consolas" w:eastAsia="Consolas" w:hAnsi="Consolas" w:cs="Consolas"/>
                  <w:sz w:val="18"/>
                </w:rPr>
                <w:t>;</w:t>
              </w:r>
              <w:proofErr w:type="gramEnd"/>
            </w:ins>
          </w:p>
          <w:p w14:paraId="0555BB61" w14:textId="77777777" w:rsidR="000F7AE6" w:rsidRDefault="000F7AE6" w:rsidP="00AE170A">
            <w:pPr>
              <w:spacing w:after="354" w:line="259" w:lineRule="auto"/>
              <w:ind w:left="219"/>
              <w:rPr>
                <w:ins w:id="2497" w:author="Landis, Lawrence" w:date="2021-04-13T10:22:00Z"/>
              </w:rPr>
            </w:pPr>
            <w:proofErr w:type="spellStart"/>
            <w:ins w:id="2498" w:author="Landis, Lawrence" w:date="2021-04-13T10:22:00Z">
              <w:r>
                <w:rPr>
                  <w:rFonts w:ascii="Consolas" w:eastAsia="Consolas" w:hAnsi="Consolas" w:cs="Consolas"/>
                  <w:sz w:val="18"/>
                </w:rPr>
                <w:t>clock_divider</w:t>
              </w:r>
              <w:proofErr w:type="spellEnd"/>
              <w:r>
                <w:rPr>
                  <w:rFonts w:ascii="Consolas" w:eastAsia="Consolas" w:hAnsi="Consolas" w:cs="Consolas"/>
                  <w:sz w:val="18"/>
                </w:rPr>
                <w:t xml:space="preserve"> u0 (.</w:t>
              </w:r>
              <w:proofErr w:type="spellStart"/>
              <w:r>
                <w:rPr>
                  <w:rFonts w:ascii="Consolas" w:eastAsia="Consolas" w:hAnsi="Consolas" w:cs="Consolas"/>
                  <w:sz w:val="18"/>
                </w:rPr>
                <w:t>fast_clock</w:t>
              </w:r>
              <w:proofErr w:type="spellEnd"/>
              <w:r>
                <w:rPr>
                  <w:rFonts w:ascii="Consolas" w:eastAsia="Consolas" w:hAnsi="Consolas" w:cs="Consolas"/>
                  <w:sz w:val="18"/>
                </w:rPr>
                <w:t>(CLOCK_50), .</w:t>
              </w:r>
              <w:proofErr w:type="spellStart"/>
              <w:r>
                <w:rPr>
                  <w:rFonts w:ascii="Consolas" w:eastAsia="Consolas" w:hAnsi="Consolas" w:cs="Consolas"/>
                  <w:sz w:val="18"/>
                </w:rPr>
                <w:t>slow_clock</w:t>
              </w:r>
              <w:proofErr w:type="spellEnd"/>
              <w:r>
                <w:rPr>
                  <w:rFonts w:ascii="Consolas" w:eastAsia="Consolas" w:hAnsi="Consolas" w:cs="Consolas"/>
                  <w:sz w:val="18"/>
                </w:rPr>
                <w:t>(</w:t>
              </w:r>
              <w:proofErr w:type="spellStart"/>
              <w:r>
                <w:rPr>
                  <w:rFonts w:ascii="Consolas" w:eastAsia="Consolas" w:hAnsi="Consolas" w:cs="Consolas"/>
                  <w:sz w:val="18"/>
                </w:rPr>
                <w:t>slow_clock</w:t>
              </w:r>
              <w:proofErr w:type="spellEnd"/>
              <w:r>
                <w:rPr>
                  <w:rFonts w:ascii="Consolas" w:eastAsia="Consolas" w:hAnsi="Consolas" w:cs="Consolas"/>
                  <w:sz w:val="18"/>
                </w:rPr>
                <w:t>)</w:t>
              </w:r>
              <w:proofErr w:type="gramStart"/>
              <w:r>
                <w:rPr>
                  <w:rFonts w:ascii="Consolas" w:eastAsia="Consolas" w:hAnsi="Consolas" w:cs="Consolas"/>
                  <w:sz w:val="18"/>
                </w:rPr>
                <w:t>);</w:t>
              </w:r>
              <w:proofErr w:type="gramEnd"/>
            </w:ins>
          </w:p>
          <w:p w14:paraId="4502189B" w14:textId="77777777" w:rsidR="000F7AE6" w:rsidRDefault="000F7AE6" w:rsidP="00AE170A">
            <w:pPr>
              <w:spacing w:line="330" w:lineRule="auto"/>
              <w:ind w:left="218"/>
              <w:rPr>
                <w:ins w:id="2499" w:author="Landis, Lawrence" w:date="2021-04-13T10:22:00Z"/>
                <w:rFonts w:ascii="Consolas" w:eastAsia="Consolas" w:hAnsi="Consolas" w:cs="Consolas"/>
                <w:color w:val="FF7F00"/>
                <w:sz w:val="18"/>
              </w:rPr>
            </w:pPr>
            <w:ins w:id="2500" w:author="Landis, Lawrence" w:date="2021-04-13T10:22:00Z">
              <w:r>
                <w:rPr>
                  <w:rFonts w:ascii="Consolas" w:eastAsia="Consolas" w:hAnsi="Consolas" w:cs="Consolas"/>
                  <w:color w:val="FF7F00"/>
                  <w:sz w:val="18"/>
                </w:rPr>
                <w:t xml:space="preserve">always </w:t>
              </w:r>
              <w:r>
                <w:rPr>
                  <w:rFonts w:ascii="Consolas" w:eastAsia="Consolas" w:hAnsi="Consolas" w:cs="Consolas"/>
                  <w:sz w:val="18"/>
                </w:rPr>
                <w:t>@ (</w:t>
              </w:r>
              <w:proofErr w:type="spellStart"/>
              <w:r>
                <w:rPr>
                  <w:rFonts w:ascii="Consolas" w:eastAsia="Consolas" w:hAnsi="Consolas" w:cs="Consolas"/>
                  <w:sz w:val="18"/>
                </w:rPr>
                <w:t>posedge</w:t>
              </w:r>
              <w:proofErr w:type="spellEnd"/>
              <w:r>
                <w:rPr>
                  <w:rFonts w:ascii="Consolas" w:eastAsia="Consolas" w:hAnsi="Consolas" w:cs="Consolas"/>
                  <w:sz w:val="18"/>
                </w:rPr>
                <w:t xml:space="preserve"> </w:t>
              </w:r>
              <w:proofErr w:type="spellStart"/>
              <w:r>
                <w:rPr>
                  <w:rFonts w:ascii="Consolas" w:eastAsia="Consolas" w:hAnsi="Consolas" w:cs="Consolas"/>
                  <w:sz w:val="18"/>
                </w:rPr>
                <w:t>slow_clock</w:t>
              </w:r>
              <w:proofErr w:type="spellEnd"/>
              <w:r>
                <w:rPr>
                  <w:rFonts w:ascii="Consolas" w:eastAsia="Consolas" w:hAnsi="Consolas" w:cs="Consolas"/>
                  <w:sz w:val="18"/>
                </w:rPr>
                <w:t xml:space="preserve">) </w:t>
              </w:r>
              <w:r>
                <w:rPr>
                  <w:rFonts w:ascii="Consolas" w:eastAsia="Consolas" w:hAnsi="Consolas" w:cs="Consolas"/>
                  <w:color w:val="FF7F00"/>
                  <w:sz w:val="18"/>
                </w:rPr>
                <w:t xml:space="preserve">begin </w:t>
              </w:r>
            </w:ins>
          </w:p>
          <w:p w14:paraId="7C76DE21" w14:textId="77777777" w:rsidR="000F7AE6" w:rsidRDefault="000F7AE6" w:rsidP="00AE170A">
            <w:pPr>
              <w:spacing w:line="330" w:lineRule="auto"/>
              <w:ind w:left="218" w:right="5256"/>
              <w:rPr>
                <w:ins w:id="2501" w:author="Landis, Lawrence" w:date="2021-04-13T10:22:00Z"/>
              </w:rPr>
            </w:pPr>
            <w:ins w:id="2502" w:author="Landis, Lawrence" w:date="2021-04-13T10:22:00Z">
              <w:r>
                <w:rPr>
                  <w:rFonts w:ascii="Consolas" w:eastAsia="Consolas" w:hAnsi="Consolas" w:cs="Consolas"/>
                  <w:b/>
                  <w:color w:val="003C71"/>
                  <w:sz w:val="18"/>
                </w:rPr>
                <w:t xml:space="preserve">if </w:t>
              </w:r>
              <w:r>
                <w:rPr>
                  <w:rFonts w:ascii="Consolas" w:eastAsia="Consolas" w:hAnsi="Consolas" w:cs="Consolas"/>
                  <w:sz w:val="18"/>
                </w:rPr>
                <w:t>(</w:t>
              </w:r>
              <w:proofErr w:type="spellStart"/>
              <w:r>
                <w:rPr>
                  <w:rFonts w:ascii="Consolas" w:eastAsia="Consolas" w:hAnsi="Consolas" w:cs="Consolas"/>
                  <w:sz w:val="18"/>
                </w:rPr>
                <w:t>count_up</w:t>
              </w:r>
              <w:proofErr w:type="spellEnd"/>
              <w:r>
                <w:rPr>
                  <w:rFonts w:ascii="Consolas" w:eastAsia="Consolas" w:hAnsi="Consolas" w:cs="Consolas"/>
                  <w:sz w:val="18"/>
                </w:rPr>
                <w:t>)</w:t>
              </w:r>
            </w:ins>
          </w:p>
          <w:p w14:paraId="7734806F" w14:textId="77777777" w:rsidR="000F7AE6" w:rsidRDefault="000F7AE6" w:rsidP="00AE170A">
            <w:pPr>
              <w:spacing w:after="56" w:line="259" w:lineRule="auto"/>
              <w:ind w:left="649"/>
              <w:rPr>
                <w:ins w:id="2503" w:author="Landis, Lawrence" w:date="2021-04-13T10:22:00Z"/>
              </w:rPr>
            </w:pPr>
            <w:ins w:id="2504" w:author="Landis, Lawrence" w:date="2021-04-13T10:22:00Z">
              <w:r>
                <w:rPr>
                  <w:rFonts w:ascii="Consolas" w:eastAsia="Consolas" w:hAnsi="Consolas" w:cs="Consolas"/>
                  <w:sz w:val="18"/>
                </w:rPr>
                <w:t>count &lt;= count + 1'b1</w:t>
              </w:r>
            </w:ins>
          </w:p>
          <w:p w14:paraId="34302A9F" w14:textId="77777777" w:rsidR="000F7AE6" w:rsidRDefault="000F7AE6" w:rsidP="00AE170A">
            <w:pPr>
              <w:spacing w:after="56" w:line="259" w:lineRule="auto"/>
              <w:ind w:left="433"/>
              <w:rPr>
                <w:ins w:id="2505" w:author="Landis, Lawrence" w:date="2021-04-13T10:22:00Z"/>
              </w:rPr>
            </w:pPr>
            <w:ins w:id="2506" w:author="Landis, Lawrence" w:date="2021-04-13T10:22:00Z">
              <w:r>
                <w:rPr>
                  <w:rFonts w:ascii="Consolas" w:eastAsia="Consolas" w:hAnsi="Consolas" w:cs="Consolas"/>
                  <w:b/>
                  <w:color w:val="003C71"/>
                  <w:sz w:val="18"/>
                </w:rPr>
                <w:t>else</w:t>
              </w:r>
            </w:ins>
          </w:p>
          <w:p w14:paraId="36DFD8D3" w14:textId="77777777" w:rsidR="000F7AE6" w:rsidRDefault="000F7AE6" w:rsidP="00AE170A">
            <w:pPr>
              <w:spacing w:after="56" w:line="259" w:lineRule="auto"/>
              <w:ind w:left="649"/>
              <w:rPr>
                <w:ins w:id="2507" w:author="Landis, Lawrence" w:date="2021-04-13T10:22:00Z"/>
              </w:rPr>
            </w:pPr>
            <w:ins w:id="2508" w:author="Landis, Lawrence" w:date="2021-04-13T10:22:00Z">
              <w:r>
                <w:rPr>
                  <w:rFonts w:ascii="Consolas" w:eastAsia="Consolas" w:hAnsi="Consolas" w:cs="Consolas"/>
                  <w:sz w:val="18"/>
                </w:rPr>
                <w:t>count &lt;= count ‐ 1'</w:t>
              </w:r>
              <w:proofErr w:type="gramStart"/>
              <w:r>
                <w:rPr>
                  <w:rFonts w:ascii="Consolas" w:eastAsia="Consolas" w:hAnsi="Consolas" w:cs="Consolas"/>
                  <w:sz w:val="18"/>
                </w:rPr>
                <w:t>b1;</w:t>
              </w:r>
              <w:proofErr w:type="gramEnd"/>
            </w:ins>
          </w:p>
          <w:p w14:paraId="448DDFEF" w14:textId="77777777" w:rsidR="000F7AE6" w:rsidRDefault="000F7AE6" w:rsidP="00AE170A">
            <w:pPr>
              <w:spacing w:after="354" w:line="259" w:lineRule="auto"/>
              <w:ind w:left="217"/>
              <w:rPr>
                <w:ins w:id="2509" w:author="Landis, Lawrence" w:date="2021-04-13T10:22:00Z"/>
              </w:rPr>
            </w:pPr>
            <w:ins w:id="2510" w:author="Landis, Lawrence" w:date="2021-04-13T10:22:00Z">
              <w:r>
                <w:rPr>
                  <w:rFonts w:ascii="Consolas" w:eastAsia="Consolas" w:hAnsi="Consolas" w:cs="Consolas"/>
                  <w:color w:val="FF7F00"/>
                  <w:sz w:val="18"/>
                </w:rPr>
                <w:t>end</w:t>
              </w:r>
            </w:ins>
          </w:p>
          <w:p w14:paraId="11D4A008" w14:textId="77777777" w:rsidR="000F7AE6" w:rsidRDefault="000F7AE6" w:rsidP="00AE170A">
            <w:pPr>
              <w:spacing w:after="13" w:line="323" w:lineRule="auto"/>
              <w:ind w:left="218"/>
              <w:rPr>
                <w:ins w:id="2511" w:author="Landis, Lawrence" w:date="2021-04-13T10:22:00Z"/>
              </w:rPr>
            </w:pPr>
            <w:ins w:id="2512" w:author="Landis, Lawrence" w:date="2021-04-13T10:22:00Z">
              <w:r>
                <w:rPr>
                  <w:rFonts w:ascii="Consolas" w:eastAsia="Consolas" w:hAnsi="Consolas" w:cs="Consolas"/>
                  <w:color w:val="FF7F00"/>
                  <w:sz w:val="18"/>
                </w:rPr>
                <w:t xml:space="preserve">always </w:t>
              </w:r>
              <w:r>
                <w:rPr>
                  <w:rFonts w:ascii="Consolas" w:eastAsia="Consolas" w:hAnsi="Consolas" w:cs="Consolas"/>
                  <w:sz w:val="18"/>
                </w:rPr>
                <w:t>@ (</w:t>
              </w:r>
              <w:proofErr w:type="spellStart"/>
              <w:r>
                <w:rPr>
                  <w:rFonts w:ascii="Consolas" w:eastAsia="Consolas" w:hAnsi="Consolas" w:cs="Consolas"/>
                  <w:sz w:val="18"/>
                </w:rPr>
                <w:t>posedge</w:t>
              </w:r>
              <w:proofErr w:type="spellEnd"/>
              <w:r>
                <w:rPr>
                  <w:rFonts w:ascii="Consolas" w:eastAsia="Consolas" w:hAnsi="Consolas" w:cs="Consolas"/>
                  <w:sz w:val="18"/>
                </w:rPr>
                <w:t xml:space="preserve"> </w:t>
              </w:r>
              <w:proofErr w:type="spellStart"/>
              <w:r>
                <w:rPr>
                  <w:rFonts w:ascii="Consolas" w:eastAsia="Consolas" w:hAnsi="Consolas" w:cs="Consolas"/>
                  <w:sz w:val="18"/>
                </w:rPr>
                <w:t>slow_clock</w:t>
              </w:r>
              <w:proofErr w:type="spellEnd"/>
              <w:r>
                <w:rPr>
                  <w:rFonts w:ascii="Consolas" w:eastAsia="Consolas" w:hAnsi="Consolas" w:cs="Consolas"/>
                  <w:sz w:val="18"/>
                </w:rPr>
                <w:t xml:space="preserve">) </w:t>
              </w:r>
              <w:r>
                <w:rPr>
                  <w:rFonts w:ascii="Consolas" w:eastAsia="Consolas" w:hAnsi="Consolas" w:cs="Consolas"/>
                  <w:color w:val="FF7F00"/>
                  <w:sz w:val="18"/>
                </w:rPr>
                <w:t>begin</w:t>
              </w:r>
            </w:ins>
          </w:p>
          <w:p w14:paraId="250BFBF8" w14:textId="77777777" w:rsidR="000F7AE6" w:rsidRDefault="000F7AE6" w:rsidP="00AE170A">
            <w:pPr>
              <w:spacing w:line="259" w:lineRule="auto"/>
              <w:ind w:left="432"/>
              <w:rPr>
                <w:ins w:id="2513" w:author="Landis, Lawrence" w:date="2021-04-13T10:22:00Z"/>
              </w:rPr>
            </w:pPr>
            <w:ins w:id="2514" w:author="Landis, Lawrence" w:date="2021-04-13T10:22:00Z">
              <w:r>
                <w:rPr>
                  <w:rFonts w:ascii="Consolas" w:eastAsia="Consolas" w:hAnsi="Consolas" w:cs="Consolas"/>
                  <w:b/>
                  <w:color w:val="003C71"/>
                  <w:sz w:val="18"/>
                </w:rPr>
                <w:t xml:space="preserve">if </w:t>
              </w:r>
              <w:r>
                <w:rPr>
                  <w:rFonts w:ascii="Consolas" w:eastAsia="Consolas" w:hAnsi="Consolas" w:cs="Consolas"/>
                  <w:sz w:val="18"/>
                </w:rPr>
                <w:t>(count == 9)</w:t>
              </w:r>
            </w:ins>
          </w:p>
        </w:tc>
      </w:tr>
      <w:tr w:rsidR="000F7AE6" w14:paraId="1A0E4171" w14:textId="77777777" w:rsidTr="00AE170A">
        <w:trPr>
          <w:trHeight w:val="6999"/>
          <w:ins w:id="2515" w:author="Landis, Lawrence" w:date="2021-04-13T10:22:00Z"/>
        </w:trPr>
        <w:tc>
          <w:tcPr>
            <w:tcW w:w="8969" w:type="dxa"/>
            <w:tcBorders>
              <w:top w:val="nil"/>
              <w:left w:val="single" w:sz="3" w:space="0" w:color="FFFFFF"/>
              <w:bottom w:val="single" w:sz="27" w:space="0" w:color="F4F6F7"/>
              <w:right w:val="single" w:sz="3" w:space="0" w:color="FFFFFF"/>
            </w:tcBorders>
            <w:shd w:val="clear" w:color="auto" w:fill="F4F6F7"/>
          </w:tcPr>
          <w:p w14:paraId="19DE6B05" w14:textId="77777777" w:rsidR="000F7AE6" w:rsidRDefault="000F7AE6" w:rsidP="007B20EE">
            <w:pPr>
              <w:spacing w:after="69" w:line="259" w:lineRule="auto"/>
              <w:rPr>
                <w:ins w:id="2516" w:author="Landis, Lawrence" w:date="2021-04-13T10:22:00Z"/>
              </w:rPr>
              <w:pPrChange w:id="2517" w:author="Landis, Lawrence" w:date="2021-04-13T14:35:00Z">
                <w:pPr>
                  <w:spacing w:after="69" w:line="259" w:lineRule="auto"/>
                  <w:ind w:left="649"/>
                </w:pPr>
              </w:pPrChange>
            </w:pPr>
            <w:proofErr w:type="spellStart"/>
            <w:ins w:id="2518" w:author="Landis, Lawrence" w:date="2021-04-13T10:22:00Z">
              <w:r>
                <w:rPr>
                  <w:rFonts w:ascii="Consolas" w:eastAsia="Consolas" w:hAnsi="Consolas" w:cs="Consolas"/>
                  <w:sz w:val="18"/>
                </w:rPr>
                <w:t>count_up</w:t>
              </w:r>
              <w:proofErr w:type="spellEnd"/>
              <w:r>
                <w:rPr>
                  <w:rFonts w:ascii="Consolas" w:eastAsia="Consolas" w:hAnsi="Consolas" w:cs="Consolas"/>
                  <w:sz w:val="18"/>
                </w:rPr>
                <w:t xml:space="preserve"> &lt;= 1'</w:t>
              </w:r>
              <w:proofErr w:type="gramStart"/>
              <w:r>
                <w:rPr>
                  <w:rFonts w:ascii="Consolas" w:eastAsia="Consolas" w:hAnsi="Consolas" w:cs="Consolas"/>
                  <w:sz w:val="18"/>
                </w:rPr>
                <w:t>b0;</w:t>
              </w:r>
              <w:proofErr w:type="gramEnd"/>
            </w:ins>
          </w:p>
          <w:p w14:paraId="04BC5F55" w14:textId="77777777" w:rsidR="000F7AE6" w:rsidRDefault="000F7AE6" w:rsidP="00AE170A">
            <w:pPr>
              <w:spacing w:line="323" w:lineRule="auto"/>
              <w:ind w:left="649" w:right="2599" w:hanging="216"/>
              <w:rPr>
                <w:ins w:id="2519" w:author="Landis, Lawrence" w:date="2021-04-13T10:22:00Z"/>
              </w:rPr>
            </w:pPr>
            <w:ins w:id="2520" w:author="Landis, Lawrence" w:date="2021-04-13T10:22:00Z">
              <w:r>
                <w:rPr>
                  <w:rFonts w:ascii="Consolas" w:eastAsia="Consolas" w:hAnsi="Consolas" w:cs="Consolas"/>
                  <w:b/>
                  <w:color w:val="003C71"/>
                  <w:sz w:val="18"/>
                </w:rPr>
                <w:t xml:space="preserve">else if </w:t>
              </w:r>
              <w:r>
                <w:rPr>
                  <w:rFonts w:ascii="Consolas" w:eastAsia="Consolas" w:hAnsi="Consolas" w:cs="Consolas"/>
                  <w:sz w:val="18"/>
                </w:rPr>
                <w:t xml:space="preserve">(count == 0) </w:t>
              </w:r>
              <w:proofErr w:type="spellStart"/>
              <w:r>
                <w:rPr>
                  <w:rFonts w:ascii="Consolas" w:eastAsia="Consolas" w:hAnsi="Consolas" w:cs="Consolas"/>
                  <w:sz w:val="18"/>
                </w:rPr>
                <w:t>count_up</w:t>
              </w:r>
              <w:proofErr w:type="spellEnd"/>
              <w:r>
                <w:rPr>
                  <w:rFonts w:ascii="Consolas" w:eastAsia="Consolas" w:hAnsi="Consolas" w:cs="Consolas"/>
                  <w:sz w:val="18"/>
                </w:rPr>
                <w:t xml:space="preserve"> &lt;= 1'</w:t>
              </w:r>
              <w:proofErr w:type="gramStart"/>
              <w:r>
                <w:rPr>
                  <w:rFonts w:ascii="Consolas" w:eastAsia="Consolas" w:hAnsi="Consolas" w:cs="Consolas"/>
                  <w:sz w:val="18"/>
                </w:rPr>
                <w:t>b1;</w:t>
              </w:r>
              <w:proofErr w:type="gramEnd"/>
            </w:ins>
          </w:p>
          <w:p w14:paraId="49A2026A" w14:textId="77777777" w:rsidR="000F7AE6" w:rsidRDefault="000F7AE6" w:rsidP="00AE170A">
            <w:pPr>
              <w:spacing w:line="323" w:lineRule="auto"/>
              <w:ind w:left="649" w:right="3119" w:hanging="216"/>
              <w:rPr>
                <w:ins w:id="2521" w:author="Landis, Lawrence" w:date="2021-04-13T10:22:00Z"/>
              </w:rPr>
            </w:pPr>
            <w:ins w:id="2522" w:author="Landis, Lawrence" w:date="2021-04-13T10:22:00Z">
              <w:r>
                <w:rPr>
                  <w:rFonts w:ascii="Consolas" w:eastAsia="Consolas" w:hAnsi="Consolas" w:cs="Consolas"/>
                  <w:b/>
                  <w:color w:val="003C71"/>
                  <w:sz w:val="18"/>
                </w:rPr>
                <w:t xml:space="preserve">else </w:t>
              </w:r>
              <w:proofErr w:type="spellStart"/>
              <w:r>
                <w:rPr>
                  <w:rFonts w:ascii="Consolas" w:eastAsia="Consolas" w:hAnsi="Consolas" w:cs="Consolas"/>
                  <w:sz w:val="18"/>
                </w:rPr>
                <w:t>count_up</w:t>
              </w:r>
              <w:proofErr w:type="spellEnd"/>
              <w:r>
                <w:rPr>
                  <w:rFonts w:ascii="Consolas" w:eastAsia="Consolas" w:hAnsi="Consolas" w:cs="Consolas"/>
                  <w:sz w:val="18"/>
                </w:rPr>
                <w:t xml:space="preserve"> &lt;= </w:t>
              </w:r>
              <w:proofErr w:type="spellStart"/>
              <w:r>
                <w:rPr>
                  <w:rFonts w:ascii="Consolas" w:eastAsia="Consolas" w:hAnsi="Consolas" w:cs="Consolas"/>
                  <w:sz w:val="18"/>
                </w:rPr>
                <w:t>count_</w:t>
              </w:r>
              <w:proofErr w:type="gramStart"/>
              <w:r>
                <w:rPr>
                  <w:rFonts w:ascii="Consolas" w:eastAsia="Consolas" w:hAnsi="Consolas" w:cs="Consolas"/>
                  <w:sz w:val="18"/>
                </w:rPr>
                <w:t>up</w:t>
              </w:r>
              <w:proofErr w:type="spellEnd"/>
              <w:r>
                <w:rPr>
                  <w:rFonts w:ascii="Consolas" w:eastAsia="Consolas" w:hAnsi="Consolas" w:cs="Consolas"/>
                  <w:sz w:val="18"/>
                </w:rPr>
                <w:t>;</w:t>
              </w:r>
              <w:proofErr w:type="gramEnd"/>
            </w:ins>
          </w:p>
          <w:p w14:paraId="674381BC" w14:textId="77777777" w:rsidR="000F7AE6" w:rsidRDefault="000F7AE6" w:rsidP="00AE170A">
            <w:pPr>
              <w:spacing w:after="354" w:line="259" w:lineRule="auto"/>
              <w:ind w:left="217"/>
              <w:rPr>
                <w:ins w:id="2523" w:author="Landis, Lawrence" w:date="2021-04-13T10:22:00Z"/>
              </w:rPr>
            </w:pPr>
            <w:ins w:id="2524" w:author="Landis, Lawrence" w:date="2021-04-13T10:22:00Z">
              <w:r>
                <w:rPr>
                  <w:rFonts w:ascii="Consolas" w:eastAsia="Consolas" w:hAnsi="Consolas" w:cs="Consolas"/>
                  <w:color w:val="FF7F00"/>
                  <w:sz w:val="18"/>
                </w:rPr>
                <w:t>end</w:t>
              </w:r>
            </w:ins>
          </w:p>
          <w:p w14:paraId="23D4F259" w14:textId="77777777" w:rsidR="000F7AE6" w:rsidRDefault="000F7AE6" w:rsidP="00AE170A">
            <w:pPr>
              <w:spacing w:after="341" w:line="259" w:lineRule="auto"/>
              <w:ind w:left="218"/>
              <w:rPr>
                <w:ins w:id="2525" w:author="Landis, Lawrence" w:date="2021-04-13T10:22:00Z"/>
              </w:rPr>
            </w:pPr>
            <w:ins w:id="2526" w:author="Landis, Lawrence" w:date="2021-04-13T10:22:00Z">
              <w:r>
                <w:rPr>
                  <w:rFonts w:ascii="Consolas" w:eastAsia="Consolas" w:hAnsi="Consolas" w:cs="Consolas"/>
                  <w:color w:val="FF7F00"/>
                  <w:sz w:val="18"/>
                </w:rPr>
                <w:t xml:space="preserve">assign </w:t>
              </w:r>
              <w:r>
                <w:rPr>
                  <w:rFonts w:ascii="Consolas" w:eastAsia="Consolas" w:hAnsi="Consolas" w:cs="Consolas"/>
                  <w:sz w:val="18"/>
                </w:rPr>
                <w:t>LEDR[9:0] = (1'b1 &lt;&lt; count</w:t>
              </w:r>
              <w:proofErr w:type="gramStart"/>
              <w:r>
                <w:rPr>
                  <w:rFonts w:ascii="Consolas" w:eastAsia="Consolas" w:hAnsi="Consolas" w:cs="Consolas"/>
                  <w:sz w:val="18"/>
                </w:rPr>
                <w:t>);</w:t>
              </w:r>
              <w:proofErr w:type="gramEnd"/>
            </w:ins>
          </w:p>
          <w:p w14:paraId="3B620D22" w14:textId="77777777" w:rsidR="000F7AE6" w:rsidRDefault="000F7AE6" w:rsidP="00AE170A">
            <w:pPr>
              <w:spacing w:after="639" w:line="259" w:lineRule="auto"/>
              <w:ind w:left="4"/>
              <w:rPr>
                <w:ins w:id="2527" w:author="Landis, Lawrence" w:date="2021-04-13T10:22:00Z"/>
              </w:rPr>
            </w:pPr>
            <w:proofErr w:type="spellStart"/>
            <w:ins w:id="2528" w:author="Landis, Lawrence" w:date="2021-04-13T10:22:00Z">
              <w:r>
                <w:rPr>
                  <w:rFonts w:ascii="Consolas" w:eastAsia="Consolas" w:hAnsi="Consolas" w:cs="Consolas"/>
                  <w:color w:val="FF7F00"/>
                  <w:sz w:val="18"/>
                </w:rPr>
                <w:t>endmodule</w:t>
              </w:r>
              <w:proofErr w:type="spellEnd"/>
            </w:ins>
          </w:p>
          <w:p w14:paraId="3B9EB229" w14:textId="77777777" w:rsidR="000F7AE6" w:rsidRDefault="000F7AE6" w:rsidP="00AE170A">
            <w:pPr>
              <w:spacing w:line="338" w:lineRule="auto"/>
              <w:ind w:left="218" w:right="-27" w:hanging="215"/>
              <w:rPr>
                <w:ins w:id="2529" w:author="Landis, Lawrence" w:date="2021-04-13T10:22:00Z"/>
              </w:rPr>
            </w:pPr>
            <w:ins w:id="2530" w:author="Landis, Lawrence" w:date="2021-04-13T10:22:00Z">
              <w:r>
                <w:rPr>
                  <w:rFonts w:ascii="Consolas" w:eastAsia="Consolas" w:hAnsi="Consolas" w:cs="Consolas"/>
                  <w:color w:val="FF7F00"/>
                  <w:sz w:val="18"/>
                </w:rPr>
                <w:t xml:space="preserve">module </w:t>
              </w:r>
              <w:proofErr w:type="spellStart"/>
              <w:r>
                <w:rPr>
                  <w:rFonts w:ascii="Consolas" w:eastAsia="Consolas" w:hAnsi="Consolas" w:cs="Consolas"/>
                  <w:sz w:val="18"/>
                </w:rPr>
                <w:t>clock_divider</w:t>
              </w:r>
              <w:proofErr w:type="spellEnd"/>
              <w:r>
                <w:rPr>
                  <w:rFonts w:ascii="Consolas" w:eastAsia="Consolas" w:hAnsi="Consolas" w:cs="Consolas"/>
                  <w:sz w:val="18"/>
                </w:rPr>
                <w:t xml:space="preserve">( </w:t>
              </w:r>
              <w:r>
                <w:rPr>
                  <w:rFonts w:ascii="Consolas" w:eastAsia="Consolas" w:hAnsi="Consolas" w:cs="Consolas"/>
                  <w:color w:val="FF7F00"/>
                  <w:sz w:val="18"/>
                </w:rPr>
                <w:t xml:space="preserve">input </w:t>
              </w:r>
              <w:proofErr w:type="spellStart"/>
              <w:r>
                <w:rPr>
                  <w:rFonts w:ascii="Consolas" w:eastAsia="Consolas" w:hAnsi="Consolas" w:cs="Consolas"/>
                  <w:sz w:val="18"/>
                </w:rPr>
                <w:t>fast_clock</w:t>
              </w:r>
              <w:proofErr w:type="spellEnd"/>
              <w:r>
                <w:rPr>
                  <w:rFonts w:ascii="Consolas" w:eastAsia="Consolas" w:hAnsi="Consolas" w:cs="Consolas"/>
                  <w:sz w:val="18"/>
                </w:rPr>
                <w:t xml:space="preserve">, </w:t>
              </w:r>
              <w:r>
                <w:rPr>
                  <w:rFonts w:ascii="Consolas" w:eastAsia="Consolas" w:hAnsi="Consolas" w:cs="Consolas"/>
                  <w:color w:val="FF7F00"/>
                  <w:sz w:val="18"/>
                </w:rPr>
                <w:t xml:space="preserve">output </w:t>
              </w:r>
              <w:proofErr w:type="spellStart"/>
              <w:r>
                <w:rPr>
                  <w:rFonts w:ascii="Consolas" w:eastAsia="Consolas" w:hAnsi="Consolas" w:cs="Consolas"/>
                  <w:sz w:val="18"/>
                </w:rPr>
                <w:t>slow_clock</w:t>
              </w:r>
              <w:proofErr w:type="spellEnd"/>
              <w:proofErr w:type="gramStart"/>
              <w:r>
                <w:rPr>
                  <w:rFonts w:ascii="Consolas" w:eastAsia="Consolas" w:hAnsi="Consolas" w:cs="Consolas"/>
                  <w:sz w:val="18"/>
                </w:rPr>
                <w:t>);</w:t>
              </w:r>
              <w:proofErr w:type="gramEnd"/>
            </w:ins>
          </w:p>
          <w:p w14:paraId="52259C72" w14:textId="77777777" w:rsidR="000F7AE6" w:rsidRDefault="000F7AE6" w:rsidP="00AE170A">
            <w:pPr>
              <w:spacing w:after="285" w:line="338" w:lineRule="auto"/>
              <w:ind w:left="8"/>
              <w:rPr>
                <w:ins w:id="2531" w:author="Landis, Lawrence" w:date="2021-04-13T10:22:00Z"/>
              </w:rPr>
            </w:pPr>
            <w:ins w:id="2532" w:author="Landis, Lawrence" w:date="2021-04-13T10:22:00Z">
              <w:r>
                <w:rPr>
                  <w:rFonts w:ascii="Consolas" w:eastAsia="Consolas" w:hAnsi="Consolas" w:cs="Consolas"/>
                  <w:color w:val="FF7F00"/>
                  <w:sz w:val="18"/>
                </w:rPr>
                <w:t xml:space="preserve">parameter </w:t>
              </w:r>
              <w:r>
                <w:rPr>
                  <w:rFonts w:ascii="Consolas" w:eastAsia="Consolas" w:hAnsi="Consolas" w:cs="Consolas"/>
                  <w:sz w:val="18"/>
                </w:rPr>
                <w:t xml:space="preserve">COUNTER_SIZE = 5; </w:t>
              </w:r>
              <w:r>
                <w:rPr>
                  <w:rFonts w:ascii="Consolas" w:eastAsia="Consolas" w:hAnsi="Consolas" w:cs="Consolas"/>
                  <w:color w:val="FF7F00"/>
                  <w:sz w:val="18"/>
                </w:rPr>
                <w:t xml:space="preserve">parameter </w:t>
              </w:r>
              <w:r>
                <w:rPr>
                  <w:rFonts w:ascii="Consolas" w:eastAsia="Consolas" w:hAnsi="Consolas" w:cs="Consolas"/>
                  <w:sz w:val="18"/>
                </w:rPr>
                <w:t xml:space="preserve">COUNTER_MAX_COUNT = (2 ** COUNTER_SIZE) ‐ </w:t>
              </w:r>
              <w:proofErr w:type="gramStart"/>
              <w:r>
                <w:rPr>
                  <w:rFonts w:ascii="Consolas" w:eastAsia="Consolas" w:hAnsi="Consolas" w:cs="Consolas"/>
                  <w:sz w:val="18"/>
                </w:rPr>
                <w:t>1;</w:t>
              </w:r>
              <w:proofErr w:type="gramEnd"/>
            </w:ins>
          </w:p>
          <w:p w14:paraId="07EF9B2F" w14:textId="77777777" w:rsidR="000F7AE6" w:rsidRDefault="000F7AE6" w:rsidP="00AE170A">
            <w:pPr>
              <w:spacing w:after="354" w:line="259" w:lineRule="auto"/>
              <w:ind w:left="8"/>
              <w:rPr>
                <w:ins w:id="2533" w:author="Landis, Lawrence" w:date="2021-04-13T10:22:00Z"/>
              </w:rPr>
            </w:pPr>
            <w:ins w:id="2534" w:author="Landis, Lawrence" w:date="2021-04-13T10:22:00Z">
              <w:r>
                <w:rPr>
                  <w:rFonts w:ascii="Consolas" w:eastAsia="Consolas" w:hAnsi="Consolas" w:cs="Consolas"/>
                  <w:color w:val="FF7F00"/>
                  <w:sz w:val="18"/>
                </w:rPr>
                <w:t xml:space="preserve">reg </w:t>
              </w:r>
              <w:r>
                <w:rPr>
                  <w:rFonts w:ascii="Consolas" w:eastAsia="Consolas" w:hAnsi="Consolas" w:cs="Consolas"/>
                  <w:sz w:val="18"/>
                </w:rPr>
                <w:t xml:space="preserve">[COUNTER_SIZE‐1:0] </w:t>
              </w:r>
              <w:proofErr w:type="gramStart"/>
              <w:r>
                <w:rPr>
                  <w:rFonts w:ascii="Consolas" w:eastAsia="Consolas" w:hAnsi="Consolas" w:cs="Consolas"/>
                  <w:sz w:val="18"/>
                </w:rPr>
                <w:t>count;</w:t>
              </w:r>
              <w:proofErr w:type="gramEnd"/>
            </w:ins>
          </w:p>
          <w:p w14:paraId="0E20FE6B" w14:textId="77777777" w:rsidR="000F7AE6" w:rsidRDefault="000F7AE6" w:rsidP="00AE170A">
            <w:pPr>
              <w:spacing w:line="323" w:lineRule="auto"/>
              <w:ind w:left="218" w:right="2274"/>
              <w:rPr>
                <w:ins w:id="2535" w:author="Landis, Lawrence" w:date="2021-04-13T10:22:00Z"/>
              </w:rPr>
            </w:pPr>
            <w:ins w:id="2536" w:author="Landis, Lawrence" w:date="2021-04-13T10:22:00Z">
              <w:r>
                <w:rPr>
                  <w:rFonts w:ascii="Consolas" w:eastAsia="Consolas" w:hAnsi="Consolas" w:cs="Consolas"/>
                  <w:color w:val="FF7F00"/>
                  <w:sz w:val="18"/>
                </w:rPr>
                <w:t xml:space="preserve">always </w:t>
              </w:r>
              <w:r>
                <w:rPr>
                  <w:rFonts w:ascii="Consolas" w:eastAsia="Consolas" w:hAnsi="Consolas" w:cs="Consolas"/>
                  <w:sz w:val="18"/>
                </w:rPr>
                <w:t xml:space="preserve">@(posedge </w:t>
              </w:r>
              <w:proofErr w:type="spellStart"/>
              <w:r>
                <w:rPr>
                  <w:rFonts w:ascii="Consolas" w:eastAsia="Consolas" w:hAnsi="Consolas" w:cs="Consolas"/>
                  <w:sz w:val="18"/>
                </w:rPr>
                <w:t>fast_clock</w:t>
              </w:r>
              <w:proofErr w:type="spellEnd"/>
              <w:r>
                <w:rPr>
                  <w:rFonts w:ascii="Consolas" w:eastAsia="Consolas" w:hAnsi="Consolas" w:cs="Consolas"/>
                  <w:sz w:val="18"/>
                </w:rPr>
                <w:t xml:space="preserve">) </w:t>
              </w:r>
              <w:r>
                <w:rPr>
                  <w:rFonts w:ascii="Consolas" w:eastAsia="Consolas" w:hAnsi="Consolas" w:cs="Consolas"/>
                  <w:color w:val="FF7F00"/>
                  <w:sz w:val="18"/>
                </w:rPr>
                <w:t xml:space="preserve">begin </w:t>
              </w:r>
              <w:r>
                <w:rPr>
                  <w:rFonts w:ascii="Consolas" w:eastAsia="Consolas" w:hAnsi="Consolas" w:cs="Consolas"/>
                  <w:b/>
                  <w:color w:val="003C71"/>
                  <w:sz w:val="18"/>
                </w:rPr>
                <w:t>if</w:t>
              </w:r>
              <w:r>
                <w:rPr>
                  <w:rFonts w:ascii="Consolas" w:eastAsia="Consolas" w:hAnsi="Consolas" w:cs="Consolas"/>
                  <w:sz w:val="18"/>
                </w:rPr>
                <w:t>(count==COUNTER_MAX_COUNT)</w:t>
              </w:r>
            </w:ins>
          </w:p>
          <w:p w14:paraId="22CD0605" w14:textId="77777777" w:rsidR="000F7AE6" w:rsidRDefault="000F7AE6" w:rsidP="00AE170A">
            <w:pPr>
              <w:spacing w:line="323" w:lineRule="auto"/>
              <w:ind w:left="433" w:right="3227" w:firstLine="216"/>
              <w:rPr>
                <w:ins w:id="2537" w:author="Landis, Lawrence" w:date="2021-04-13T10:22:00Z"/>
              </w:rPr>
            </w:pPr>
            <w:ins w:id="2538" w:author="Landis, Lawrence" w:date="2021-04-13T10:22:00Z">
              <w:r>
                <w:rPr>
                  <w:rFonts w:ascii="Consolas" w:eastAsia="Consolas" w:hAnsi="Consolas" w:cs="Consolas"/>
                  <w:sz w:val="18"/>
                </w:rPr>
                <w:t xml:space="preserve">count &lt;= 0; </w:t>
              </w:r>
              <w:r>
                <w:rPr>
                  <w:rFonts w:ascii="Consolas" w:eastAsia="Consolas" w:hAnsi="Consolas" w:cs="Consolas"/>
                  <w:b/>
                  <w:color w:val="003C71"/>
                  <w:sz w:val="18"/>
                </w:rPr>
                <w:t xml:space="preserve">else </w:t>
              </w:r>
              <w:r>
                <w:rPr>
                  <w:rFonts w:ascii="Consolas" w:eastAsia="Consolas" w:hAnsi="Consolas" w:cs="Consolas"/>
                  <w:sz w:val="18"/>
                </w:rPr>
                <w:t>count&lt;=count + 1'</w:t>
              </w:r>
              <w:proofErr w:type="gramStart"/>
              <w:r>
                <w:rPr>
                  <w:rFonts w:ascii="Consolas" w:eastAsia="Consolas" w:hAnsi="Consolas" w:cs="Consolas"/>
                  <w:sz w:val="18"/>
                </w:rPr>
                <w:t>b1;</w:t>
              </w:r>
              <w:proofErr w:type="gramEnd"/>
            </w:ins>
          </w:p>
          <w:p w14:paraId="2E6CBBAB" w14:textId="77777777" w:rsidR="000F7AE6" w:rsidRDefault="000F7AE6" w:rsidP="00AE170A">
            <w:pPr>
              <w:spacing w:after="354" w:line="259" w:lineRule="auto"/>
              <w:ind w:left="217"/>
              <w:rPr>
                <w:ins w:id="2539" w:author="Landis, Lawrence" w:date="2021-04-13T10:22:00Z"/>
              </w:rPr>
            </w:pPr>
            <w:ins w:id="2540" w:author="Landis, Lawrence" w:date="2021-04-13T10:22:00Z">
              <w:r>
                <w:rPr>
                  <w:rFonts w:ascii="Consolas" w:eastAsia="Consolas" w:hAnsi="Consolas" w:cs="Consolas"/>
                  <w:color w:val="FF7F00"/>
                  <w:sz w:val="18"/>
                </w:rPr>
                <w:t>end</w:t>
              </w:r>
            </w:ins>
          </w:p>
          <w:p w14:paraId="1C685E66" w14:textId="77777777" w:rsidR="000F7AE6" w:rsidRDefault="000F7AE6" w:rsidP="00AE170A">
            <w:pPr>
              <w:spacing w:after="341" w:line="259" w:lineRule="auto"/>
              <w:ind w:left="218"/>
              <w:rPr>
                <w:ins w:id="2541" w:author="Landis, Lawrence" w:date="2021-04-13T10:22:00Z"/>
              </w:rPr>
            </w:pPr>
            <w:ins w:id="2542" w:author="Landis, Lawrence" w:date="2021-04-13T10:22:00Z">
              <w:r>
                <w:rPr>
                  <w:rFonts w:ascii="Consolas" w:eastAsia="Consolas" w:hAnsi="Consolas" w:cs="Consolas"/>
                  <w:color w:val="FF7F00"/>
                  <w:sz w:val="18"/>
                </w:rPr>
                <w:t xml:space="preserve">assign </w:t>
              </w:r>
              <w:proofErr w:type="spellStart"/>
              <w:r>
                <w:rPr>
                  <w:rFonts w:ascii="Consolas" w:eastAsia="Consolas" w:hAnsi="Consolas" w:cs="Consolas"/>
                  <w:sz w:val="18"/>
                </w:rPr>
                <w:t>slow_clock</w:t>
              </w:r>
              <w:proofErr w:type="spellEnd"/>
              <w:r>
                <w:rPr>
                  <w:rFonts w:ascii="Consolas" w:eastAsia="Consolas" w:hAnsi="Consolas" w:cs="Consolas"/>
                  <w:sz w:val="18"/>
                </w:rPr>
                <w:t xml:space="preserve"> = count[COUNTER_SIZE‐1</w:t>
              </w:r>
              <w:proofErr w:type="gramStart"/>
              <w:r>
                <w:rPr>
                  <w:rFonts w:ascii="Consolas" w:eastAsia="Consolas" w:hAnsi="Consolas" w:cs="Consolas"/>
                  <w:sz w:val="18"/>
                </w:rPr>
                <w:t>];</w:t>
              </w:r>
              <w:proofErr w:type="gramEnd"/>
            </w:ins>
          </w:p>
          <w:p w14:paraId="6AFA2946" w14:textId="77777777" w:rsidR="000F7AE6" w:rsidRDefault="000F7AE6" w:rsidP="00AE170A">
            <w:pPr>
              <w:spacing w:line="259" w:lineRule="auto"/>
              <w:ind w:left="4"/>
              <w:rPr>
                <w:ins w:id="2543" w:author="Landis, Lawrence" w:date="2021-04-13T10:22:00Z"/>
              </w:rPr>
            </w:pPr>
            <w:proofErr w:type="spellStart"/>
            <w:ins w:id="2544" w:author="Landis, Lawrence" w:date="2021-04-13T10:22:00Z">
              <w:r>
                <w:rPr>
                  <w:rFonts w:ascii="Consolas" w:eastAsia="Consolas" w:hAnsi="Consolas" w:cs="Consolas"/>
                  <w:color w:val="FF7F00"/>
                  <w:sz w:val="18"/>
                </w:rPr>
                <w:t>endmodule</w:t>
              </w:r>
              <w:proofErr w:type="spellEnd"/>
            </w:ins>
          </w:p>
        </w:tc>
      </w:tr>
    </w:tbl>
    <w:p w14:paraId="2FF14BD1" w14:textId="3BE62485" w:rsidR="000F7AE6" w:rsidRDefault="000F7AE6" w:rsidP="007B20EE">
      <w:pPr>
        <w:pStyle w:val="Heading2"/>
        <w:rPr>
          <w:ins w:id="2545" w:author="Landis, Lawrence" w:date="2021-04-13T10:22:00Z"/>
        </w:rPr>
        <w:pPrChange w:id="2546" w:author="Landis, Lawrence" w:date="2021-04-13T14:35:00Z">
          <w:pPr>
            <w:pStyle w:val="Heading3"/>
            <w:spacing w:after="234"/>
            <w:ind w:left="-5"/>
          </w:pPr>
        </w:pPrChange>
      </w:pPr>
      <w:ins w:id="2547" w:author="Landis, Lawrence" w:date="2021-04-13T10:22:00Z">
        <w:r>
          <w:t>Creating “</w:t>
        </w:r>
        <w:proofErr w:type="spellStart"/>
        <w:r>
          <w:t>knight_rider.v</w:t>
        </w:r>
        <w:proofErr w:type="spellEnd"/>
        <w:r>
          <w:t>”</w:t>
        </w:r>
      </w:ins>
    </w:p>
    <w:p w14:paraId="56F65A81" w14:textId="35F0705E" w:rsidR="000F7AE6" w:rsidRDefault="000F7AE6" w:rsidP="007B20EE">
      <w:pPr>
        <w:ind w:left="180" w:right="592"/>
        <w:rPr>
          <w:ins w:id="2548" w:author="Landis, Lawrence" w:date="2021-04-13T10:22:00Z"/>
        </w:rPr>
        <w:pPrChange w:id="2549" w:author="Landis, Lawrence" w:date="2021-04-13T14:36:00Z">
          <w:pPr>
            <w:ind w:left="531" w:right="592" w:hanging="279"/>
          </w:pPr>
        </w:pPrChange>
      </w:pPr>
      <w:ins w:id="2550" w:author="Landis, Lawrence" w:date="2021-04-13T10:22:00Z">
        <w:r>
          <w:t xml:space="preserve">Open a new Verilog file and save it as </w:t>
        </w:r>
        <w:proofErr w:type="spellStart"/>
        <w:r>
          <w:rPr>
            <w:rFonts w:ascii="Consolas" w:eastAsia="Consolas" w:hAnsi="Consolas" w:cs="Consolas"/>
            <w:b/>
          </w:rPr>
          <w:t>knight_rider.v</w:t>
        </w:r>
        <w:proofErr w:type="spellEnd"/>
        <w:r>
          <w:t xml:space="preserve">. Copy and paste the code above into </w:t>
        </w:r>
        <w:proofErr w:type="spellStart"/>
        <w:r>
          <w:rPr>
            <w:rFonts w:ascii="Consolas" w:eastAsia="Consolas" w:hAnsi="Consolas" w:cs="Consolas"/>
          </w:rPr>
          <w:t>knight_rider.v</w:t>
        </w:r>
        <w:proofErr w:type="spellEnd"/>
        <w:r>
          <w:t>.</w:t>
        </w:r>
      </w:ins>
    </w:p>
    <w:p w14:paraId="43FAEEF0" w14:textId="3E17E672" w:rsidR="000F7AE6" w:rsidRDefault="000F7AE6" w:rsidP="007B20EE">
      <w:pPr>
        <w:spacing w:after="88" w:line="259" w:lineRule="auto"/>
        <w:ind w:left="180" w:right="168"/>
        <w:rPr>
          <w:ins w:id="2551" w:author="Landis, Lawrence" w:date="2021-04-13T10:22:00Z"/>
        </w:rPr>
        <w:pPrChange w:id="2552" w:author="Landis, Lawrence" w:date="2021-04-13T14:36:00Z">
          <w:pPr>
            <w:spacing w:after="88" w:line="259" w:lineRule="auto"/>
            <w:ind w:left="10" w:right="168"/>
            <w:jc w:val="right"/>
          </w:pPr>
        </w:pPrChange>
      </w:pPr>
      <w:ins w:id="2553" w:author="Landis, Lawrence" w:date="2021-04-13T10:22:00Z">
        <w:r>
          <w:t xml:space="preserve">Make sure your </w:t>
        </w:r>
        <w:proofErr w:type="gramStart"/>
        <w:r>
          <w:t>top level</w:t>
        </w:r>
        <w:proofErr w:type="gramEnd"/>
        <w:r>
          <w:t xml:space="preserve"> entity is called </w:t>
        </w:r>
        <w:proofErr w:type="spellStart"/>
        <w:r>
          <w:rPr>
            <w:rFonts w:ascii="Consolas" w:eastAsia="Consolas" w:hAnsi="Consolas" w:cs="Consolas"/>
          </w:rPr>
          <w:t>knight_rider</w:t>
        </w:r>
        <w:proofErr w:type="spellEnd"/>
        <w:r>
          <w:rPr>
            <w:rFonts w:ascii="Consolas" w:eastAsia="Consolas" w:hAnsi="Consolas" w:cs="Consolas"/>
          </w:rPr>
          <w:t xml:space="preserve"> </w:t>
        </w:r>
        <w:r>
          <w:t xml:space="preserve">and the source file is </w:t>
        </w:r>
        <w:proofErr w:type="spellStart"/>
        <w:r>
          <w:rPr>
            <w:rFonts w:ascii="Consolas" w:eastAsia="Consolas" w:hAnsi="Consolas" w:cs="Consolas"/>
          </w:rPr>
          <w:t>knight_rider.v</w:t>
        </w:r>
        <w:proofErr w:type="spellEnd"/>
        <w:r>
          <w:t>.</w:t>
        </w:r>
      </w:ins>
    </w:p>
    <w:p w14:paraId="0CAD527E" w14:textId="77777777" w:rsidR="000F7AE6" w:rsidRDefault="000F7AE6" w:rsidP="007B20EE">
      <w:pPr>
        <w:spacing w:after="352"/>
        <w:ind w:left="180" w:right="592"/>
        <w:rPr>
          <w:ins w:id="2554" w:author="Landis, Lawrence" w:date="2021-04-13T10:22:00Z"/>
        </w:rPr>
        <w:pPrChange w:id="2555" w:author="Landis, Lawrence" w:date="2021-04-13T14:36:00Z">
          <w:pPr>
            <w:spacing w:after="352"/>
            <w:ind w:left="555" w:right="592"/>
          </w:pPr>
        </w:pPrChange>
      </w:pPr>
      <w:ins w:id="2556" w:author="Landis, Lawrence" w:date="2021-04-13T10:22:00Z">
        <w:r>
          <w:t>Delete any other Verilog files in the current project.</w:t>
        </w:r>
      </w:ins>
    </w:p>
    <w:p w14:paraId="7042756D" w14:textId="77777777" w:rsidR="000F7AE6" w:rsidRDefault="000F7AE6" w:rsidP="007B20EE">
      <w:pPr>
        <w:spacing w:line="259" w:lineRule="auto"/>
        <w:ind w:left="180" w:right="592"/>
        <w:rPr>
          <w:ins w:id="2557" w:author="Landis, Lawrence" w:date="2021-04-13T10:22:00Z"/>
        </w:rPr>
        <w:pPrChange w:id="2558" w:author="Landis, Lawrence" w:date="2021-04-13T14:36:00Z">
          <w:pPr>
            <w:spacing w:line="259" w:lineRule="auto"/>
            <w:ind w:left="555" w:right="592"/>
          </w:pPr>
        </w:pPrChange>
      </w:pPr>
      <w:ins w:id="2559" w:author="Landis, Lawrence" w:date="2021-04-13T10:22:00Z">
        <w:r>
          <w:t>In the upper left Project Navigator window, you should see something similar to this:</w:t>
        </w:r>
      </w:ins>
    </w:p>
    <w:p w14:paraId="409FC5A4" w14:textId="77777777" w:rsidR="000F7AE6" w:rsidRDefault="000F7AE6" w:rsidP="000F7AE6">
      <w:pPr>
        <w:spacing w:after="385" w:line="259" w:lineRule="auto"/>
        <w:ind w:left="2551"/>
        <w:rPr>
          <w:ins w:id="2560" w:author="Landis, Lawrence" w:date="2021-04-13T10:22:00Z"/>
        </w:rPr>
      </w:pPr>
      <w:ins w:id="2561" w:author="Landis, Lawrence" w:date="2021-04-13T10:22:00Z">
        <w:r>
          <w:rPr>
            <w:noProof/>
          </w:rPr>
          <w:drawing>
            <wp:inline distT="0" distB="0" distL="0" distR="0" wp14:anchorId="1533C523" wp14:editId="7E1E8057">
              <wp:extent cx="2527339" cy="2868270"/>
              <wp:effectExtent l="0" t="0" r="0" b="0"/>
              <wp:docPr id="2742" name="Picture 2742"/>
              <wp:cNvGraphicFramePr/>
              <a:graphic xmlns:a="http://schemas.openxmlformats.org/drawingml/2006/main">
                <a:graphicData uri="http://schemas.openxmlformats.org/drawingml/2006/picture">
                  <pic:pic xmlns:pic="http://schemas.openxmlformats.org/drawingml/2006/picture">
                    <pic:nvPicPr>
                      <pic:cNvPr id="2742" name="Picture 2742"/>
                      <pic:cNvPicPr/>
                    </pic:nvPicPr>
                    <pic:blipFill>
                      <a:blip r:embed="rId90"/>
                      <a:stretch>
                        <a:fillRect/>
                      </a:stretch>
                    </pic:blipFill>
                    <pic:spPr>
                      <a:xfrm>
                        <a:off x="0" y="0"/>
                        <a:ext cx="2527339" cy="2868270"/>
                      </a:xfrm>
                      <a:prstGeom prst="rect">
                        <a:avLst/>
                      </a:prstGeom>
                    </pic:spPr>
                  </pic:pic>
                </a:graphicData>
              </a:graphic>
            </wp:inline>
          </w:drawing>
        </w:r>
      </w:ins>
    </w:p>
    <w:p w14:paraId="4C6E05E9" w14:textId="77777777" w:rsidR="000F7AE6" w:rsidRDefault="000F7AE6" w:rsidP="000F7AE6">
      <w:pPr>
        <w:spacing w:after="352" w:line="265" w:lineRule="auto"/>
        <w:ind w:left="10"/>
        <w:jc w:val="center"/>
        <w:rPr>
          <w:ins w:id="2562" w:author="Landis, Lawrence" w:date="2021-04-13T10:22:00Z"/>
        </w:rPr>
      </w:pPr>
      <w:ins w:id="2563" w:author="Landis, Lawrence" w:date="2021-04-13T10:22:00Z">
        <w:r>
          <w:t xml:space="preserve">Figure 27: Example of </w:t>
        </w:r>
        <w:proofErr w:type="spellStart"/>
        <w:r>
          <w:rPr>
            <w:rFonts w:ascii="Consolas" w:eastAsia="Consolas" w:hAnsi="Consolas" w:cs="Consolas"/>
          </w:rPr>
          <w:t>knight_rider.v</w:t>
        </w:r>
        <w:proofErr w:type="spellEnd"/>
        <w:r>
          <w:rPr>
            <w:rFonts w:ascii="Consolas" w:eastAsia="Consolas" w:hAnsi="Consolas" w:cs="Consolas"/>
          </w:rPr>
          <w:t xml:space="preserve"> </w:t>
        </w:r>
        <w:r>
          <w:t>in Quartus Window</w:t>
        </w:r>
      </w:ins>
    </w:p>
    <w:p w14:paraId="33E5939D" w14:textId="64138E87" w:rsidR="000F7AE6" w:rsidRDefault="000F7AE6" w:rsidP="007B20EE">
      <w:pPr>
        <w:pStyle w:val="Heading2"/>
        <w:rPr>
          <w:ins w:id="2564" w:author="Landis, Lawrence" w:date="2021-04-13T10:22:00Z"/>
        </w:rPr>
        <w:pPrChange w:id="2565" w:author="Landis, Lawrence" w:date="2021-04-13T14:36:00Z">
          <w:pPr>
            <w:pStyle w:val="Heading3"/>
            <w:spacing w:after="121"/>
            <w:ind w:left="-5"/>
          </w:pPr>
        </w:pPrChange>
      </w:pPr>
      <w:ins w:id="2566" w:author="Landis, Lawrence" w:date="2021-04-13T10:22:00Z">
        <w:r>
          <w:t>Debugging Code</w:t>
        </w:r>
      </w:ins>
    </w:p>
    <w:p w14:paraId="095CAAF5" w14:textId="77777777" w:rsidR="000F7AE6" w:rsidRDefault="000F7AE6" w:rsidP="000F7AE6">
      <w:pPr>
        <w:spacing w:after="350"/>
        <w:ind w:left="262" w:right="592"/>
        <w:rPr>
          <w:ins w:id="2567" w:author="Landis, Lawrence" w:date="2021-04-13T10:22:00Z"/>
        </w:rPr>
      </w:pPr>
      <w:ins w:id="2568" w:author="Landis, Lawrence" w:date="2021-04-13T10:22:00Z">
        <w:r>
          <w:rPr>
            <w:rFonts w:ascii="Times New Roman" w:eastAsia="Times New Roman" w:hAnsi="Times New Roman" w:cs="Times New Roman"/>
          </w:rPr>
          <w:t xml:space="preserve"> </w:t>
        </w:r>
        <w:r>
          <w:t xml:space="preserve">Click on the </w:t>
        </w:r>
        <w:r>
          <w:rPr>
            <w:b/>
          </w:rPr>
          <w:t xml:space="preserve">Play </w:t>
        </w:r>
        <w:r>
          <w:rPr>
            <w:noProof/>
          </w:rPr>
          <w:drawing>
            <wp:inline distT="0" distB="0" distL="0" distR="0" wp14:anchorId="732E8562" wp14:editId="5AC00380">
              <wp:extent cx="224585" cy="216841"/>
              <wp:effectExtent l="0" t="0" r="0" b="0"/>
              <wp:docPr id="2752" name="Picture 2752"/>
              <wp:cNvGraphicFramePr/>
              <a:graphic xmlns:a="http://schemas.openxmlformats.org/drawingml/2006/main">
                <a:graphicData uri="http://schemas.openxmlformats.org/drawingml/2006/picture">
                  <pic:pic xmlns:pic="http://schemas.openxmlformats.org/drawingml/2006/picture">
                    <pic:nvPicPr>
                      <pic:cNvPr id="2752" name="Picture 2752"/>
                      <pic:cNvPicPr/>
                    </pic:nvPicPr>
                    <pic:blipFill>
                      <a:blip r:embed="rId91"/>
                      <a:stretch>
                        <a:fillRect/>
                      </a:stretch>
                    </pic:blipFill>
                    <pic:spPr>
                      <a:xfrm>
                        <a:off x="0" y="0"/>
                        <a:ext cx="224585" cy="216841"/>
                      </a:xfrm>
                      <a:prstGeom prst="rect">
                        <a:avLst/>
                      </a:prstGeom>
                    </pic:spPr>
                  </pic:pic>
                </a:graphicData>
              </a:graphic>
            </wp:inline>
          </w:drawing>
        </w:r>
        <w:r>
          <w:t xml:space="preserve"> button and run </w:t>
        </w:r>
        <w:r>
          <w:rPr>
            <w:b/>
          </w:rPr>
          <w:t>Analysis &amp; Elaboration</w:t>
        </w:r>
        <w:r>
          <w:t xml:space="preserve">. This source code has several syntax bugs. Look at the transcript window on the bottom and observe the errors that are flagged with </w:t>
        </w:r>
        <w:r>
          <w:rPr>
            <w:noProof/>
          </w:rPr>
          <w:drawing>
            <wp:inline distT="0" distB="0" distL="0" distR="0" wp14:anchorId="13532BEE" wp14:editId="78C9088C">
              <wp:extent cx="212127" cy="219197"/>
              <wp:effectExtent l="0" t="0" r="0" b="0"/>
              <wp:docPr id="2759" name="Picture 2759"/>
              <wp:cNvGraphicFramePr/>
              <a:graphic xmlns:a="http://schemas.openxmlformats.org/drawingml/2006/main">
                <a:graphicData uri="http://schemas.openxmlformats.org/drawingml/2006/picture">
                  <pic:pic xmlns:pic="http://schemas.openxmlformats.org/drawingml/2006/picture">
                    <pic:nvPicPr>
                      <pic:cNvPr id="2759" name="Picture 2759"/>
                      <pic:cNvPicPr/>
                    </pic:nvPicPr>
                    <pic:blipFill>
                      <a:blip r:embed="rId92"/>
                      <a:stretch>
                        <a:fillRect/>
                      </a:stretch>
                    </pic:blipFill>
                    <pic:spPr>
                      <a:xfrm>
                        <a:off x="0" y="0"/>
                        <a:ext cx="212127" cy="219197"/>
                      </a:xfrm>
                      <a:prstGeom prst="rect">
                        <a:avLst/>
                      </a:prstGeom>
                    </pic:spPr>
                  </pic:pic>
                </a:graphicData>
              </a:graphic>
            </wp:inline>
          </w:drawing>
        </w:r>
        <w:r>
          <w:t xml:space="preserve"> symbol. </w:t>
        </w:r>
        <w:r>
          <w:rPr>
            <w:rFonts w:ascii="Times New Roman" w:eastAsia="Times New Roman" w:hAnsi="Times New Roman" w:cs="Times New Roman"/>
          </w:rPr>
          <w:t xml:space="preserve"> </w:t>
        </w:r>
        <w:r>
          <w:t>Carefully look at the source code and fix the errors and continue to recompile until the compilation steps run to completion.</w:t>
        </w:r>
      </w:ins>
    </w:p>
    <w:p w14:paraId="43171FF7" w14:textId="5D4FBCB7" w:rsidR="000F7AE6" w:rsidRDefault="000F7AE6" w:rsidP="007B20EE">
      <w:pPr>
        <w:pStyle w:val="Heading2"/>
        <w:rPr>
          <w:ins w:id="2569" w:author="Landis, Lawrence" w:date="2021-04-13T10:22:00Z"/>
        </w:rPr>
        <w:pPrChange w:id="2570" w:author="Landis, Lawrence" w:date="2021-04-13T14:36:00Z">
          <w:pPr>
            <w:pStyle w:val="Heading3"/>
            <w:spacing w:after="232"/>
            <w:ind w:left="-5"/>
          </w:pPr>
        </w:pPrChange>
      </w:pPr>
      <w:ins w:id="2571" w:author="Landis, Lawrence" w:date="2021-04-13T10:22:00Z">
        <w:r>
          <w:t>Assigning Pins with the Pin Planner Tool</w:t>
        </w:r>
      </w:ins>
    </w:p>
    <w:p w14:paraId="693231F3" w14:textId="51EBF074" w:rsidR="000F7AE6" w:rsidRDefault="000F7AE6" w:rsidP="007B20EE">
      <w:pPr>
        <w:ind w:left="180" w:right="592"/>
        <w:rPr>
          <w:ins w:id="2572" w:author="Landis, Lawrence" w:date="2021-04-13T10:22:00Z"/>
        </w:rPr>
        <w:pPrChange w:id="2573" w:author="Landis, Lawrence" w:date="2021-04-13T14:37:00Z">
          <w:pPr>
            <w:ind w:left="531" w:right="592" w:hanging="279"/>
          </w:pPr>
        </w:pPrChange>
      </w:pPr>
      <w:ins w:id="2574" w:author="Landis, Lawrence" w:date="2021-04-13T10:22:00Z">
        <w:r>
          <w:t xml:space="preserve">Next you need to make sure the pins are in the right place. Open up the </w:t>
        </w:r>
        <w:r>
          <w:rPr>
            <w:b/>
          </w:rPr>
          <w:t xml:space="preserve">Pin Planner </w:t>
        </w:r>
        <w:r>
          <w:t xml:space="preserve">as done in previous section. You can also click this icon </w:t>
        </w:r>
        <w:r>
          <w:rPr>
            <w:noProof/>
          </w:rPr>
          <w:drawing>
            <wp:inline distT="0" distB="0" distL="0" distR="0" wp14:anchorId="5359E0D0" wp14:editId="3A127271">
              <wp:extent cx="211912" cy="221769"/>
              <wp:effectExtent l="0" t="0" r="0" b="0"/>
              <wp:docPr id="2771" name="Picture 2771"/>
              <wp:cNvGraphicFramePr/>
              <a:graphic xmlns:a="http://schemas.openxmlformats.org/drawingml/2006/main">
                <a:graphicData uri="http://schemas.openxmlformats.org/drawingml/2006/picture">
                  <pic:pic xmlns:pic="http://schemas.openxmlformats.org/drawingml/2006/picture">
                    <pic:nvPicPr>
                      <pic:cNvPr id="2771" name="Picture 2771"/>
                      <pic:cNvPicPr/>
                    </pic:nvPicPr>
                    <pic:blipFill>
                      <a:blip r:embed="rId93"/>
                      <a:stretch>
                        <a:fillRect/>
                      </a:stretch>
                    </pic:blipFill>
                    <pic:spPr>
                      <a:xfrm>
                        <a:off x="0" y="0"/>
                        <a:ext cx="211912" cy="221769"/>
                      </a:xfrm>
                      <a:prstGeom prst="rect">
                        <a:avLst/>
                      </a:prstGeom>
                    </pic:spPr>
                  </pic:pic>
                </a:graphicData>
              </a:graphic>
            </wp:inline>
          </w:drawing>
        </w:r>
        <w:r>
          <w:t xml:space="preserve"> along the top of the Quartus window.</w:t>
        </w:r>
      </w:ins>
    </w:p>
    <w:p w14:paraId="45B334B5" w14:textId="5ACA31DC" w:rsidR="000F7AE6" w:rsidRDefault="000F7AE6" w:rsidP="007B20EE">
      <w:pPr>
        <w:ind w:left="180" w:right="592"/>
        <w:rPr>
          <w:ins w:id="2575" w:author="Landis, Lawrence" w:date="2021-04-13T10:22:00Z"/>
        </w:rPr>
        <w:pPrChange w:id="2576" w:author="Landis, Lawrence" w:date="2021-04-13T14:37:00Z">
          <w:pPr>
            <w:spacing w:after="421"/>
            <w:ind w:left="531" w:right="592" w:hanging="279"/>
          </w:pPr>
        </w:pPrChange>
      </w:pPr>
      <w:ins w:id="2577" w:author="Landis, Lawrence" w:date="2021-04-13T10:22:00Z">
        <w:r>
          <w:t xml:space="preserve">Check the pins and make sure the LEDs are assigned to the same locations as the first lab. Note that there is an additional pin name called </w:t>
        </w:r>
        <w:r w:rsidRPr="007B20EE">
          <w:rPr>
            <w:rPrChange w:id="2578" w:author="Landis, Lawrence" w:date="2021-04-13T14:37:00Z">
              <w:rPr>
                <w:rFonts w:ascii="Consolas" w:eastAsia="Consolas" w:hAnsi="Consolas" w:cs="Consolas"/>
              </w:rPr>
            </w:rPrChange>
          </w:rPr>
          <w:t xml:space="preserve">CLOCK_50 </w:t>
        </w:r>
        <w:r>
          <w:t xml:space="preserve">in this design that needs to be assigned. The clock should be connected to </w:t>
        </w:r>
        <w:r w:rsidRPr="007B20EE">
          <w:rPr>
            <w:rPrChange w:id="2579" w:author="Landis, Lawrence" w:date="2021-04-13T14:37:00Z">
              <w:rPr>
                <w:rFonts w:ascii="Consolas" w:eastAsia="Consolas" w:hAnsi="Consolas" w:cs="Consolas"/>
              </w:rPr>
            </w:rPrChange>
          </w:rPr>
          <w:t>PIN_</w:t>
        </w:r>
      </w:ins>
      <w:ins w:id="2580" w:author="Landis, Lawrence" w:date="2021-04-13T14:37:00Z">
        <w:r w:rsidR="007B20EE" w:rsidRPr="007B20EE">
          <w:rPr>
            <w:rPrChange w:id="2581" w:author="Landis, Lawrence" w:date="2021-04-13T14:37:00Z">
              <w:rPr>
                <w:rFonts w:ascii="Consolas" w:eastAsia="Consolas" w:hAnsi="Consolas" w:cs="Consolas"/>
              </w:rPr>
            </w:rPrChange>
          </w:rPr>
          <w:t>AF</w:t>
        </w:r>
      </w:ins>
      <w:ins w:id="2582" w:author="Landis, Lawrence" w:date="2021-04-13T10:22:00Z">
        <w:r w:rsidRPr="007B20EE">
          <w:rPr>
            <w:rPrChange w:id="2583" w:author="Landis, Lawrence" w:date="2021-04-13T14:37:00Z">
              <w:rPr>
                <w:rFonts w:ascii="Consolas" w:eastAsia="Consolas" w:hAnsi="Consolas" w:cs="Consolas"/>
              </w:rPr>
            </w:rPrChange>
          </w:rPr>
          <w:t>1</w:t>
        </w:r>
      </w:ins>
      <w:ins w:id="2584" w:author="Landis, Lawrence" w:date="2021-04-13T14:37:00Z">
        <w:r w:rsidR="007B20EE" w:rsidRPr="007B20EE">
          <w:rPr>
            <w:rPrChange w:id="2585" w:author="Landis, Lawrence" w:date="2021-04-13T14:37:00Z">
              <w:rPr>
                <w:rFonts w:ascii="Consolas" w:eastAsia="Consolas" w:hAnsi="Consolas" w:cs="Consolas"/>
              </w:rPr>
            </w:rPrChange>
          </w:rPr>
          <w:t>4</w:t>
        </w:r>
      </w:ins>
      <w:ins w:id="2586" w:author="Landis, Lawrence" w:date="2021-04-13T10:22:00Z">
        <w:r w:rsidRPr="007B20EE">
          <w:rPr>
            <w:rPrChange w:id="2587" w:author="Landis, Lawrence" w:date="2021-04-13T14:37:00Z">
              <w:rPr>
                <w:rFonts w:ascii="Consolas" w:eastAsia="Consolas" w:hAnsi="Consolas" w:cs="Consolas"/>
              </w:rPr>
            </w:rPrChange>
          </w:rPr>
          <w:t xml:space="preserve"> </w:t>
        </w:r>
        <w:r>
          <w:t>(50 MHz).</w:t>
        </w:r>
      </w:ins>
    </w:p>
    <w:p w14:paraId="06F9E025" w14:textId="77777777" w:rsidR="000F7AE6" w:rsidRDefault="000F7AE6" w:rsidP="000F7AE6">
      <w:pPr>
        <w:spacing w:after="218" w:line="300" w:lineRule="auto"/>
        <w:ind w:left="540" w:right="592"/>
        <w:rPr>
          <w:ins w:id="2588" w:author="Landis, Lawrence" w:date="2021-04-13T10:22:00Z"/>
        </w:rPr>
      </w:pPr>
      <w:ins w:id="2589" w:author="Landis, Lawrence" w:date="2021-04-13T10:22:00Z">
        <w:r>
          <w:rPr>
            <w:i/>
            <w:color w:val="00AEEF"/>
          </w:rPr>
          <w:t>Note: the pin planner will use default locations that don’t match your development kit unless specifically instructed.</w:t>
        </w:r>
      </w:ins>
    </w:p>
    <w:p w14:paraId="3B189D7E" w14:textId="6D7AE474" w:rsidR="000F7AE6" w:rsidRDefault="000F7AE6" w:rsidP="007B20EE">
      <w:pPr>
        <w:spacing w:after="616"/>
        <w:ind w:left="180" w:right="592"/>
        <w:rPr>
          <w:ins w:id="2590" w:author="Landis, Lawrence" w:date="2021-04-13T10:22:00Z"/>
        </w:rPr>
        <w:pPrChange w:id="2591" w:author="Landis, Lawrence" w:date="2021-04-13T14:38:00Z">
          <w:pPr>
            <w:spacing w:after="616"/>
            <w:ind w:left="262" w:right="592"/>
          </w:pPr>
        </w:pPrChange>
      </w:pPr>
      <w:ins w:id="2592" w:author="Landis, Lawrence" w:date="2021-04-13T10:22:00Z">
        <w:r>
          <w:rPr>
            <w:rFonts w:ascii="Times New Roman" w:eastAsia="Times New Roman" w:hAnsi="Times New Roman" w:cs="Times New Roman"/>
          </w:rPr>
          <w:t xml:space="preserve"> </w:t>
        </w:r>
        <w:r>
          <w:t xml:space="preserve">Hit compile after </w:t>
        </w:r>
      </w:ins>
      <w:ins w:id="2593" w:author="Landis, Lawrence" w:date="2021-04-13T14:37:00Z">
        <w:r w:rsidR="007B20EE">
          <w:t>observing</w:t>
        </w:r>
      </w:ins>
      <w:ins w:id="2594" w:author="Landis, Lawrence" w:date="2021-04-13T10:22:00Z">
        <w:r>
          <w:t xml:space="preserve"> the pinout.</w:t>
        </w:r>
      </w:ins>
    </w:p>
    <w:p w14:paraId="3A5ED180" w14:textId="19ED09B8" w:rsidR="000F7AE6" w:rsidRDefault="000F7AE6" w:rsidP="007B20EE">
      <w:pPr>
        <w:pStyle w:val="Heading2"/>
        <w:rPr>
          <w:ins w:id="2595" w:author="Landis, Lawrence" w:date="2021-04-13T10:22:00Z"/>
        </w:rPr>
        <w:pPrChange w:id="2596" w:author="Landis, Lawrence" w:date="2021-04-13T14:38:00Z">
          <w:pPr>
            <w:pStyle w:val="Heading3"/>
            <w:ind w:left="-5"/>
          </w:pPr>
        </w:pPrChange>
      </w:pPr>
      <w:ins w:id="2597" w:author="Landis, Lawrence" w:date="2021-04-13T10:22:00Z">
        <w:r>
          <w:t>Downloading Your Code to Your Device</w:t>
        </w:r>
      </w:ins>
    </w:p>
    <w:p w14:paraId="7AD6FA56" w14:textId="783478A1" w:rsidR="000F7AE6" w:rsidRDefault="000F7AE6" w:rsidP="007B20EE">
      <w:pPr>
        <w:spacing w:after="48" w:line="259" w:lineRule="auto"/>
        <w:ind w:left="10" w:right="592"/>
        <w:rPr>
          <w:ins w:id="2598" w:author="Landis, Lawrence" w:date="2021-04-13T10:22:00Z"/>
        </w:rPr>
        <w:pPrChange w:id="2599" w:author="Landis, Lawrence" w:date="2021-04-13T14:38:00Z">
          <w:pPr>
            <w:spacing w:after="0" w:line="259" w:lineRule="auto"/>
            <w:ind w:left="10" w:right="592"/>
          </w:pPr>
        </w:pPrChange>
      </w:pPr>
      <w:ins w:id="2600" w:author="Landis, Lawrence" w:date="2021-04-13T10:22:00Z">
        <w:r>
          <w:t>By now you should have the hang of how to program the FPGA image into the DE1-SoC</w:t>
        </w:r>
      </w:ins>
      <w:ins w:id="2601" w:author="Landis, Lawrence" w:date="2021-04-13T14:38:00Z">
        <w:r w:rsidR="007B20EE">
          <w:t xml:space="preserve"> </w:t>
        </w:r>
      </w:ins>
      <w:ins w:id="2602" w:author="Landis, Lawrence" w:date="2021-04-13T10:22:00Z">
        <w:r>
          <w:t>development kit. Go ahead and try it out. Do you see the infamous Knight Rider pattern? When working properly, you should see something like the following:</w:t>
        </w:r>
      </w:ins>
    </w:p>
    <w:p w14:paraId="244E9D8B" w14:textId="77777777" w:rsidR="000F7AE6" w:rsidRDefault="000F7AE6" w:rsidP="000F7AE6">
      <w:pPr>
        <w:spacing w:after="387" w:line="259" w:lineRule="auto"/>
        <w:ind w:left="2268"/>
        <w:rPr>
          <w:ins w:id="2603" w:author="Landis, Lawrence" w:date="2021-04-13T10:22:00Z"/>
        </w:rPr>
      </w:pPr>
      <w:ins w:id="2604" w:author="Landis, Lawrence" w:date="2021-04-13T10:22:00Z">
        <w:r>
          <w:rPr>
            <w:noProof/>
          </w:rPr>
          <w:drawing>
            <wp:inline distT="0" distB="0" distL="0" distR="0" wp14:anchorId="70BD1B96" wp14:editId="21D82EB9">
              <wp:extent cx="2883959" cy="4549728"/>
              <wp:effectExtent l="0" t="0" r="0" b="0"/>
              <wp:docPr id="2803" name="Picture 2803"/>
              <wp:cNvGraphicFramePr/>
              <a:graphic xmlns:a="http://schemas.openxmlformats.org/drawingml/2006/main">
                <a:graphicData uri="http://schemas.openxmlformats.org/drawingml/2006/picture">
                  <pic:pic xmlns:pic="http://schemas.openxmlformats.org/drawingml/2006/picture">
                    <pic:nvPicPr>
                      <pic:cNvPr id="2803" name="Picture 2803"/>
                      <pic:cNvPicPr/>
                    </pic:nvPicPr>
                    <pic:blipFill>
                      <a:blip r:embed="rId94"/>
                      <a:stretch>
                        <a:fillRect/>
                      </a:stretch>
                    </pic:blipFill>
                    <pic:spPr>
                      <a:xfrm>
                        <a:off x="0" y="0"/>
                        <a:ext cx="2883959" cy="4549728"/>
                      </a:xfrm>
                      <a:prstGeom prst="rect">
                        <a:avLst/>
                      </a:prstGeom>
                    </pic:spPr>
                  </pic:pic>
                </a:graphicData>
              </a:graphic>
            </wp:inline>
          </w:drawing>
        </w:r>
      </w:ins>
    </w:p>
    <w:p w14:paraId="76FEB156" w14:textId="77777777" w:rsidR="000F7AE6" w:rsidRDefault="000F7AE6" w:rsidP="000F7AE6">
      <w:pPr>
        <w:spacing w:after="542" w:line="259" w:lineRule="auto"/>
        <w:jc w:val="center"/>
        <w:rPr>
          <w:ins w:id="2605" w:author="Landis, Lawrence" w:date="2021-04-13T10:22:00Z"/>
        </w:rPr>
      </w:pPr>
      <w:ins w:id="2606" w:author="Landis, Lawrence" w:date="2021-04-13T10:22:00Z">
        <w:r>
          <w:t xml:space="preserve">Figure 28: Example of </w:t>
        </w:r>
        <w:r>
          <w:rPr>
            <w:rFonts w:ascii="Consolas" w:eastAsia="Consolas" w:hAnsi="Consolas" w:cs="Consolas"/>
          </w:rPr>
          <w:t>Knight Rider sequence</w:t>
        </w:r>
      </w:ins>
    </w:p>
    <w:p w14:paraId="23E63A43" w14:textId="77777777" w:rsidR="000F7AE6" w:rsidRDefault="000F7AE6" w:rsidP="000F7AE6">
      <w:pPr>
        <w:spacing w:after="419" w:line="265" w:lineRule="auto"/>
        <w:ind w:left="10"/>
        <w:rPr>
          <w:ins w:id="2607" w:author="Landis, Lawrence" w:date="2021-04-13T10:22:00Z"/>
        </w:rPr>
      </w:pPr>
      <w:ins w:id="2608" w:author="Landis, Lawrence" w:date="2021-04-13T10:22:00Z">
        <w:r>
          <w:t xml:space="preserve">What do you see? </w:t>
        </w:r>
        <w:r>
          <w:rPr>
            <w:b/>
          </w:rPr>
          <w:t>(If it does not work look at the next section.)</w:t>
        </w:r>
      </w:ins>
    </w:p>
    <w:p w14:paraId="5255E64B" w14:textId="1DFCBC68" w:rsidR="000F7AE6" w:rsidRDefault="000F7AE6" w:rsidP="00967B17">
      <w:pPr>
        <w:pStyle w:val="Heading2"/>
        <w:rPr>
          <w:ins w:id="2609" w:author="Landis, Lawrence" w:date="2021-04-13T10:22:00Z"/>
        </w:rPr>
        <w:pPrChange w:id="2610" w:author="Landis, Lawrence" w:date="2021-04-13T14:38:00Z">
          <w:pPr>
            <w:pStyle w:val="Heading3"/>
            <w:ind w:left="-5"/>
          </w:pPr>
        </w:pPrChange>
      </w:pPr>
      <w:ins w:id="2611" w:author="Landis, Lawrence" w:date="2021-04-13T10:22:00Z">
        <w:r>
          <w:t>More Debugging</w:t>
        </w:r>
      </w:ins>
    </w:p>
    <w:p w14:paraId="4470AFCD" w14:textId="77777777" w:rsidR="000F7AE6" w:rsidRDefault="000F7AE6" w:rsidP="000F7AE6">
      <w:pPr>
        <w:spacing w:after="352"/>
        <w:ind w:left="10" w:right="592"/>
        <w:rPr>
          <w:ins w:id="2612" w:author="Landis, Lawrence" w:date="2021-04-13T10:22:00Z"/>
        </w:rPr>
      </w:pPr>
      <w:ins w:id="2613" w:author="Landis, Lawrence" w:date="2021-04-13T10:22:00Z">
        <w:r>
          <w:t xml:space="preserve">You knew we weren’t going to make it that easy, did you? How come the lights don’t sequence? Here is a portion of the explanation. The selected clock frequency of the DE1-SoC Board is 50 </w:t>
        </w:r>
        <w:proofErr w:type="spellStart"/>
        <w:r>
          <w:t>MHz.</w:t>
        </w:r>
        <w:proofErr w:type="spellEnd"/>
        <w:r>
          <w:t xml:space="preserve"> That means the clock changes 50 million times per second. If you change the LEDs at that rate, you cannot view them with the naked eye.</w:t>
        </w:r>
      </w:ins>
    </w:p>
    <w:p w14:paraId="32151C2C" w14:textId="77777777" w:rsidR="000F7AE6" w:rsidRDefault="000F7AE6" w:rsidP="000F7AE6">
      <w:pPr>
        <w:spacing w:after="341"/>
        <w:ind w:left="10" w:right="592"/>
        <w:rPr>
          <w:ins w:id="2614" w:author="Landis, Lawrence" w:date="2021-04-13T10:22:00Z"/>
        </w:rPr>
      </w:pPr>
      <w:ins w:id="2615" w:author="Landis, Lawrence" w:date="2021-04-13T10:22:00Z">
        <w:r>
          <w:t xml:space="preserve">When you go through the code you will see a module in your code called </w:t>
        </w:r>
        <w:proofErr w:type="spellStart"/>
        <w:r>
          <w:rPr>
            <w:rFonts w:ascii="Consolas" w:eastAsia="Consolas" w:hAnsi="Consolas" w:cs="Consolas"/>
            <w:b/>
          </w:rPr>
          <w:t>clock_divider</w:t>
        </w:r>
        <w:proofErr w:type="spellEnd"/>
        <w:r>
          <w:t xml:space="preserve">. You want the output clock to toggle at around 10 Hz (10x per second). This </w:t>
        </w:r>
        <w:proofErr w:type="spellStart"/>
        <w:r>
          <w:rPr>
            <w:rFonts w:ascii="Consolas" w:eastAsia="Consolas" w:hAnsi="Consolas" w:cs="Consolas"/>
          </w:rPr>
          <w:t>clock_divider</w:t>
        </w:r>
        <w:proofErr w:type="spellEnd"/>
        <w:r>
          <w:rPr>
            <w:rFonts w:ascii="Consolas" w:eastAsia="Consolas" w:hAnsi="Consolas" w:cs="Consolas"/>
          </w:rPr>
          <w:t xml:space="preserve"> </w:t>
        </w:r>
        <w:r>
          <w:t>module takes the 50 MHz clock and divides down the clock to a slower frequency. Your lab instructor goofed and did not calculate the right divide ratio to slow the 50 MHz clock down to 10 Hz.</w:t>
        </w:r>
      </w:ins>
    </w:p>
    <w:p w14:paraId="6EE68F82" w14:textId="77777777" w:rsidR="000F7AE6" w:rsidRDefault="000F7AE6" w:rsidP="000F7AE6">
      <w:pPr>
        <w:ind w:left="10" w:right="592"/>
        <w:rPr>
          <w:ins w:id="2616" w:author="Landis, Lawrence" w:date="2021-04-13T10:22:00Z"/>
        </w:rPr>
      </w:pPr>
      <w:ins w:id="2617" w:author="Landis, Lawrence" w:date="2021-04-13T10:22:00Z">
        <w:r>
          <w:t>You need to do a bit of math (including the log function!) to determine how to derive the proper size of the counter to divide 50 MHz to roughly 10 Hz.</w:t>
        </w:r>
      </w:ins>
    </w:p>
    <w:p w14:paraId="1E1C7207" w14:textId="765DEAE1" w:rsidR="000F7AE6" w:rsidRDefault="000F7AE6" w:rsidP="00967B17">
      <w:pPr>
        <w:ind w:right="592"/>
        <w:rPr>
          <w:ins w:id="2618" w:author="Landis, Lawrence" w:date="2021-04-13T10:22:00Z"/>
        </w:rPr>
        <w:pPrChange w:id="2619" w:author="Landis, Lawrence" w:date="2021-04-13T14:39:00Z">
          <w:pPr>
            <w:ind w:left="531" w:right="592" w:hanging="279"/>
          </w:pPr>
        </w:pPrChange>
      </w:pPr>
      <w:ins w:id="2620" w:author="Landis, Lawrence" w:date="2021-04-13T10:22:00Z">
        <w:r>
          <w:t xml:space="preserve">Basically, think about a divide ratio that is </w:t>
        </w:r>
        <w:r w:rsidRPr="00967B17">
          <w:rPr>
            <w:rPrChange w:id="2621" w:author="Landis, Lawrence" w:date="2021-04-13T14:39:00Z">
              <w:rPr>
                <w:rFonts w:ascii="Cambria" w:eastAsia="Cambria" w:hAnsi="Cambria" w:cs="Cambria"/>
              </w:rPr>
            </w:rPrChange>
          </w:rPr>
          <w:t>2</w:t>
        </w:r>
        <w:r w:rsidRPr="00967B17">
          <w:rPr>
            <w:vertAlign w:val="superscript"/>
            <w:rPrChange w:id="2622" w:author="Landis, Lawrence" w:date="2021-04-13T14:39:00Z">
              <w:rPr>
                <w:rFonts w:ascii="Cambria" w:eastAsia="Cambria" w:hAnsi="Cambria" w:cs="Cambria"/>
                <w:i/>
                <w:vertAlign w:val="superscript"/>
              </w:rPr>
            </w:rPrChange>
          </w:rPr>
          <w:t>N</w:t>
        </w:r>
        <w:r w:rsidRPr="00967B17">
          <w:rPr>
            <w:rPrChange w:id="2623" w:author="Landis, Lawrence" w:date="2021-04-13T14:39:00Z">
              <w:rPr>
                <w:rFonts w:ascii="Cambria" w:eastAsia="Cambria" w:hAnsi="Cambria" w:cs="Cambria"/>
                <w:i/>
                <w:vertAlign w:val="superscript"/>
              </w:rPr>
            </w:rPrChange>
          </w:rPr>
          <w:t xml:space="preserve"> </w:t>
        </w:r>
        <w:r>
          <w:t xml:space="preserve">where </w:t>
        </w:r>
        <w:r w:rsidRPr="00967B17">
          <w:rPr>
            <w:rPrChange w:id="2624" w:author="Landis, Lawrence" w:date="2021-04-13T14:39:00Z">
              <w:rPr>
                <w:rFonts w:ascii="Cambria" w:eastAsia="Cambria" w:hAnsi="Cambria" w:cs="Cambria"/>
                <w:i/>
              </w:rPr>
            </w:rPrChange>
          </w:rPr>
          <w:t xml:space="preserve">N </w:t>
        </w:r>
        <w:r>
          <w:t xml:space="preserve">is the width of the counter. Adjust the parameter to </w:t>
        </w:r>
        <w:r w:rsidRPr="00967B17">
          <w:rPr>
            <w:rPrChange w:id="2625" w:author="Landis, Lawrence" w:date="2021-04-13T14:39:00Z">
              <w:rPr>
                <w:rFonts w:ascii="Consolas" w:eastAsia="Consolas" w:hAnsi="Consolas" w:cs="Consolas"/>
                <w:b/>
              </w:rPr>
            </w:rPrChange>
          </w:rPr>
          <w:t xml:space="preserve">COUNTER_SIZE </w:t>
        </w:r>
        <w:r>
          <w:t>to the appropriate ratio and recompile and reprogram the FPGA.</w:t>
        </w:r>
      </w:ins>
    </w:p>
    <w:p w14:paraId="444F3D80" w14:textId="77777777" w:rsidR="000F7AE6" w:rsidRDefault="000F7AE6" w:rsidP="00967B17">
      <w:pPr>
        <w:ind w:right="592"/>
        <w:rPr>
          <w:ins w:id="2626" w:author="Landis, Lawrence" w:date="2021-04-13T10:22:00Z"/>
        </w:rPr>
        <w:pPrChange w:id="2627" w:author="Landis, Lawrence" w:date="2021-04-13T14:39:00Z">
          <w:pPr>
            <w:ind w:left="531" w:right="592" w:hanging="279"/>
          </w:pPr>
        </w:pPrChange>
      </w:pPr>
      <w:ins w:id="2628" w:author="Landis, Lawrence" w:date="2021-04-13T10:22:00Z">
        <w:r w:rsidRPr="00967B17">
          <w:rPr>
            <w:rPrChange w:id="2629" w:author="Landis, Lawrence" w:date="2021-04-13T14:39:00Z">
              <w:rPr>
                <w:rFonts w:ascii="Times New Roman" w:eastAsia="Times New Roman" w:hAnsi="Times New Roman" w:cs="Times New Roman"/>
              </w:rPr>
            </w:rPrChange>
          </w:rPr>
          <w:t xml:space="preserve"> </w:t>
        </w:r>
        <w:r>
          <w:t xml:space="preserve">Work out </w:t>
        </w:r>
        <w:r w:rsidRPr="00967B17">
          <w:rPr>
            <w:rPrChange w:id="2630" w:author="Landis, Lawrence" w:date="2021-04-13T14:39:00Z">
              <w:rPr>
                <w:rFonts w:ascii="Cambria" w:eastAsia="Cambria" w:hAnsi="Cambria" w:cs="Cambria"/>
                <w:i/>
              </w:rPr>
            </w:rPrChange>
          </w:rPr>
          <w:t xml:space="preserve">N </w:t>
        </w:r>
        <w:r>
          <w:t xml:space="preserve">based on the following equation: </w:t>
        </w:r>
        <w:r w:rsidRPr="00967B17">
          <w:rPr>
            <w:rPrChange w:id="2631" w:author="Landis, Lawrence" w:date="2021-04-13T14:39:00Z">
              <w:rPr>
                <w:rFonts w:ascii="Cambria" w:eastAsia="Cambria" w:hAnsi="Cambria" w:cs="Cambria"/>
              </w:rPr>
            </w:rPrChange>
          </w:rPr>
          <w:t>10=50</w:t>
        </w:r>
        <w:r w:rsidRPr="00967B17">
          <w:rPr>
            <w:rPrChange w:id="2632" w:author="Landis, Lawrence" w:date="2021-04-13T14:39:00Z">
              <w:rPr>
                <w:rFonts w:ascii="Cambria" w:eastAsia="Cambria" w:hAnsi="Cambria" w:cs="Cambria"/>
                <w:i/>
              </w:rPr>
            </w:rPrChange>
          </w:rPr>
          <w:t>,</w:t>
        </w:r>
        <w:r w:rsidRPr="00967B17">
          <w:rPr>
            <w:rPrChange w:id="2633" w:author="Landis, Lawrence" w:date="2021-04-13T14:39:00Z">
              <w:rPr>
                <w:rFonts w:ascii="Cambria" w:eastAsia="Cambria" w:hAnsi="Cambria" w:cs="Cambria"/>
              </w:rPr>
            </w:rPrChange>
          </w:rPr>
          <w:t>000</w:t>
        </w:r>
        <w:r w:rsidRPr="00967B17">
          <w:rPr>
            <w:rPrChange w:id="2634" w:author="Landis, Lawrence" w:date="2021-04-13T14:39:00Z">
              <w:rPr>
                <w:rFonts w:ascii="Cambria" w:eastAsia="Cambria" w:hAnsi="Cambria" w:cs="Cambria"/>
                <w:i/>
              </w:rPr>
            </w:rPrChange>
          </w:rPr>
          <w:t>,</w:t>
        </w:r>
        <w:r w:rsidRPr="00967B17">
          <w:rPr>
            <w:rPrChange w:id="2635" w:author="Landis, Lawrence" w:date="2021-04-13T14:39:00Z">
              <w:rPr>
                <w:rFonts w:ascii="Cambria" w:eastAsia="Cambria" w:hAnsi="Cambria" w:cs="Cambria"/>
              </w:rPr>
            </w:rPrChange>
          </w:rPr>
          <w:t>000/2</w:t>
        </w:r>
        <w:r w:rsidRPr="00967B17">
          <w:rPr>
            <w:vertAlign w:val="superscript"/>
            <w:rPrChange w:id="2636" w:author="Landis, Lawrence" w:date="2021-04-13T14:39:00Z">
              <w:rPr>
                <w:rFonts w:ascii="Cambria" w:eastAsia="Cambria" w:hAnsi="Cambria" w:cs="Cambria"/>
                <w:i/>
                <w:vertAlign w:val="superscript"/>
              </w:rPr>
            </w:rPrChange>
          </w:rPr>
          <w:t>N</w:t>
        </w:r>
        <w:r>
          <w:t xml:space="preserve">. Round </w:t>
        </w:r>
        <w:r w:rsidRPr="00967B17">
          <w:rPr>
            <w:rPrChange w:id="2637" w:author="Landis, Lawrence" w:date="2021-04-13T14:39:00Z">
              <w:rPr>
                <w:rFonts w:ascii="Cambria" w:eastAsia="Cambria" w:hAnsi="Cambria" w:cs="Cambria"/>
                <w:i/>
              </w:rPr>
            </w:rPrChange>
          </w:rPr>
          <w:t xml:space="preserve">N </w:t>
        </w:r>
        <w:r>
          <w:t xml:space="preserve">up to the nearest integer to discover the proper </w:t>
        </w:r>
        <w:r w:rsidRPr="00967B17">
          <w:rPr>
            <w:rPrChange w:id="2638" w:author="Landis, Lawrence" w:date="2021-04-13T14:39:00Z">
              <w:rPr>
                <w:rFonts w:ascii="Consolas" w:eastAsia="Consolas" w:hAnsi="Consolas" w:cs="Consolas"/>
              </w:rPr>
            </w:rPrChange>
          </w:rPr>
          <w:t xml:space="preserve">WIDTH </w:t>
        </w:r>
        <w:r>
          <w:t>parameter setting.</w:t>
        </w:r>
      </w:ins>
    </w:p>
    <w:p w14:paraId="2EF731DD" w14:textId="1BC46E12" w:rsidR="000F7AE6" w:rsidRDefault="000F7AE6" w:rsidP="00967B17">
      <w:pPr>
        <w:spacing w:after="411"/>
        <w:ind w:right="592"/>
        <w:rPr>
          <w:ins w:id="2639" w:author="Landis, Lawrence" w:date="2021-04-13T10:22:00Z"/>
        </w:rPr>
        <w:pPrChange w:id="2640" w:author="Landis, Lawrence" w:date="2021-04-13T14:39:00Z">
          <w:pPr>
            <w:spacing w:after="411"/>
            <w:ind w:left="262" w:right="592"/>
          </w:pPr>
        </w:pPrChange>
      </w:pPr>
      <w:ins w:id="2641" w:author="Landis, Lawrence" w:date="2021-04-13T10:22:00Z">
        <w:r w:rsidRPr="00967B17">
          <w:rPr>
            <w:rPrChange w:id="2642" w:author="Landis, Lawrence" w:date="2021-04-13T14:39:00Z">
              <w:rPr>
                <w:rFonts w:ascii="Times New Roman" w:eastAsia="Times New Roman" w:hAnsi="Times New Roman" w:cs="Times New Roman"/>
              </w:rPr>
            </w:rPrChange>
          </w:rPr>
          <w:t xml:space="preserve"> </w:t>
        </w:r>
        <w:r>
          <w:t>Recompile and program the DE</w:t>
        </w:r>
      </w:ins>
      <w:ins w:id="2643" w:author="Landis, Lawrence" w:date="2021-04-13T14:40:00Z">
        <w:r w:rsidR="00967B17">
          <w:t>-SoC</w:t>
        </w:r>
      </w:ins>
      <w:ins w:id="2644" w:author="Landis, Lawrence" w:date="2021-04-13T10:22:00Z">
        <w:r>
          <w:t xml:space="preserve"> development board.</w:t>
        </w:r>
      </w:ins>
    </w:p>
    <w:p w14:paraId="5C40C75F" w14:textId="2E3570E6" w:rsidR="000F7AE6" w:rsidRDefault="000F7AE6" w:rsidP="00967B17">
      <w:pPr>
        <w:pStyle w:val="Heading2"/>
        <w:rPr>
          <w:ins w:id="2645" w:author="Landis, Lawrence" w:date="2021-04-13T10:22:00Z"/>
        </w:rPr>
        <w:pPrChange w:id="2646" w:author="Landis, Lawrence" w:date="2021-04-13T14:40:00Z">
          <w:pPr>
            <w:spacing w:after="183" w:line="259" w:lineRule="auto"/>
            <w:ind w:left="-5"/>
          </w:pPr>
        </w:pPrChange>
      </w:pPr>
      <w:ins w:id="2647" w:author="Landis, Lawrence" w:date="2021-04-13T10:22:00Z">
        <w:r>
          <w:t>Even More Debugging!</w:t>
        </w:r>
      </w:ins>
    </w:p>
    <w:p w14:paraId="3C2D6A6B" w14:textId="77777777" w:rsidR="000F7AE6" w:rsidRDefault="000F7AE6" w:rsidP="000F7AE6">
      <w:pPr>
        <w:spacing w:after="277"/>
        <w:ind w:left="10" w:right="592"/>
        <w:rPr>
          <w:ins w:id="2648" w:author="Landis, Lawrence" w:date="2021-04-13T10:22:00Z"/>
        </w:rPr>
      </w:pPr>
      <w:ins w:id="2649" w:author="Landis, Lawrence" w:date="2021-04-13T10:22:00Z">
        <w:r>
          <w:t xml:space="preserve">Is the Knight Rider sequence working properly? Does each LED stay on for about 1/10 second? If not, redo your math to find the right </w:t>
        </w:r>
        <w:r>
          <w:rPr>
            <w:rFonts w:ascii="Consolas" w:eastAsia="Consolas" w:hAnsi="Consolas" w:cs="Consolas"/>
          </w:rPr>
          <w:t xml:space="preserve">WIDTH </w:t>
        </w:r>
        <w:r>
          <w:t>parameter. Look at the sequencing carefully. Does each LED illuminate once and proceed to its neighboring LED? As you will observe LED[0] and LED[9] will blink twice.</w:t>
        </w:r>
      </w:ins>
    </w:p>
    <w:p w14:paraId="35585BB8" w14:textId="4DE12217" w:rsidR="000F7AE6" w:rsidRDefault="000F7AE6" w:rsidP="004047DE">
      <w:pPr>
        <w:rPr>
          <w:ins w:id="2650" w:author="Landis, Lawrence" w:date="2021-04-13T10:22:00Z"/>
        </w:rPr>
        <w:pPrChange w:id="2651" w:author="Landis, Lawrence" w:date="2021-04-13T14:40:00Z">
          <w:pPr>
            <w:ind w:left="531" w:right="592" w:hanging="279"/>
          </w:pPr>
        </w:pPrChange>
      </w:pPr>
      <w:ins w:id="2652" w:author="Landis, Lawrence" w:date="2021-04-13T10:22:00Z">
        <w:r>
          <w:t xml:space="preserve">Dang! That lab instructor created another error in the design! Look at the source code in the </w:t>
        </w:r>
        <w:proofErr w:type="spellStart"/>
        <w:r>
          <w:t>knight_rider.v</w:t>
        </w:r>
        <w:proofErr w:type="spellEnd"/>
        <w:r>
          <w:t xml:space="preserve"> code and see if you can find the error.</w:t>
        </w:r>
      </w:ins>
    </w:p>
    <w:p w14:paraId="19C37B50" w14:textId="50E5B1BC" w:rsidR="000F7AE6" w:rsidRDefault="000F7AE6" w:rsidP="004047DE">
      <w:pPr>
        <w:rPr>
          <w:ins w:id="2653" w:author="Landis, Lawrence" w:date="2021-04-13T10:22:00Z"/>
        </w:rPr>
        <w:pPrChange w:id="2654" w:author="Landis, Lawrence" w:date="2021-04-13T14:40:00Z">
          <w:pPr>
            <w:ind w:left="531" w:right="592" w:hanging="279"/>
          </w:pPr>
        </w:pPrChange>
      </w:pPr>
      <w:ins w:id="2655" w:author="Landis, Lawrence" w:date="2021-04-13T10:22:00Z">
        <w:r>
          <w:t xml:space="preserve">Change the code, </w:t>
        </w:r>
        <w:proofErr w:type="gramStart"/>
        <w:r>
          <w:t>recompile</w:t>
        </w:r>
        <w:proofErr w:type="gramEnd"/>
        <w:r>
          <w:t xml:space="preserve"> and reprogram your DE0 development kit until your Knight Rider LEDs are sequencing properly.</w:t>
        </w:r>
      </w:ins>
    </w:p>
    <w:p w14:paraId="7B5E5AE4" w14:textId="16E049EC" w:rsidR="000F7AE6" w:rsidRDefault="000F7AE6" w:rsidP="004047DE">
      <w:pPr>
        <w:rPr>
          <w:ins w:id="2656" w:author="Landis, Lawrence" w:date="2021-04-13T10:22:00Z"/>
        </w:rPr>
        <w:pPrChange w:id="2657" w:author="Landis, Lawrence" w:date="2021-04-13T14:40:00Z">
          <w:pPr>
            <w:ind w:left="531" w:right="592" w:hanging="279"/>
          </w:pPr>
        </w:pPrChange>
      </w:pPr>
      <w:ins w:id="2658" w:author="Landis, Lawrence" w:date="2021-04-13T10:22:00Z">
        <w:r>
          <w:t>Try viewing your knight rider hardware through the RTL Viewer (Register Transfer Level Viewer) like you did for the mux 2 to 1 design!</w:t>
        </w:r>
      </w:ins>
    </w:p>
    <w:p w14:paraId="6DD1CAD2" w14:textId="77777777" w:rsidR="000F7AE6" w:rsidRDefault="000F7AE6" w:rsidP="000F7AE6">
      <w:pPr>
        <w:rPr>
          <w:ins w:id="2659" w:author="Landis, Lawrence" w:date="2021-04-13T10:22:00Z"/>
        </w:rPr>
      </w:pPr>
      <w:ins w:id="2660" w:author="Landis, Lawrence" w:date="2021-04-13T10:22:00Z">
        <w:r>
          <w:t>Note: The COUNTER_SIZE looks good when set to 23 or 24.</w:t>
        </w:r>
      </w:ins>
    </w:p>
    <w:p w14:paraId="245ECD02" w14:textId="1D83C8E3" w:rsidR="000F7AE6" w:rsidRDefault="000F7AE6" w:rsidP="004047DE">
      <w:pPr>
        <w:pStyle w:val="Heading2"/>
        <w:rPr>
          <w:ins w:id="2661" w:author="Landis, Lawrence" w:date="2021-04-13T10:22:00Z"/>
        </w:rPr>
        <w:pPrChange w:id="2662" w:author="Landis, Lawrence" w:date="2021-04-13T14:40:00Z">
          <w:pPr>
            <w:pStyle w:val="Heading3"/>
          </w:pPr>
        </w:pPrChange>
      </w:pPr>
      <w:bookmarkStart w:id="2663" w:name="_Toc66822184"/>
      <w:ins w:id="2664" w:author="Landis, Lawrence" w:date="2021-04-13T10:22:00Z">
        <w:r>
          <w:t>Correcting the double blink problem</w:t>
        </w:r>
        <w:bookmarkEnd w:id="2663"/>
      </w:ins>
    </w:p>
    <w:p w14:paraId="63EB7CCC" w14:textId="77777777" w:rsidR="000F7AE6" w:rsidRDefault="000F7AE6" w:rsidP="000F7AE6">
      <w:pPr>
        <w:rPr>
          <w:ins w:id="2665" w:author="Landis, Lawrence" w:date="2021-04-13T10:22:00Z"/>
        </w:rPr>
      </w:pPr>
    </w:p>
    <w:p w14:paraId="5C1F8B5A" w14:textId="77777777" w:rsidR="000F7AE6" w:rsidRDefault="000F7AE6" w:rsidP="000F7AE6">
      <w:pPr>
        <w:rPr>
          <w:ins w:id="2666" w:author="Landis, Lawrence" w:date="2021-04-13T10:22:00Z"/>
        </w:rPr>
      </w:pPr>
      <w:ins w:id="2667" w:author="Landis, Lawrence" w:date="2021-04-13T10:22:00Z">
        <w:r>
          <w:t>The simulation shown below in figure below illustrates the problem. Note how count increases past 9 to 10 and causes the erroneous double blink problem.</w:t>
        </w:r>
      </w:ins>
    </w:p>
    <w:p w14:paraId="4131F574" w14:textId="77777777" w:rsidR="000F7AE6" w:rsidRDefault="000F7AE6" w:rsidP="000F7AE6">
      <w:pPr>
        <w:rPr>
          <w:ins w:id="2668" w:author="Landis, Lawrence" w:date="2021-04-13T10:22:00Z"/>
        </w:rPr>
      </w:pPr>
      <w:ins w:id="2669" w:author="Landis, Lawrence" w:date="2021-04-13T10:22:00Z">
        <w:r w:rsidRPr="0095340C">
          <w:rPr>
            <w:noProof/>
          </w:rPr>
          <w:drawing>
            <wp:inline distT="0" distB="0" distL="0" distR="0" wp14:anchorId="7D8531F7" wp14:editId="79DACADC">
              <wp:extent cx="5943600" cy="22961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296160"/>
                      </a:xfrm>
                      <a:prstGeom prst="rect">
                        <a:avLst/>
                      </a:prstGeom>
                    </pic:spPr>
                  </pic:pic>
                </a:graphicData>
              </a:graphic>
            </wp:inline>
          </w:drawing>
        </w:r>
      </w:ins>
    </w:p>
    <w:p w14:paraId="34A24359" w14:textId="77777777" w:rsidR="000F7AE6" w:rsidRDefault="000F7AE6" w:rsidP="000F7AE6">
      <w:pPr>
        <w:rPr>
          <w:ins w:id="2670" w:author="Landis, Lawrence" w:date="2021-04-13T10:22:00Z"/>
        </w:rPr>
      </w:pPr>
      <w:ins w:id="2671" w:author="Landis, Lawrence" w:date="2021-04-13T10:22:00Z">
        <w:r>
          <w:t xml:space="preserve">Changing the </w:t>
        </w:r>
        <w:proofErr w:type="spellStart"/>
        <w:r>
          <w:t>count_up</w:t>
        </w:r>
        <w:proofErr w:type="spellEnd"/>
        <w:r>
          <w:t xml:space="preserve"> trigger clock to the </w:t>
        </w:r>
        <w:proofErr w:type="spellStart"/>
        <w:r>
          <w:t>fast_clock</w:t>
        </w:r>
        <w:proofErr w:type="spellEnd"/>
        <w:r>
          <w:t xml:space="preserve"> allows </w:t>
        </w:r>
        <w:proofErr w:type="spellStart"/>
        <w:r>
          <w:t>count_up</w:t>
        </w:r>
        <w:proofErr w:type="spellEnd"/>
        <w:r>
          <w:t xml:space="preserve"> to change state at the appropriate time allowing proper behavior. Keep the trigger clock as </w:t>
        </w:r>
        <w:proofErr w:type="spellStart"/>
        <w:r>
          <w:t>slow_clock</w:t>
        </w:r>
        <w:proofErr w:type="spellEnd"/>
        <w:r>
          <w:t xml:space="preserve"> and changing the limits between 9 and 0 to 8 and 1 also will correct the problem.</w:t>
        </w:r>
      </w:ins>
    </w:p>
    <w:p w14:paraId="4FFE8FDD" w14:textId="77777777" w:rsidR="000F7AE6" w:rsidRDefault="000F7AE6" w:rsidP="000F7AE6">
      <w:pPr>
        <w:rPr>
          <w:ins w:id="2672" w:author="Landis, Lawrence" w:date="2021-04-13T10:22:00Z"/>
        </w:rPr>
      </w:pPr>
      <w:ins w:id="2673" w:author="Landis, Lawrence" w:date="2021-04-13T10:22:00Z">
        <w:r w:rsidRPr="00432E75">
          <w:rPr>
            <w:noProof/>
          </w:rPr>
          <w:drawing>
            <wp:inline distT="0" distB="0" distL="0" distR="0" wp14:anchorId="59A55D1F" wp14:editId="37F24A33">
              <wp:extent cx="5943600" cy="23183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318385"/>
                      </a:xfrm>
                      <a:prstGeom prst="rect">
                        <a:avLst/>
                      </a:prstGeom>
                    </pic:spPr>
                  </pic:pic>
                </a:graphicData>
              </a:graphic>
            </wp:inline>
          </w:drawing>
        </w:r>
      </w:ins>
    </w:p>
    <w:p w14:paraId="73E1E5A7" w14:textId="77777777" w:rsidR="000F7AE6" w:rsidRPr="0038157B" w:rsidRDefault="000F7AE6" w:rsidP="000F7AE6">
      <w:pPr>
        <w:rPr>
          <w:ins w:id="2674" w:author="Landis, Lawrence" w:date="2021-04-13T10:22:00Z"/>
        </w:rPr>
      </w:pPr>
    </w:p>
    <w:p w14:paraId="3C3425BD" w14:textId="77777777" w:rsidR="000F7AE6" w:rsidRDefault="000F7AE6" w:rsidP="000F7AE6">
      <w:pPr>
        <w:ind w:right="592"/>
        <w:rPr>
          <w:ins w:id="2675" w:author="Landis, Lawrence" w:date="2021-04-13T10:22:00Z"/>
        </w:rPr>
      </w:pPr>
    </w:p>
    <w:p w14:paraId="3798970E" w14:textId="77777777" w:rsidR="000F7AE6" w:rsidRDefault="000F7AE6" w:rsidP="000F7AE6">
      <w:pPr>
        <w:spacing w:after="551"/>
        <w:ind w:left="10" w:right="592"/>
        <w:rPr>
          <w:ins w:id="2676" w:author="Landis, Lawrence" w:date="2021-04-13T10:22:00Z"/>
        </w:rPr>
      </w:pPr>
      <w:ins w:id="2677" w:author="Landis, Lawrence" w:date="2021-04-13T10:22:00Z">
        <w:r>
          <w:t xml:space="preserve">Thanks for taking time learning how to develop Intel FPGA products. We hope you found this lab informative. </w:t>
        </w:r>
      </w:ins>
    </w:p>
    <w:p w14:paraId="73E7D44B" w14:textId="77777777" w:rsidR="000F7AE6" w:rsidRDefault="000F7AE6" w:rsidP="000F7AE6">
      <w:pPr>
        <w:spacing w:after="238" w:line="265" w:lineRule="auto"/>
        <w:ind w:left="-5"/>
        <w:rPr>
          <w:ins w:id="2678" w:author="Landis, Lawrence" w:date="2021-04-13T10:22:00Z"/>
        </w:rPr>
      </w:pPr>
      <w:ins w:id="2679" w:author="Landis, Lawrence" w:date="2021-04-13T10:22:00Z">
        <w:r>
          <w:rPr>
            <w:b/>
            <w:color w:val="0071C5"/>
          </w:rPr>
          <w:t>LINKS</w:t>
        </w:r>
        <w:r>
          <w:rPr>
            <w:color w:val="0071C5"/>
          </w:rPr>
          <w:t>:</w:t>
        </w:r>
      </w:ins>
    </w:p>
    <w:p w14:paraId="1FC823C7" w14:textId="77777777" w:rsidR="000F7AE6" w:rsidRDefault="000F7AE6" w:rsidP="000F7AE6">
      <w:pPr>
        <w:numPr>
          <w:ilvl w:val="0"/>
          <w:numId w:val="50"/>
        </w:numPr>
        <w:spacing w:after="253" w:line="259" w:lineRule="auto"/>
        <w:ind w:hanging="286"/>
        <w:rPr>
          <w:ins w:id="2680" w:author="Landis, Lawrence" w:date="2021-04-13T10:22:00Z"/>
        </w:rPr>
      </w:pPr>
      <w:ins w:id="2681" w:author="Landis, Lawrence" w:date="2021-04-13T10:22:00Z">
        <w:r>
          <w:fldChar w:fldCharType="begin"/>
        </w:r>
        <w:r>
          <w:instrText xml:space="preserve"> HYPERLINK "https://youtu.be/oNyXYPhnUIs?t=8s" \h </w:instrText>
        </w:r>
        <w:r>
          <w:fldChar w:fldCharType="separate"/>
        </w:r>
        <w:r>
          <w:rPr>
            <w:rFonts w:ascii="Consolas" w:eastAsia="Consolas" w:hAnsi="Consolas" w:cs="Consolas"/>
            <w:color w:val="00AEEF"/>
          </w:rPr>
          <w:t>https://youtu.be/oNyXYPhnUIs?t=8s</w:t>
        </w:r>
        <w:r>
          <w:rPr>
            <w:rFonts w:ascii="Consolas" w:eastAsia="Consolas" w:hAnsi="Consolas" w:cs="Consolas"/>
            <w:color w:val="00AEEF"/>
          </w:rPr>
          <w:fldChar w:fldCharType="end"/>
        </w:r>
      </w:ins>
    </w:p>
    <w:p w14:paraId="5C115DBC" w14:textId="77777777" w:rsidR="000F7AE6" w:rsidRDefault="000F7AE6" w:rsidP="000F7AE6">
      <w:pPr>
        <w:numPr>
          <w:ilvl w:val="0"/>
          <w:numId w:val="50"/>
        </w:numPr>
        <w:spacing w:after="253" w:line="259" w:lineRule="auto"/>
        <w:ind w:hanging="286"/>
        <w:rPr>
          <w:ins w:id="2682" w:author="Landis, Lawrence" w:date="2021-04-13T10:22:00Z"/>
        </w:rPr>
      </w:pPr>
      <w:ins w:id="2683" w:author="Landis, Lawrence" w:date="2021-04-13T10:22:00Z">
        <w:r>
          <w:fldChar w:fldCharType="begin"/>
        </w:r>
        <w:r>
          <w:instrText xml:space="preserve"> HYPERLINK "https://youtu.be/PJQVlVHsFF8" \h </w:instrText>
        </w:r>
        <w:r>
          <w:fldChar w:fldCharType="separate"/>
        </w:r>
        <w:r>
          <w:rPr>
            <w:rFonts w:ascii="Consolas" w:eastAsia="Consolas" w:hAnsi="Consolas" w:cs="Consolas"/>
            <w:color w:val="00AEEF"/>
          </w:rPr>
          <w:t>https://youtu.be/PJQVlVHsFF8</w:t>
        </w:r>
        <w:r>
          <w:rPr>
            <w:rFonts w:ascii="Consolas" w:eastAsia="Consolas" w:hAnsi="Consolas" w:cs="Consolas"/>
            <w:color w:val="00AEEF"/>
          </w:rPr>
          <w:fldChar w:fldCharType="end"/>
        </w:r>
      </w:ins>
    </w:p>
    <w:p w14:paraId="123BB472" w14:textId="77777777" w:rsidR="000F7AE6" w:rsidRDefault="000F7AE6" w:rsidP="00340E14">
      <w:pPr>
        <w:pStyle w:val="Heading2"/>
        <w:numPr>
          <w:ilvl w:val="0"/>
          <w:numId w:val="0"/>
        </w:numPr>
        <w:ind w:left="-5"/>
        <w:rPr>
          <w:ins w:id="2684" w:author="Landis, Lawrence" w:date="2021-04-13T10:22:00Z"/>
        </w:rPr>
        <w:pPrChange w:id="2685" w:author="Landis, Lawrence" w:date="2021-04-13T14:41:00Z">
          <w:pPr>
            <w:pStyle w:val="Heading2"/>
            <w:ind w:left="-5"/>
          </w:pPr>
        </w:pPrChange>
      </w:pPr>
      <w:ins w:id="2686" w:author="Landis, Lawrence" w:date="2021-04-13T10:22:00Z">
        <w:r>
          <w:t>Revision History</w:t>
        </w:r>
      </w:ins>
    </w:p>
    <w:tbl>
      <w:tblPr>
        <w:tblStyle w:val="TableGrid0"/>
        <w:tblW w:w="9443" w:type="dxa"/>
        <w:tblInd w:w="5" w:type="dxa"/>
        <w:tblCellMar>
          <w:top w:w="78" w:type="dxa"/>
          <w:left w:w="123" w:type="dxa"/>
          <w:right w:w="115" w:type="dxa"/>
        </w:tblCellMar>
        <w:tblLook w:val="04A0" w:firstRow="1" w:lastRow="0" w:firstColumn="1" w:lastColumn="0" w:noHBand="0" w:noVBand="1"/>
      </w:tblPr>
      <w:tblGrid>
        <w:gridCol w:w="1452"/>
        <w:gridCol w:w="1588"/>
        <w:gridCol w:w="6403"/>
      </w:tblGrid>
      <w:tr w:rsidR="000F7AE6" w14:paraId="44E54B72" w14:textId="77777777" w:rsidTr="00AE170A">
        <w:trPr>
          <w:trHeight w:val="359"/>
          <w:ins w:id="2687" w:author="Landis, Lawrence" w:date="2021-04-13T10:22:00Z"/>
        </w:trPr>
        <w:tc>
          <w:tcPr>
            <w:tcW w:w="1452" w:type="dxa"/>
            <w:tcBorders>
              <w:top w:val="single" w:sz="3" w:space="0" w:color="003C71"/>
              <w:left w:val="single" w:sz="3" w:space="0" w:color="003C71"/>
              <w:bottom w:val="single" w:sz="3" w:space="0" w:color="003C71"/>
              <w:right w:val="single" w:sz="3" w:space="0" w:color="003C71"/>
            </w:tcBorders>
            <w:shd w:val="clear" w:color="auto" w:fill="0071C5"/>
          </w:tcPr>
          <w:p w14:paraId="17862CAB" w14:textId="77777777" w:rsidR="000F7AE6" w:rsidRPr="00B445E2" w:rsidRDefault="000F7AE6" w:rsidP="00AE170A">
            <w:pPr>
              <w:spacing w:line="259" w:lineRule="auto"/>
              <w:rPr>
                <w:ins w:id="2688" w:author="Landis, Lawrence" w:date="2021-04-13T10:22:00Z"/>
                <w:sz w:val="18"/>
                <w:szCs w:val="18"/>
              </w:rPr>
            </w:pPr>
            <w:ins w:id="2689" w:author="Landis, Lawrence" w:date="2021-04-13T10:22:00Z">
              <w:r w:rsidRPr="00B445E2">
                <w:rPr>
                  <w:color w:val="FFFFFF"/>
                  <w:sz w:val="18"/>
                  <w:szCs w:val="18"/>
                </w:rPr>
                <w:t>DATE</w:t>
              </w:r>
            </w:ins>
          </w:p>
        </w:tc>
        <w:tc>
          <w:tcPr>
            <w:tcW w:w="1588" w:type="dxa"/>
            <w:tcBorders>
              <w:top w:val="single" w:sz="3" w:space="0" w:color="003C71"/>
              <w:left w:val="single" w:sz="3" w:space="0" w:color="003C71"/>
              <w:bottom w:val="single" w:sz="3" w:space="0" w:color="003C71"/>
              <w:right w:val="single" w:sz="3" w:space="0" w:color="003C71"/>
            </w:tcBorders>
            <w:shd w:val="clear" w:color="auto" w:fill="0071C5"/>
          </w:tcPr>
          <w:p w14:paraId="116C58E4" w14:textId="77777777" w:rsidR="000F7AE6" w:rsidRPr="00B445E2" w:rsidRDefault="000F7AE6" w:rsidP="00AE170A">
            <w:pPr>
              <w:spacing w:line="259" w:lineRule="auto"/>
              <w:ind w:left="1"/>
              <w:rPr>
                <w:ins w:id="2690" w:author="Landis, Lawrence" w:date="2021-04-13T10:22:00Z"/>
                <w:sz w:val="18"/>
                <w:szCs w:val="18"/>
              </w:rPr>
            </w:pPr>
            <w:ins w:id="2691" w:author="Landis, Lawrence" w:date="2021-04-13T10:22:00Z">
              <w:r w:rsidRPr="00B445E2">
                <w:rPr>
                  <w:color w:val="FFFFFF"/>
                  <w:sz w:val="18"/>
                  <w:szCs w:val="18"/>
                </w:rPr>
                <w:t>NAME</w:t>
              </w:r>
            </w:ins>
          </w:p>
        </w:tc>
        <w:tc>
          <w:tcPr>
            <w:tcW w:w="6403" w:type="dxa"/>
            <w:tcBorders>
              <w:top w:val="single" w:sz="3" w:space="0" w:color="003C71"/>
              <w:left w:val="single" w:sz="3" w:space="0" w:color="003C71"/>
              <w:bottom w:val="single" w:sz="3" w:space="0" w:color="003C71"/>
              <w:right w:val="single" w:sz="3" w:space="0" w:color="003C71"/>
            </w:tcBorders>
            <w:shd w:val="clear" w:color="auto" w:fill="0071C5"/>
          </w:tcPr>
          <w:p w14:paraId="049AE239" w14:textId="77777777" w:rsidR="000F7AE6" w:rsidRPr="00B445E2" w:rsidRDefault="000F7AE6" w:rsidP="00AE170A">
            <w:pPr>
              <w:tabs>
                <w:tab w:val="center" w:pos="3778"/>
              </w:tabs>
              <w:spacing w:line="259" w:lineRule="auto"/>
              <w:rPr>
                <w:ins w:id="2692" w:author="Landis, Lawrence" w:date="2021-04-13T10:22:00Z"/>
                <w:sz w:val="18"/>
                <w:szCs w:val="18"/>
              </w:rPr>
            </w:pPr>
            <w:ins w:id="2693" w:author="Landis, Lawrence" w:date="2021-04-13T10:22:00Z">
              <w:r w:rsidRPr="00B445E2">
                <w:rPr>
                  <w:color w:val="FFFFFF"/>
                  <w:sz w:val="18"/>
                  <w:szCs w:val="18"/>
                </w:rPr>
                <w:t>DESCRIPTION</w:t>
              </w:r>
              <w:r w:rsidRPr="00B445E2">
                <w:rPr>
                  <w:color w:val="FFFFFF"/>
                  <w:sz w:val="18"/>
                  <w:szCs w:val="18"/>
                </w:rPr>
                <w:tab/>
              </w:r>
              <w:r w:rsidRPr="00B445E2">
                <w:rPr>
                  <w:color w:val="0071C5"/>
                  <w:sz w:val="18"/>
                  <w:szCs w:val="18"/>
                </w:rPr>
                <w:t>.</w:t>
              </w:r>
            </w:ins>
          </w:p>
        </w:tc>
      </w:tr>
      <w:tr w:rsidR="000F7AE6" w14:paraId="449D3157" w14:textId="77777777" w:rsidTr="00AE170A">
        <w:trPr>
          <w:trHeight w:val="356"/>
          <w:ins w:id="2694" w:author="Landis, Lawrence" w:date="2021-04-13T10:22:00Z"/>
        </w:trPr>
        <w:tc>
          <w:tcPr>
            <w:tcW w:w="1452" w:type="dxa"/>
            <w:tcBorders>
              <w:top w:val="single" w:sz="3" w:space="0" w:color="003C71"/>
              <w:left w:val="single" w:sz="3" w:space="0" w:color="003C71"/>
              <w:bottom w:val="nil"/>
              <w:right w:val="single" w:sz="3" w:space="0" w:color="003C71"/>
            </w:tcBorders>
            <w:shd w:val="clear" w:color="auto" w:fill="F4F6F7"/>
          </w:tcPr>
          <w:p w14:paraId="2B8C2ABC" w14:textId="77777777" w:rsidR="000F7AE6" w:rsidRPr="00B445E2" w:rsidRDefault="000F7AE6" w:rsidP="00AE170A">
            <w:pPr>
              <w:spacing w:line="259" w:lineRule="auto"/>
              <w:rPr>
                <w:ins w:id="2695" w:author="Landis, Lawrence" w:date="2021-04-13T10:22:00Z"/>
                <w:sz w:val="18"/>
                <w:szCs w:val="18"/>
              </w:rPr>
            </w:pPr>
            <w:ins w:id="2696" w:author="Landis, Lawrence" w:date="2021-04-13T10:22:00Z">
              <w:r w:rsidRPr="00B445E2">
                <w:rPr>
                  <w:sz w:val="18"/>
                  <w:szCs w:val="18"/>
                </w:rPr>
                <w:t>03/21/2016</w:t>
              </w:r>
            </w:ins>
          </w:p>
        </w:tc>
        <w:tc>
          <w:tcPr>
            <w:tcW w:w="1588" w:type="dxa"/>
            <w:tcBorders>
              <w:top w:val="single" w:sz="3" w:space="0" w:color="003C71"/>
              <w:left w:val="single" w:sz="3" w:space="0" w:color="003C71"/>
              <w:bottom w:val="nil"/>
              <w:right w:val="single" w:sz="3" w:space="0" w:color="003C71"/>
            </w:tcBorders>
            <w:shd w:val="clear" w:color="auto" w:fill="F4F6F7"/>
          </w:tcPr>
          <w:p w14:paraId="3B502B5D" w14:textId="77777777" w:rsidR="000F7AE6" w:rsidRPr="00B445E2" w:rsidRDefault="000F7AE6" w:rsidP="00AE170A">
            <w:pPr>
              <w:spacing w:line="259" w:lineRule="auto"/>
              <w:ind w:left="1"/>
              <w:rPr>
                <w:ins w:id="2697" w:author="Landis, Lawrence" w:date="2021-04-13T10:22:00Z"/>
                <w:sz w:val="18"/>
                <w:szCs w:val="18"/>
              </w:rPr>
            </w:pPr>
            <w:ins w:id="2698" w:author="Landis, Lawrence" w:date="2021-04-13T10:22:00Z">
              <w:r w:rsidRPr="00B445E2">
                <w:rPr>
                  <w:sz w:val="18"/>
                  <w:szCs w:val="18"/>
                </w:rPr>
                <w:t>L. Landis</w:t>
              </w:r>
            </w:ins>
          </w:p>
        </w:tc>
        <w:tc>
          <w:tcPr>
            <w:tcW w:w="6403" w:type="dxa"/>
            <w:tcBorders>
              <w:top w:val="single" w:sz="3" w:space="0" w:color="003C71"/>
              <w:left w:val="single" w:sz="3" w:space="0" w:color="003C71"/>
              <w:bottom w:val="nil"/>
              <w:right w:val="single" w:sz="3" w:space="0" w:color="003C71"/>
            </w:tcBorders>
            <w:shd w:val="clear" w:color="auto" w:fill="F4F6F7"/>
          </w:tcPr>
          <w:p w14:paraId="0D9C6A0D" w14:textId="77777777" w:rsidR="000F7AE6" w:rsidRPr="00B445E2" w:rsidRDefault="000F7AE6" w:rsidP="00AE170A">
            <w:pPr>
              <w:spacing w:line="259" w:lineRule="auto"/>
              <w:ind w:left="1"/>
              <w:rPr>
                <w:ins w:id="2699" w:author="Landis, Lawrence" w:date="2021-04-13T10:22:00Z"/>
                <w:sz w:val="18"/>
                <w:szCs w:val="18"/>
              </w:rPr>
            </w:pPr>
            <w:ins w:id="2700" w:author="Landis, Lawrence" w:date="2021-04-13T10:22:00Z">
              <w:r w:rsidRPr="00B445E2">
                <w:rPr>
                  <w:sz w:val="18"/>
                  <w:szCs w:val="18"/>
                </w:rPr>
                <w:t>Initial Release</w:t>
              </w:r>
            </w:ins>
          </w:p>
        </w:tc>
      </w:tr>
      <w:tr w:rsidR="000F7AE6" w14:paraId="70554859" w14:textId="77777777" w:rsidTr="00AE170A">
        <w:trPr>
          <w:trHeight w:val="352"/>
          <w:ins w:id="2701" w:author="Landis, Lawrence" w:date="2021-04-13T10:22:00Z"/>
        </w:trPr>
        <w:tc>
          <w:tcPr>
            <w:tcW w:w="1452" w:type="dxa"/>
            <w:tcBorders>
              <w:top w:val="nil"/>
              <w:left w:val="single" w:sz="3" w:space="0" w:color="003C71"/>
              <w:bottom w:val="nil"/>
              <w:right w:val="single" w:sz="3" w:space="0" w:color="003C71"/>
            </w:tcBorders>
            <w:shd w:val="clear" w:color="auto" w:fill="FFFFFF"/>
          </w:tcPr>
          <w:p w14:paraId="5D7AAE6C" w14:textId="77777777" w:rsidR="000F7AE6" w:rsidRPr="00B445E2" w:rsidRDefault="000F7AE6" w:rsidP="00AE170A">
            <w:pPr>
              <w:spacing w:line="259" w:lineRule="auto"/>
              <w:rPr>
                <w:ins w:id="2702" w:author="Landis, Lawrence" w:date="2021-04-13T10:22:00Z"/>
                <w:sz w:val="18"/>
                <w:szCs w:val="18"/>
              </w:rPr>
            </w:pPr>
            <w:ins w:id="2703" w:author="Landis, Lawrence" w:date="2021-04-13T10:22:00Z">
              <w:r w:rsidRPr="00B445E2">
                <w:rPr>
                  <w:sz w:val="18"/>
                  <w:szCs w:val="18"/>
                </w:rPr>
                <w:t>04/13/2016</w:t>
              </w:r>
            </w:ins>
          </w:p>
        </w:tc>
        <w:tc>
          <w:tcPr>
            <w:tcW w:w="1588" w:type="dxa"/>
            <w:tcBorders>
              <w:top w:val="nil"/>
              <w:left w:val="single" w:sz="3" w:space="0" w:color="003C71"/>
              <w:bottom w:val="nil"/>
              <w:right w:val="single" w:sz="3" w:space="0" w:color="003C71"/>
            </w:tcBorders>
            <w:shd w:val="clear" w:color="auto" w:fill="FFFFFF"/>
          </w:tcPr>
          <w:p w14:paraId="46823A94" w14:textId="77777777" w:rsidR="000F7AE6" w:rsidRPr="00B445E2" w:rsidRDefault="000F7AE6" w:rsidP="00AE170A">
            <w:pPr>
              <w:spacing w:line="259" w:lineRule="auto"/>
              <w:ind w:left="1"/>
              <w:rPr>
                <w:ins w:id="2704" w:author="Landis, Lawrence" w:date="2021-04-13T10:22:00Z"/>
                <w:sz w:val="18"/>
                <w:szCs w:val="18"/>
              </w:rPr>
            </w:pPr>
            <w:ins w:id="2705" w:author="Landis, Lawrence" w:date="2021-04-13T10:22:00Z">
              <w:r w:rsidRPr="00B445E2">
                <w:rPr>
                  <w:sz w:val="18"/>
                  <w:szCs w:val="18"/>
                </w:rPr>
                <w:t>L. Landis</w:t>
              </w:r>
            </w:ins>
          </w:p>
        </w:tc>
        <w:tc>
          <w:tcPr>
            <w:tcW w:w="6403" w:type="dxa"/>
            <w:tcBorders>
              <w:top w:val="nil"/>
              <w:left w:val="single" w:sz="3" w:space="0" w:color="003C71"/>
              <w:bottom w:val="nil"/>
              <w:right w:val="single" w:sz="3" w:space="0" w:color="003C71"/>
            </w:tcBorders>
            <w:shd w:val="clear" w:color="auto" w:fill="FFFFFF"/>
          </w:tcPr>
          <w:p w14:paraId="0D0E1556" w14:textId="77777777" w:rsidR="000F7AE6" w:rsidRPr="00B445E2" w:rsidRDefault="000F7AE6" w:rsidP="00AE170A">
            <w:pPr>
              <w:spacing w:line="259" w:lineRule="auto"/>
              <w:ind w:left="1"/>
              <w:rPr>
                <w:ins w:id="2706" w:author="Landis, Lawrence" w:date="2021-04-13T10:22:00Z"/>
                <w:sz w:val="18"/>
                <w:szCs w:val="18"/>
              </w:rPr>
            </w:pPr>
            <w:ins w:id="2707" w:author="Landis, Lawrence" w:date="2021-04-13T10:22:00Z">
              <w:r w:rsidRPr="00B445E2">
                <w:rPr>
                  <w:sz w:val="18"/>
                  <w:szCs w:val="18"/>
                </w:rPr>
                <w:t xml:space="preserve">Remove </w:t>
              </w:r>
              <w:proofErr w:type="spellStart"/>
              <w:r w:rsidRPr="00B445E2">
                <w:rPr>
                  <w:sz w:val="18"/>
                  <w:szCs w:val="18"/>
                </w:rPr>
                <w:t>Modelsim</w:t>
              </w:r>
              <w:proofErr w:type="spellEnd"/>
              <w:r w:rsidRPr="00B445E2">
                <w:rPr>
                  <w:sz w:val="18"/>
                  <w:szCs w:val="18"/>
                </w:rPr>
                <w:t xml:space="preserve"> from download package</w:t>
              </w:r>
            </w:ins>
          </w:p>
        </w:tc>
      </w:tr>
      <w:tr w:rsidR="000F7AE6" w14:paraId="71CC97D5" w14:textId="77777777" w:rsidTr="00AE170A">
        <w:trPr>
          <w:trHeight w:val="705"/>
          <w:ins w:id="2708" w:author="Landis, Lawrence" w:date="2021-04-13T10:22:00Z"/>
        </w:trPr>
        <w:tc>
          <w:tcPr>
            <w:tcW w:w="1452" w:type="dxa"/>
            <w:tcBorders>
              <w:top w:val="nil"/>
              <w:left w:val="single" w:sz="3" w:space="0" w:color="003C71"/>
              <w:bottom w:val="nil"/>
              <w:right w:val="single" w:sz="3" w:space="0" w:color="003C71"/>
            </w:tcBorders>
            <w:shd w:val="clear" w:color="auto" w:fill="F4F6F7"/>
            <w:vAlign w:val="center"/>
          </w:tcPr>
          <w:p w14:paraId="12C582CF" w14:textId="77777777" w:rsidR="000F7AE6" w:rsidRPr="00B445E2" w:rsidRDefault="000F7AE6" w:rsidP="00AE170A">
            <w:pPr>
              <w:spacing w:line="259" w:lineRule="auto"/>
              <w:rPr>
                <w:ins w:id="2709" w:author="Landis, Lawrence" w:date="2021-04-13T10:22:00Z"/>
                <w:sz w:val="18"/>
                <w:szCs w:val="18"/>
              </w:rPr>
            </w:pPr>
            <w:ins w:id="2710" w:author="Landis, Lawrence" w:date="2021-04-13T10:22:00Z">
              <w:r w:rsidRPr="00B445E2">
                <w:rPr>
                  <w:sz w:val="18"/>
                  <w:szCs w:val="18"/>
                </w:rPr>
                <w:t>05/24/2016</w:t>
              </w:r>
            </w:ins>
          </w:p>
        </w:tc>
        <w:tc>
          <w:tcPr>
            <w:tcW w:w="1588" w:type="dxa"/>
            <w:tcBorders>
              <w:top w:val="nil"/>
              <w:left w:val="single" w:sz="3" w:space="0" w:color="003C71"/>
              <w:bottom w:val="nil"/>
              <w:right w:val="single" w:sz="3" w:space="0" w:color="003C71"/>
            </w:tcBorders>
            <w:shd w:val="clear" w:color="auto" w:fill="F4F6F7"/>
            <w:vAlign w:val="center"/>
          </w:tcPr>
          <w:p w14:paraId="3E37F812" w14:textId="77777777" w:rsidR="000F7AE6" w:rsidRPr="00B445E2" w:rsidRDefault="000F7AE6" w:rsidP="00AE170A">
            <w:pPr>
              <w:spacing w:line="259" w:lineRule="auto"/>
              <w:ind w:left="1"/>
              <w:rPr>
                <w:ins w:id="2711" w:author="Landis, Lawrence" w:date="2021-04-13T10:22:00Z"/>
                <w:sz w:val="18"/>
                <w:szCs w:val="18"/>
              </w:rPr>
            </w:pPr>
            <w:ins w:id="2712" w:author="Landis, Lawrence" w:date="2021-04-13T10:22:00Z">
              <w:r w:rsidRPr="00B445E2">
                <w:rPr>
                  <w:sz w:val="18"/>
                  <w:szCs w:val="18"/>
                </w:rPr>
                <w:t>P. Mayer</w:t>
              </w:r>
            </w:ins>
          </w:p>
        </w:tc>
        <w:tc>
          <w:tcPr>
            <w:tcW w:w="6403" w:type="dxa"/>
            <w:tcBorders>
              <w:top w:val="nil"/>
              <w:left w:val="single" w:sz="3" w:space="0" w:color="003C71"/>
              <w:bottom w:val="nil"/>
              <w:right w:val="single" w:sz="3" w:space="0" w:color="003C71"/>
            </w:tcBorders>
            <w:shd w:val="clear" w:color="auto" w:fill="F4F6F7"/>
          </w:tcPr>
          <w:p w14:paraId="04349F36" w14:textId="77777777" w:rsidR="000F7AE6" w:rsidRPr="00B445E2" w:rsidRDefault="000F7AE6" w:rsidP="00AE170A">
            <w:pPr>
              <w:spacing w:line="259" w:lineRule="auto"/>
              <w:ind w:left="1"/>
              <w:rPr>
                <w:ins w:id="2713" w:author="Landis, Lawrence" w:date="2021-04-13T10:22:00Z"/>
                <w:sz w:val="18"/>
                <w:szCs w:val="18"/>
              </w:rPr>
            </w:pPr>
            <w:ins w:id="2714" w:author="Landis, Lawrence" w:date="2021-04-13T10:22:00Z">
              <w:r w:rsidRPr="00B445E2">
                <w:rPr>
                  <w:sz w:val="18"/>
                  <w:szCs w:val="18"/>
                </w:rPr>
                <w:t>Fixed broken links, updated for Quartus 16.0, added a few extra assignments</w:t>
              </w:r>
            </w:ins>
          </w:p>
        </w:tc>
      </w:tr>
      <w:tr w:rsidR="000F7AE6" w14:paraId="422D5643" w14:textId="77777777" w:rsidTr="00AE170A">
        <w:trPr>
          <w:trHeight w:val="352"/>
          <w:ins w:id="2715" w:author="Landis, Lawrence" w:date="2021-04-13T10:22:00Z"/>
        </w:trPr>
        <w:tc>
          <w:tcPr>
            <w:tcW w:w="1452" w:type="dxa"/>
            <w:tcBorders>
              <w:top w:val="nil"/>
              <w:left w:val="single" w:sz="3" w:space="0" w:color="003C71"/>
              <w:bottom w:val="nil"/>
              <w:right w:val="single" w:sz="3" w:space="0" w:color="003C71"/>
            </w:tcBorders>
            <w:shd w:val="clear" w:color="auto" w:fill="FFFFFF"/>
          </w:tcPr>
          <w:p w14:paraId="50E9AF94" w14:textId="77777777" w:rsidR="000F7AE6" w:rsidRPr="00B445E2" w:rsidRDefault="000F7AE6" w:rsidP="00AE170A">
            <w:pPr>
              <w:spacing w:line="259" w:lineRule="auto"/>
              <w:rPr>
                <w:ins w:id="2716" w:author="Landis, Lawrence" w:date="2021-04-13T10:22:00Z"/>
                <w:sz w:val="18"/>
                <w:szCs w:val="18"/>
              </w:rPr>
            </w:pPr>
            <w:ins w:id="2717" w:author="Landis, Lawrence" w:date="2021-04-13T10:22:00Z">
              <w:r w:rsidRPr="00B445E2">
                <w:rPr>
                  <w:sz w:val="18"/>
                  <w:szCs w:val="18"/>
                </w:rPr>
                <w:t>06/03/2016</w:t>
              </w:r>
            </w:ins>
          </w:p>
        </w:tc>
        <w:tc>
          <w:tcPr>
            <w:tcW w:w="1588" w:type="dxa"/>
            <w:tcBorders>
              <w:top w:val="nil"/>
              <w:left w:val="single" w:sz="3" w:space="0" w:color="003C71"/>
              <w:bottom w:val="nil"/>
              <w:right w:val="single" w:sz="3" w:space="0" w:color="003C71"/>
            </w:tcBorders>
            <w:shd w:val="clear" w:color="auto" w:fill="FFFFFF"/>
          </w:tcPr>
          <w:p w14:paraId="30019B81" w14:textId="77777777" w:rsidR="000F7AE6" w:rsidRPr="00B445E2" w:rsidRDefault="000F7AE6" w:rsidP="00AE170A">
            <w:pPr>
              <w:spacing w:line="259" w:lineRule="auto"/>
              <w:ind w:left="1"/>
              <w:rPr>
                <w:ins w:id="2718" w:author="Landis, Lawrence" w:date="2021-04-13T10:22:00Z"/>
                <w:sz w:val="18"/>
                <w:szCs w:val="18"/>
              </w:rPr>
            </w:pPr>
            <w:ins w:id="2719" w:author="Landis, Lawrence" w:date="2021-04-13T10:22:00Z">
              <w:r w:rsidRPr="00B445E2">
                <w:rPr>
                  <w:sz w:val="18"/>
                  <w:szCs w:val="18"/>
                </w:rPr>
                <w:t>L. Landis</w:t>
              </w:r>
            </w:ins>
          </w:p>
        </w:tc>
        <w:tc>
          <w:tcPr>
            <w:tcW w:w="6403" w:type="dxa"/>
            <w:tcBorders>
              <w:top w:val="nil"/>
              <w:left w:val="single" w:sz="3" w:space="0" w:color="003C71"/>
              <w:bottom w:val="nil"/>
              <w:right w:val="single" w:sz="3" w:space="0" w:color="003C71"/>
            </w:tcBorders>
            <w:shd w:val="clear" w:color="auto" w:fill="FFFFFF"/>
          </w:tcPr>
          <w:p w14:paraId="48B77C6E" w14:textId="77777777" w:rsidR="000F7AE6" w:rsidRPr="00B445E2" w:rsidRDefault="000F7AE6" w:rsidP="00AE170A">
            <w:pPr>
              <w:spacing w:line="259" w:lineRule="auto"/>
              <w:ind w:left="1"/>
              <w:rPr>
                <w:ins w:id="2720" w:author="Landis, Lawrence" w:date="2021-04-13T10:22:00Z"/>
                <w:sz w:val="18"/>
                <w:szCs w:val="18"/>
              </w:rPr>
            </w:pPr>
            <w:ins w:id="2721" w:author="Landis, Lawrence" w:date="2021-04-13T10:22:00Z">
              <w:r w:rsidRPr="00B445E2">
                <w:rPr>
                  <w:sz w:val="18"/>
                  <w:szCs w:val="18"/>
                </w:rPr>
                <w:t>Added solution to 2:1 Mux lab</w:t>
              </w:r>
            </w:ins>
          </w:p>
        </w:tc>
      </w:tr>
      <w:tr w:rsidR="000F7AE6" w14:paraId="45191363" w14:textId="77777777" w:rsidTr="00AE170A">
        <w:trPr>
          <w:trHeight w:val="352"/>
          <w:ins w:id="2722" w:author="Landis, Lawrence" w:date="2021-04-13T10:22:00Z"/>
        </w:trPr>
        <w:tc>
          <w:tcPr>
            <w:tcW w:w="1452" w:type="dxa"/>
            <w:tcBorders>
              <w:top w:val="nil"/>
              <w:left w:val="single" w:sz="3" w:space="0" w:color="003C71"/>
              <w:bottom w:val="nil"/>
              <w:right w:val="single" w:sz="3" w:space="0" w:color="003C71"/>
            </w:tcBorders>
            <w:shd w:val="clear" w:color="auto" w:fill="F4F6F7"/>
          </w:tcPr>
          <w:p w14:paraId="60531B0F" w14:textId="77777777" w:rsidR="000F7AE6" w:rsidRPr="00B445E2" w:rsidRDefault="000F7AE6" w:rsidP="00AE170A">
            <w:pPr>
              <w:spacing w:line="259" w:lineRule="auto"/>
              <w:rPr>
                <w:ins w:id="2723" w:author="Landis, Lawrence" w:date="2021-04-13T10:22:00Z"/>
                <w:sz w:val="18"/>
                <w:szCs w:val="18"/>
              </w:rPr>
            </w:pPr>
            <w:ins w:id="2724" w:author="Landis, Lawrence" w:date="2021-04-13T10:22:00Z">
              <w:r w:rsidRPr="00B445E2">
                <w:rPr>
                  <w:sz w:val="18"/>
                  <w:szCs w:val="18"/>
                </w:rPr>
                <w:t>06/07/2016</w:t>
              </w:r>
            </w:ins>
          </w:p>
        </w:tc>
        <w:tc>
          <w:tcPr>
            <w:tcW w:w="1588" w:type="dxa"/>
            <w:tcBorders>
              <w:top w:val="nil"/>
              <w:left w:val="single" w:sz="3" w:space="0" w:color="003C71"/>
              <w:bottom w:val="nil"/>
              <w:right w:val="single" w:sz="3" w:space="0" w:color="003C71"/>
            </w:tcBorders>
            <w:shd w:val="clear" w:color="auto" w:fill="F4F6F7"/>
          </w:tcPr>
          <w:p w14:paraId="6F41FCAB" w14:textId="77777777" w:rsidR="000F7AE6" w:rsidRPr="00B445E2" w:rsidRDefault="000F7AE6" w:rsidP="00AE170A">
            <w:pPr>
              <w:spacing w:line="259" w:lineRule="auto"/>
              <w:ind w:left="1"/>
              <w:rPr>
                <w:ins w:id="2725" w:author="Landis, Lawrence" w:date="2021-04-13T10:22:00Z"/>
                <w:sz w:val="18"/>
                <w:szCs w:val="18"/>
              </w:rPr>
            </w:pPr>
            <w:ins w:id="2726" w:author="Landis, Lawrence" w:date="2021-04-13T10:22:00Z">
              <w:r w:rsidRPr="00B445E2">
                <w:rPr>
                  <w:sz w:val="18"/>
                  <w:szCs w:val="18"/>
                </w:rPr>
                <w:t>L. Landis</w:t>
              </w:r>
            </w:ins>
          </w:p>
        </w:tc>
        <w:tc>
          <w:tcPr>
            <w:tcW w:w="6403" w:type="dxa"/>
            <w:tcBorders>
              <w:top w:val="nil"/>
              <w:left w:val="single" w:sz="3" w:space="0" w:color="003C71"/>
              <w:bottom w:val="nil"/>
              <w:right w:val="single" w:sz="3" w:space="0" w:color="003C71"/>
            </w:tcBorders>
            <w:shd w:val="clear" w:color="auto" w:fill="F4F6F7"/>
          </w:tcPr>
          <w:p w14:paraId="51870D61" w14:textId="77777777" w:rsidR="000F7AE6" w:rsidRPr="00B445E2" w:rsidRDefault="000F7AE6" w:rsidP="00AE170A">
            <w:pPr>
              <w:spacing w:line="259" w:lineRule="auto"/>
              <w:ind w:left="1"/>
              <w:rPr>
                <w:ins w:id="2727" w:author="Landis, Lawrence" w:date="2021-04-13T10:22:00Z"/>
                <w:sz w:val="18"/>
                <w:szCs w:val="18"/>
              </w:rPr>
            </w:pPr>
            <w:ins w:id="2728" w:author="Landis, Lawrence" w:date="2021-04-13T10:22:00Z">
              <w:r w:rsidRPr="00B445E2">
                <w:rPr>
                  <w:sz w:val="18"/>
                  <w:szCs w:val="18"/>
                </w:rPr>
                <w:t>Added revision for copying pin assignments</w:t>
              </w:r>
            </w:ins>
          </w:p>
        </w:tc>
      </w:tr>
      <w:tr w:rsidR="000F7AE6" w14:paraId="0FC1902C" w14:textId="77777777" w:rsidTr="00AE170A">
        <w:trPr>
          <w:trHeight w:val="352"/>
          <w:ins w:id="2729" w:author="Landis, Lawrence" w:date="2021-04-13T10:22:00Z"/>
        </w:trPr>
        <w:tc>
          <w:tcPr>
            <w:tcW w:w="1452" w:type="dxa"/>
            <w:tcBorders>
              <w:top w:val="nil"/>
              <w:left w:val="single" w:sz="3" w:space="0" w:color="003C71"/>
              <w:bottom w:val="nil"/>
              <w:right w:val="single" w:sz="3" w:space="0" w:color="003C71"/>
            </w:tcBorders>
            <w:shd w:val="clear" w:color="auto" w:fill="FFFFFF"/>
          </w:tcPr>
          <w:p w14:paraId="6E098BF0" w14:textId="77777777" w:rsidR="000F7AE6" w:rsidRPr="00B445E2" w:rsidRDefault="000F7AE6" w:rsidP="00AE170A">
            <w:pPr>
              <w:spacing w:line="259" w:lineRule="auto"/>
              <w:rPr>
                <w:ins w:id="2730" w:author="Landis, Lawrence" w:date="2021-04-13T10:22:00Z"/>
                <w:sz w:val="18"/>
                <w:szCs w:val="18"/>
              </w:rPr>
            </w:pPr>
            <w:ins w:id="2731" w:author="Landis, Lawrence" w:date="2021-04-13T10:22:00Z">
              <w:r w:rsidRPr="00B445E2">
                <w:rPr>
                  <w:sz w:val="18"/>
                  <w:szCs w:val="18"/>
                </w:rPr>
                <w:t>07/20/2016</w:t>
              </w:r>
            </w:ins>
          </w:p>
        </w:tc>
        <w:tc>
          <w:tcPr>
            <w:tcW w:w="1588" w:type="dxa"/>
            <w:tcBorders>
              <w:top w:val="nil"/>
              <w:left w:val="single" w:sz="3" w:space="0" w:color="003C71"/>
              <w:bottom w:val="nil"/>
              <w:right w:val="single" w:sz="3" w:space="0" w:color="003C71"/>
            </w:tcBorders>
            <w:shd w:val="clear" w:color="auto" w:fill="FFFFFF"/>
          </w:tcPr>
          <w:p w14:paraId="7F4A6142" w14:textId="77777777" w:rsidR="000F7AE6" w:rsidRPr="00B445E2" w:rsidRDefault="000F7AE6" w:rsidP="00AE170A">
            <w:pPr>
              <w:spacing w:line="259" w:lineRule="auto"/>
              <w:ind w:left="1"/>
              <w:rPr>
                <w:ins w:id="2732" w:author="Landis, Lawrence" w:date="2021-04-13T10:22:00Z"/>
                <w:sz w:val="18"/>
                <w:szCs w:val="18"/>
              </w:rPr>
            </w:pPr>
            <w:ins w:id="2733" w:author="Landis, Lawrence" w:date="2021-04-13T10:22:00Z">
              <w:r w:rsidRPr="00B445E2">
                <w:rPr>
                  <w:sz w:val="18"/>
                  <w:szCs w:val="18"/>
                </w:rPr>
                <w:t>L. Landis</w:t>
              </w:r>
            </w:ins>
          </w:p>
        </w:tc>
        <w:tc>
          <w:tcPr>
            <w:tcW w:w="6403" w:type="dxa"/>
            <w:tcBorders>
              <w:top w:val="nil"/>
              <w:left w:val="single" w:sz="3" w:space="0" w:color="003C71"/>
              <w:bottom w:val="nil"/>
              <w:right w:val="single" w:sz="3" w:space="0" w:color="003C71"/>
            </w:tcBorders>
            <w:shd w:val="clear" w:color="auto" w:fill="FFFFFF"/>
          </w:tcPr>
          <w:p w14:paraId="6382108B" w14:textId="77777777" w:rsidR="000F7AE6" w:rsidRPr="00B445E2" w:rsidRDefault="000F7AE6" w:rsidP="00AE170A">
            <w:pPr>
              <w:spacing w:line="259" w:lineRule="auto"/>
              <w:ind w:left="1"/>
              <w:rPr>
                <w:ins w:id="2734" w:author="Landis, Lawrence" w:date="2021-04-13T10:22:00Z"/>
                <w:sz w:val="18"/>
                <w:szCs w:val="18"/>
              </w:rPr>
            </w:pPr>
            <w:ins w:id="2735" w:author="Landis, Lawrence" w:date="2021-04-13T10:22:00Z">
              <w:r w:rsidRPr="00B445E2">
                <w:rPr>
                  <w:sz w:val="18"/>
                  <w:szCs w:val="18"/>
                </w:rPr>
                <w:t>Clarify Mux_2_to_1 copy and paste code</w:t>
              </w:r>
            </w:ins>
          </w:p>
        </w:tc>
      </w:tr>
      <w:tr w:rsidR="000F7AE6" w14:paraId="066946BC" w14:textId="77777777" w:rsidTr="00AE170A">
        <w:trPr>
          <w:trHeight w:val="352"/>
          <w:ins w:id="2736" w:author="Landis, Lawrence" w:date="2021-04-13T10:22:00Z"/>
        </w:trPr>
        <w:tc>
          <w:tcPr>
            <w:tcW w:w="1452" w:type="dxa"/>
            <w:tcBorders>
              <w:top w:val="nil"/>
              <w:left w:val="single" w:sz="3" w:space="0" w:color="003C71"/>
              <w:bottom w:val="nil"/>
              <w:right w:val="single" w:sz="3" w:space="0" w:color="003C71"/>
            </w:tcBorders>
            <w:shd w:val="clear" w:color="auto" w:fill="F4F6F7"/>
          </w:tcPr>
          <w:p w14:paraId="0FC49C23" w14:textId="77777777" w:rsidR="000F7AE6" w:rsidRPr="00B445E2" w:rsidRDefault="000F7AE6" w:rsidP="00AE170A">
            <w:pPr>
              <w:spacing w:line="259" w:lineRule="auto"/>
              <w:rPr>
                <w:ins w:id="2737" w:author="Landis, Lawrence" w:date="2021-04-13T10:22:00Z"/>
                <w:sz w:val="18"/>
                <w:szCs w:val="18"/>
              </w:rPr>
            </w:pPr>
            <w:ins w:id="2738" w:author="Landis, Lawrence" w:date="2021-04-13T10:22:00Z">
              <w:r w:rsidRPr="00B445E2">
                <w:rPr>
                  <w:sz w:val="18"/>
                  <w:szCs w:val="18"/>
                </w:rPr>
                <w:t>10/03/2016</w:t>
              </w:r>
            </w:ins>
          </w:p>
        </w:tc>
        <w:tc>
          <w:tcPr>
            <w:tcW w:w="1588" w:type="dxa"/>
            <w:tcBorders>
              <w:top w:val="nil"/>
              <w:left w:val="single" w:sz="3" w:space="0" w:color="003C71"/>
              <w:bottom w:val="nil"/>
              <w:right w:val="single" w:sz="3" w:space="0" w:color="003C71"/>
            </w:tcBorders>
            <w:shd w:val="clear" w:color="auto" w:fill="F4F6F7"/>
          </w:tcPr>
          <w:p w14:paraId="04A6AE61" w14:textId="77777777" w:rsidR="000F7AE6" w:rsidRPr="00B445E2" w:rsidRDefault="000F7AE6" w:rsidP="00AE170A">
            <w:pPr>
              <w:spacing w:line="259" w:lineRule="auto"/>
              <w:ind w:left="1"/>
              <w:rPr>
                <w:ins w:id="2739" w:author="Landis, Lawrence" w:date="2021-04-13T10:22:00Z"/>
                <w:sz w:val="18"/>
                <w:szCs w:val="18"/>
              </w:rPr>
            </w:pPr>
            <w:ins w:id="2740" w:author="Landis, Lawrence" w:date="2021-04-13T10:22:00Z">
              <w:r w:rsidRPr="00B445E2">
                <w:rPr>
                  <w:sz w:val="18"/>
                  <w:szCs w:val="18"/>
                </w:rPr>
                <w:t>L. Landis</w:t>
              </w:r>
            </w:ins>
          </w:p>
        </w:tc>
        <w:tc>
          <w:tcPr>
            <w:tcW w:w="6403" w:type="dxa"/>
            <w:tcBorders>
              <w:top w:val="nil"/>
              <w:left w:val="single" w:sz="3" w:space="0" w:color="003C71"/>
              <w:bottom w:val="nil"/>
              <w:right w:val="single" w:sz="3" w:space="0" w:color="003C71"/>
            </w:tcBorders>
            <w:shd w:val="clear" w:color="auto" w:fill="F4F6F7"/>
          </w:tcPr>
          <w:p w14:paraId="097C738B" w14:textId="77777777" w:rsidR="000F7AE6" w:rsidRPr="00B445E2" w:rsidRDefault="000F7AE6" w:rsidP="00AE170A">
            <w:pPr>
              <w:spacing w:line="259" w:lineRule="auto"/>
              <w:ind w:left="1"/>
              <w:rPr>
                <w:ins w:id="2741" w:author="Landis, Lawrence" w:date="2021-04-13T10:22:00Z"/>
                <w:sz w:val="18"/>
                <w:szCs w:val="18"/>
              </w:rPr>
            </w:pPr>
            <w:ins w:id="2742" w:author="Landis, Lawrence" w:date="2021-04-13T10:22:00Z">
              <w:r w:rsidRPr="00B445E2">
                <w:rPr>
                  <w:sz w:val="18"/>
                  <w:szCs w:val="18"/>
                </w:rPr>
                <w:t>Clarify no driver image; typos</w:t>
              </w:r>
            </w:ins>
          </w:p>
        </w:tc>
      </w:tr>
      <w:tr w:rsidR="000F7AE6" w14:paraId="15976C65" w14:textId="77777777" w:rsidTr="00AE170A">
        <w:trPr>
          <w:trHeight w:val="1409"/>
          <w:ins w:id="2743" w:author="Landis, Lawrence" w:date="2021-04-13T10:22:00Z"/>
        </w:trPr>
        <w:tc>
          <w:tcPr>
            <w:tcW w:w="1452" w:type="dxa"/>
            <w:tcBorders>
              <w:top w:val="nil"/>
              <w:left w:val="single" w:sz="3" w:space="0" w:color="003C71"/>
              <w:bottom w:val="nil"/>
              <w:right w:val="single" w:sz="3" w:space="0" w:color="003C71"/>
            </w:tcBorders>
            <w:shd w:val="clear" w:color="auto" w:fill="FFFFFF"/>
            <w:vAlign w:val="center"/>
          </w:tcPr>
          <w:p w14:paraId="0FCB465C" w14:textId="77777777" w:rsidR="000F7AE6" w:rsidRPr="00B445E2" w:rsidRDefault="000F7AE6" w:rsidP="00AE170A">
            <w:pPr>
              <w:spacing w:line="259" w:lineRule="auto"/>
              <w:rPr>
                <w:ins w:id="2744" w:author="Landis, Lawrence" w:date="2021-04-13T10:22:00Z"/>
                <w:sz w:val="18"/>
                <w:szCs w:val="18"/>
              </w:rPr>
            </w:pPr>
            <w:ins w:id="2745" w:author="Landis, Lawrence" w:date="2021-04-13T10:22:00Z">
              <w:r w:rsidRPr="00B445E2">
                <w:rPr>
                  <w:sz w:val="18"/>
                  <w:szCs w:val="18"/>
                </w:rPr>
                <w:t>03/16/2017</w:t>
              </w:r>
            </w:ins>
          </w:p>
        </w:tc>
        <w:tc>
          <w:tcPr>
            <w:tcW w:w="1588" w:type="dxa"/>
            <w:tcBorders>
              <w:top w:val="nil"/>
              <w:left w:val="single" w:sz="3" w:space="0" w:color="003C71"/>
              <w:bottom w:val="nil"/>
              <w:right w:val="single" w:sz="3" w:space="0" w:color="003C71"/>
            </w:tcBorders>
            <w:shd w:val="clear" w:color="auto" w:fill="FFFFFF"/>
            <w:vAlign w:val="center"/>
          </w:tcPr>
          <w:p w14:paraId="0456E369" w14:textId="77777777" w:rsidR="000F7AE6" w:rsidRPr="00B445E2" w:rsidRDefault="000F7AE6" w:rsidP="00AE170A">
            <w:pPr>
              <w:spacing w:line="259" w:lineRule="auto"/>
              <w:ind w:left="1"/>
              <w:rPr>
                <w:ins w:id="2746" w:author="Landis, Lawrence" w:date="2021-04-13T10:22:00Z"/>
                <w:sz w:val="18"/>
                <w:szCs w:val="18"/>
              </w:rPr>
            </w:pPr>
            <w:ins w:id="2747" w:author="Landis, Lawrence" w:date="2021-04-13T10:22:00Z">
              <w:r w:rsidRPr="00B445E2">
                <w:rPr>
                  <w:sz w:val="18"/>
                  <w:szCs w:val="18"/>
                </w:rPr>
                <w:t>A. Weinstein</w:t>
              </w:r>
            </w:ins>
          </w:p>
        </w:tc>
        <w:tc>
          <w:tcPr>
            <w:tcW w:w="6403" w:type="dxa"/>
            <w:tcBorders>
              <w:top w:val="nil"/>
              <w:left w:val="single" w:sz="3" w:space="0" w:color="003C71"/>
              <w:bottom w:val="nil"/>
              <w:right w:val="single" w:sz="3" w:space="0" w:color="003C71"/>
            </w:tcBorders>
            <w:shd w:val="clear" w:color="auto" w:fill="FFFFFF"/>
          </w:tcPr>
          <w:p w14:paraId="145ED829" w14:textId="77777777" w:rsidR="000F7AE6" w:rsidRPr="00B445E2" w:rsidRDefault="000F7AE6" w:rsidP="00AE170A">
            <w:pPr>
              <w:spacing w:line="259" w:lineRule="auto"/>
              <w:ind w:left="1" w:right="162"/>
              <w:rPr>
                <w:ins w:id="2748" w:author="Landis, Lawrence" w:date="2021-04-13T10:22:00Z"/>
                <w:sz w:val="18"/>
                <w:szCs w:val="18"/>
              </w:rPr>
            </w:pPr>
            <w:ins w:id="2749" w:author="Landis, Lawrence" w:date="2021-04-13T10:22:00Z">
              <w:r w:rsidRPr="00B445E2">
                <w:rPr>
                  <w:sz w:val="18"/>
                  <w:szCs w:val="18"/>
                </w:rPr>
                <w:t xml:space="preserve">Added USB Blaster driver installation instruction. Added table of figures and figure numbers. Made instructions clearer </w:t>
              </w:r>
              <w:proofErr w:type="spellStart"/>
              <w:r w:rsidRPr="00B445E2">
                <w:rPr>
                  <w:sz w:val="18"/>
                  <w:szCs w:val="18"/>
                </w:rPr>
                <w:t>w.r.t.</w:t>
              </w:r>
              <w:proofErr w:type="spellEnd"/>
              <w:r w:rsidRPr="00B445E2">
                <w:rPr>
                  <w:sz w:val="18"/>
                  <w:szCs w:val="18"/>
                </w:rPr>
                <w:t xml:space="preserve"> revision control and when writing Verilog code for labs. Added a solution for the 3-1 MUX lab.</w:t>
              </w:r>
            </w:ins>
          </w:p>
        </w:tc>
      </w:tr>
      <w:tr w:rsidR="000F7AE6" w14:paraId="7490A934" w14:textId="77777777" w:rsidTr="00AE170A">
        <w:trPr>
          <w:trHeight w:val="1057"/>
          <w:ins w:id="2750" w:author="Landis, Lawrence" w:date="2021-04-13T10:22:00Z"/>
        </w:trPr>
        <w:tc>
          <w:tcPr>
            <w:tcW w:w="1452" w:type="dxa"/>
            <w:tcBorders>
              <w:top w:val="nil"/>
              <w:left w:val="single" w:sz="3" w:space="0" w:color="003C71"/>
              <w:bottom w:val="nil"/>
              <w:right w:val="single" w:sz="3" w:space="0" w:color="003C71"/>
            </w:tcBorders>
            <w:shd w:val="clear" w:color="auto" w:fill="F4F6F7"/>
            <w:vAlign w:val="center"/>
          </w:tcPr>
          <w:p w14:paraId="6D262DD0" w14:textId="77777777" w:rsidR="000F7AE6" w:rsidRPr="00B445E2" w:rsidRDefault="000F7AE6" w:rsidP="00AE170A">
            <w:pPr>
              <w:spacing w:line="259" w:lineRule="auto"/>
              <w:rPr>
                <w:ins w:id="2751" w:author="Landis, Lawrence" w:date="2021-04-13T10:22:00Z"/>
                <w:sz w:val="18"/>
                <w:szCs w:val="18"/>
              </w:rPr>
            </w:pPr>
            <w:ins w:id="2752" w:author="Landis, Lawrence" w:date="2021-04-13T10:22:00Z">
              <w:r w:rsidRPr="00B445E2">
                <w:rPr>
                  <w:sz w:val="18"/>
                  <w:szCs w:val="18"/>
                </w:rPr>
                <w:t>10/10/2017</w:t>
              </w:r>
            </w:ins>
          </w:p>
        </w:tc>
        <w:tc>
          <w:tcPr>
            <w:tcW w:w="1588" w:type="dxa"/>
            <w:tcBorders>
              <w:top w:val="nil"/>
              <w:left w:val="single" w:sz="3" w:space="0" w:color="003C71"/>
              <w:bottom w:val="nil"/>
              <w:right w:val="single" w:sz="3" w:space="0" w:color="003C71"/>
            </w:tcBorders>
            <w:shd w:val="clear" w:color="auto" w:fill="F4F6F7"/>
            <w:vAlign w:val="center"/>
          </w:tcPr>
          <w:p w14:paraId="6CB87D92" w14:textId="77777777" w:rsidR="000F7AE6" w:rsidRPr="00B445E2" w:rsidRDefault="000F7AE6" w:rsidP="00AE170A">
            <w:pPr>
              <w:spacing w:line="259" w:lineRule="auto"/>
              <w:ind w:left="1"/>
              <w:rPr>
                <w:ins w:id="2753" w:author="Landis, Lawrence" w:date="2021-04-13T10:22:00Z"/>
                <w:sz w:val="18"/>
                <w:szCs w:val="18"/>
              </w:rPr>
            </w:pPr>
            <w:ins w:id="2754" w:author="Landis, Lawrence" w:date="2021-04-13T10:22:00Z">
              <w:r w:rsidRPr="00B445E2">
                <w:rPr>
                  <w:sz w:val="18"/>
                  <w:szCs w:val="18"/>
                </w:rPr>
                <w:t>D. Henderson</w:t>
              </w:r>
            </w:ins>
          </w:p>
        </w:tc>
        <w:tc>
          <w:tcPr>
            <w:tcW w:w="6403" w:type="dxa"/>
            <w:tcBorders>
              <w:top w:val="nil"/>
              <w:left w:val="single" w:sz="3" w:space="0" w:color="003C71"/>
              <w:bottom w:val="nil"/>
              <w:right w:val="single" w:sz="3" w:space="0" w:color="003C71"/>
            </w:tcBorders>
            <w:shd w:val="clear" w:color="auto" w:fill="F4F6F7"/>
          </w:tcPr>
          <w:p w14:paraId="7CB6315D" w14:textId="77777777" w:rsidR="000F7AE6" w:rsidRPr="00B445E2" w:rsidRDefault="000F7AE6" w:rsidP="00AE170A">
            <w:pPr>
              <w:spacing w:line="259" w:lineRule="auto"/>
              <w:ind w:left="1"/>
              <w:rPr>
                <w:ins w:id="2755" w:author="Landis, Lawrence" w:date="2021-04-13T10:22:00Z"/>
                <w:sz w:val="18"/>
                <w:szCs w:val="18"/>
              </w:rPr>
            </w:pPr>
            <w:ins w:id="2756" w:author="Landis, Lawrence" w:date="2021-04-13T10:22:00Z">
              <w:r w:rsidRPr="00B445E2">
                <w:rPr>
                  <w:sz w:val="18"/>
                  <w:szCs w:val="18"/>
                </w:rPr>
                <w:t>General document formatting and clean up. Additionally, updated wiki links and some screen shots. Last, added TCL script instructions for assigning pins.</w:t>
              </w:r>
            </w:ins>
          </w:p>
        </w:tc>
      </w:tr>
      <w:tr w:rsidR="000F7AE6" w14:paraId="785FE4DF" w14:textId="77777777" w:rsidTr="00AE170A">
        <w:trPr>
          <w:trHeight w:val="705"/>
          <w:ins w:id="2757" w:author="Landis, Lawrence" w:date="2021-04-13T10:22:00Z"/>
        </w:trPr>
        <w:tc>
          <w:tcPr>
            <w:tcW w:w="1452" w:type="dxa"/>
            <w:tcBorders>
              <w:top w:val="nil"/>
              <w:left w:val="single" w:sz="3" w:space="0" w:color="003C71"/>
              <w:bottom w:val="nil"/>
              <w:right w:val="single" w:sz="3" w:space="0" w:color="003C71"/>
            </w:tcBorders>
            <w:shd w:val="clear" w:color="auto" w:fill="FFFFFF"/>
            <w:vAlign w:val="center"/>
          </w:tcPr>
          <w:p w14:paraId="6CB829CC" w14:textId="77777777" w:rsidR="000F7AE6" w:rsidRPr="00B445E2" w:rsidRDefault="000F7AE6" w:rsidP="00AE170A">
            <w:pPr>
              <w:spacing w:line="259" w:lineRule="auto"/>
              <w:rPr>
                <w:ins w:id="2758" w:author="Landis, Lawrence" w:date="2021-04-13T10:22:00Z"/>
                <w:sz w:val="18"/>
                <w:szCs w:val="18"/>
              </w:rPr>
            </w:pPr>
            <w:ins w:id="2759" w:author="Landis, Lawrence" w:date="2021-04-13T10:22:00Z">
              <w:r w:rsidRPr="00B445E2">
                <w:rPr>
                  <w:sz w:val="18"/>
                  <w:szCs w:val="18"/>
                </w:rPr>
                <w:t>11/15/2017</w:t>
              </w:r>
            </w:ins>
          </w:p>
        </w:tc>
        <w:tc>
          <w:tcPr>
            <w:tcW w:w="1588" w:type="dxa"/>
            <w:tcBorders>
              <w:top w:val="nil"/>
              <w:left w:val="single" w:sz="3" w:space="0" w:color="003C71"/>
              <w:bottom w:val="nil"/>
              <w:right w:val="single" w:sz="3" w:space="0" w:color="003C71"/>
            </w:tcBorders>
            <w:shd w:val="clear" w:color="auto" w:fill="FFFFFF"/>
            <w:vAlign w:val="center"/>
          </w:tcPr>
          <w:p w14:paraId="70286554" w14:textId="77777777" w:rsidR="000F7AE6" w:rsidRPr="00B445E2" w:rsidRDefault="000F7AE6" w:rsidP="00AE170A">
            <w:pPr>
              <w:spacing w:line="259" w:lineRule="auto"/>
              <w:ind w:left="1"/>
              <w:rPr>
                <w:ins w:id="2760" w:author="Landis, Lawrence" w:date="2021-04-13T10:22:00Z"/>
                <w:sz w:val="18"/>
                <w:szCs w:val="18"/>
              </w:rPr>
            </w:pPr>
            <w:ins w:id="2761" w:author="Landis, Lawrence" w:date="2021-04-13T10:22:00Z">
              <w:r w:rsidRPr="00B445E2">
                <w:rPr>
                  <w:sz w:val="18"/>
                  <w:szCs w:val="18"/>
                </w:rPr>
                <w:t>D. Henderson</w:t>
              </w:r>
            </w:ins>
          </w:p>
        </w:tc>
        <w:tc>
          <w:tcPr>
            <w:tcW w:w="6403" w:type="dxa"/>
            <w:tcBorders>
              <w:top w:val="nil"/>
              <w:left w:val="single" w:sz="3" w:space="0" w:color="003C71"/>
              <w:bottom w:val="nil"/>
              <w:right w:val="single" w:sz="3" w:space="0" w:color="003C71"/>
            </w:tcBorders>
            <w:shd w:val="clear" w:color="auto" w:fill="FFFFFF"/>
          </w:tcPr>
          <w:p w14:paraId="58C428D9" w14:textId="77777777" w:rsidR="000F7AE6" w:rsidRPr="00B445E2" w:rsidRDefault="000F7AE6" w:rsidP="00AE170A">
            <w:pPr>
              <w:spacing w:line="259" w:lineRule="auto"/>
              <w:ind w:left="1" w:right="225"/>
              <w:rPr>
                <w:ins w:id="2762" w:author="Landis, Lawrence" w:date="2021-04-13T10:22:00Z"/>
                <w:sz w:val="18"/>
                <w:szCs w:val="18"/>
              </w:rPr>
            </w:pPr>
            <w:ins w:id="2763" w:author="Landis, Lawrence" w:date="2021-04-13T10:22:00Z">
              <w:r w:rsidRPr="00B445E2">
                <w:rPr>
                  <w:sz w:val="18"/>
                  <w:szCs w:val="18"/>
                </w:rPr>
                <w:t>Cleaned up naming from previous port of the documentation</w:t>
              </w:r>
            </w:ins>
          </w:p>
        </w:tc>
      </w:tr>
      <w:tr w:rsidR="000F7AE6" w14:paraId="0567780D" w14:textId="77777777" w:rsidTr="00AE170A">
        <w:trPr>
          <w:trHeight w:val="352"/>
          <w:ins w:id="2764" w:author="Landis, Lawrence" w:date="2021-04-13T10:22:00Z"/>
        </w:trPr>
        <w:tc>
          <w:tcPr>
            <w:tcW w:w="1452" w:type="dxa"/>
            <w:tcBorders>
              <w:top w:val="nil"/>
              <w:left w:val="single" w:sz="3" w:space="0" w:color="003C71"/>
              <w:bottom w:val="nil"/>
              <w:right w:val="single" w:sz="3" w:space="0" w:color="003C71"/>
            </w:tcBorders>
            <w:shd w:val="clear" w:color="auto" w:fill="F4F6F7"/>
          </w:tcPr>
          <w:p w14:paraId="11DC2943" w14:textId="77777777" w:rsidR="000F7AE6" w:rsidRPr="00B445E2" w:rsidRDefault="000F7AE6" w:rsidP="00AE170A">
            <w:pPr>
              <w:spacing w:line="259" w:lineRule="auto"/>
              <w:rPr>
                <w:ins w:id="2765" w:author="Landis, Lawrence" w:date="2021-04-13T10:22:00Z"/>
                <w:sz w:val="18"/>
                <w:szCs w:val="18"/>
              </w:rPr>
            </w:pPr>
            <w:ins w:id="2766" w:author="Landis, Lawrence" w:date="2021-04-13T10:22:00Z">
              <w:r w:rsidRPr="00B445E2">
                <w:rPr>
                  <w:sz w:val="18"/>
                  <w:szCs w:val="18"/>
                </w:rPr>
                <w:t>12/01/2017</w:t>
              </w:r>
            </w:ins>
          </w:p>
        </w:tc>
        <w:tc>
          <w:tcPr>
            <w:tcW w:w="1588" w:type="dxa"/>
            <w:tcBorders>
              <w:top w:val="nil"/>
              <w:left w:val="single" w:sz="3" w:space="0" w:color="003C71"/>
              <w:bottom w:val="nil"/>
              <w:right w:val="single" w:sz="3" w:space="0" w:color="003C71"/>
            </w:tcBorders>
            <w:shd w:val="clear" w:color="auto" w:fill="F4F6F7"/>
          </w:tcPr>
          <w:p w14:paraId="4627B8B2" w14:textId="77777777" w:rsidR="000F7AE6" w:rsidRPr="00B445E2" w:rsidRDefault="000F7AE6" w:rsidP="00AE170A">
            <w:pPr>
              <w:spacing w:line="259" w:lineRule="auto"/>
              <w:ind w:left="1"/>
              <w:rPr>
                <w:ins w:id="2767" w:author="Landis, Lawrence" w:date="2021-04-13T10:22:00Z"/>
                <w:sz w:val="18"/>
                <w:szCs w:val="18"/>
              </w:rPr>
            </w:pPr>
            <w:ins w:id="2768" w:author="Landis, Lawrence" w:date="2021-04-13T10:22:00Z">
              <w:r w:rsidRPr="00B445E2">
                <w:rPr>
                  <w:sz w:val="18"/>
                  <w:szCs w:val="18"/>
                </w:rPr>
                <w:t>S. Girisankar</w:t>
              </w:r>
            </w:ins>
          </w:p>
        </w:tc>
        <w:tc>
          <w:tcPr>
            <w:tcW w:w="6403" w:type="dxa"/>
            <w:tcBorders>
              <w:top w:val="nil"/>
              <w:left w:val="single" w:sz="3" w:space="0" w:color="003C71"/>
              <w:bottom w:val="nil"/>
              <w:right w:val="single" w:sz="3" w:space="0" w:color="003C71"/>
            </w:tcBorders>
            <w:shd w:val="clear" w:color="auto" w:fill="F4F6F7"/>
          </w:tcPr>
          <w:p w14:paraId="7CE557D5" w14:textId="77777777" w:rsidR="000F7AE6" w:rsidRPr="00B445E2" w:rsidRDefault="000F7AE6" w:rsidP="00AE170A">
            <w:pPr>
              <w:spacing w:line="259" w:lineRule="auto"/>
              <w:ind w:left="1"/>
              <w:rPr>
                <w:ins w:id="2769" w:author="Landis, Lawrence" w:date="2021-04-13T10:22:00Z"/>
                <w:sz w:val="18"/>
                <w:szCs w:val="18"/>
              </w:rPr>
            </w:pPr>
            <w:ins w:id="2770" w:author="Landis, Lawrence" w:date="2021-04-13T10:22:00Z">
              <w:r w:rsidRPr="00B445E2">
                <w:rPr>
                  <w:sz w:val="18"/>
                  <w:szCs w:val="18"/>
                </w:rPr>
                <w:t>Updated from 4-bit to 3-bit 2 to 1 Mux</w:t>
              </w:r>
            </w:ins>
          </w:p>
        </w:tc>
      </w:tr>
      <w:tr w:rsidR="000F7AE6" w14:paraId="43883BF6" w14:textId="77777777" w:rsidTr="00AE170A">
        <w:trPr>
          <w:trHeight w:val="352"/>
          <w:ins w:id="2771" w:author="Landis, Lawrence" w:date="2021-04-13T10:22:00Z"/>
        </w:trPr>
        <w:tc>
          <w:tcPr>
            <w:tcW w:w="1452" w:type="dxa"/>
            <w:tcBorders>
              <w:top w:val="nil"/>
              <w:left w:val="single" w:sz="3" w:space="0" w:color="003C71"/>
              <w:bottom w:val="nil"/>
              <w:right w:val="single" w:sz="3" w:space="0" w:color="003C71"/>
            </w:tcBorders>
            <w:shd w:val="clear" w:color="auto" w:fill="FFFFFF"/>
          </w:tcPr>
          <w:p w14:paraId="6D752CF6" w14:textId="77777777" w:rsidR="000F7AE6" w:rsidRPr="00B445E2" w:rsidRDefault="000F7AE6" w:rsidP="00AE170A">
            <w:pPr>
              <w:spacing w:line="259" w:lineRule="auto"/>
              <w:rPr>
                <w:ins w:id="2772" w:author="Landis, Lawrence" w:date="2021-04-13T10:22:00Z"/>
                <w:sz w:val="18"/>
                <w:szCs w:val="18"/>
              </w:rPr>
            </w:pPr>
            <w:ins w:id="2773" w:author="Landis, Lawrence" w:date="2021-04-13T10:22:00Z">
              <w:r w:rsidRPr="00B445E2">
                <w:rPr>
                  <w:sz w:val="18"/>
                  <w:szCs w:val="18"/>
                </w:rPr>
                <w:t>01/04/2018</w:t>
              </w:r>
            </w:ins>
          </w:p>
        </w:tc>
        <w:tc>
          <w:tcPr>
            <w:tcW w:w="1588" w:type="dxa"/>
            <w:tcBorders>
              <w:top w:val="nil"/>
              <w:left w:val="single" w:sz="3" w:space="0" w:color="003C71"/>
              <w:bottom w:val="nil"/>
              <w:right w:val="single" w:sz="3" w:space="0" w:color="003C71"/>
            </w:tcBorders>
            <w:shd w:val="clear" w:color="auto" w:fill="FFFFFF"/>
          </w:tcPr>
          <w:p w14:paraId="434AD9F2" w14:textId="77777777" w:rsidR="000F7AE6" w:rsidRPr="00B445E2" w:rsidRDefault="000F7AE6" w:rsidP="00AE170A">
            <w:pPr>
              <w:spacing w:line="259" w:lineRule="auto"/>
              <w:ind w:left="1"/>
              <w:rPr>
                <w:ins w:id="2774" w:author="Landis, Lawrence" w:date="2021-04-13T10:22:00Z"/>
                <w:sz w:val="18"/>
                <w:szCs w:val="18"/>
              </w:rPr>
            </w:pPr>
            <w:ins w:id="2775" w:author="Landis, Lawrence" w:date="2021-04-13T10:22:00Z">
              <w:r w:rsidRPr="00B445E2">
                <w:rPr>
                  <w:sz w:val="18"/>
                  <w:szCs w:val="18"/>
                </w:rPr>
                <w:t>L. Landis</w:t>
              </w:r>
            </w:ins>
          </w:p>
        </w:tc>
        <w:tc>
          <w:tcPr>
            <w:tcW w:w="6403" w:type="dxa"/>
            <w:tcBorders>
              <w:top w:val="nil"/>
              <w:left w:val="single" w:sz="3" w:space="0" w:color="003C71"/>
              <w:bottom w:val="nil"/>
              <w:right w:val="single" w:sz="3" w:space="0" w:color="003C71"/>
            </w:tcBorders>
            <w:shd w:val="clear" w:color="auto" w:fill="FFFFFF"/>
          </w:tcPr>
          <w:p w14:paraId="2997E711" w14:textId="77777777" w:rsidR="000F7AE6" w:rsidRPr="00B445E2" w:rsidRDefault="000F7AE6" w:rsidP="00AE170A">
            <w:pPr>
              <w:spacing w:line="259" w:lineRule="auto"/>
              <w:ind w:left="1"/>
              <w:rPr>
                <w:ins w:id="2776" w:author="Landis, Lawrence" w:date="2021-04-13T10:22:00Z"/>
                <w:sz w:val="18"/>
                <w:szCs w:val="18"/>
              </w:rPr>
            </w:pPr>
            <w:ins w:id="2777" w:author="Landis, Lawrence" w:date="2021-04-13T10:22:00Z">
              <w:r w:rsidRPr="00B445E2">
                <w:rPr>
                  <w:sz w:val="18"/>
                  <w:szCs w:val="18"/>
                </w:rPr>
                <w:t xml:space="preserve">Changed TCL from file download to </w:t>
              </w:r>
              <w:proofErr w:type="spellStart"/>
              <w:r w:rsidRPr="00B445E2">
                <w:rPr>
                  <w:sz w:val="18"/>
                  <w:szCs w:val="18"/>
                </w:rPr>
                <w:t>tcl</w:t>
              </w:r>
              <w:proofErr w:type="spellEnd"/>
              <w:r w:rsidRPr="00B445E2">
                <w:rPr>
                  <w:sz w:val="18"/>
                  <w:szCs w:val="18"/>
                </w:rPr>
                <w:t xml:space="preserve"> console</w:t>
              </w:r>
            </w:ins>
          </w:p>
        </w:tc>
      </w:tr>
      <w:tr w:rsidR="000F7AE6" w14:paraId="572AA859" w14:textId="77777777" w:rsidTr="00AE170A">
        <w:trPr>
          <w:trHeight w:val="352"/>
          <w:ins w:id="2778" w:author="Landis, Lawrence" w:date="2021-04-13T10:22:00Z"/>
        </w:trPr>
        <w:tc>
          <w:tcPr>
            <w:tcW w:w="1452" w:type="dxa"/>
            <w:tcBorders>
              <w:top w:val="nil"/>
              <w:left w:val="single" w:sz="3" w:space="0" w:color="003C71"/>
              <w:bottom w:val="nil"/>
              <w:right w:val="single" w:sz="3" w:space="0" w:color="003C71"/>
            </w:tcBorders>
            <w:shd w:val="clear" w:color="auto" w:fill="F4F6F7"/>
          </w:tcPr>
          <w:p w14:paraId="5C711C77" w14:textId="77777777" w:rsidR="000F7AE6" w:rsidRPr="00B445E2" w:rsidRDefault="000F7AE6" w:rsidP="00AE170A">
            <w:pPr>
              <w:spacing w:line="259" w:lineRule="auto"/>
              <w:rPr>
                <w:ins w:id="2779" w:author="Landis, Lawrence" w:date="2021-04-13T10:22:00Z"/>
                <w:sz w:val="18"/>
                <w:szCs w:val="18"/>
              </w:rPr>
            </w:pPr>
            <w:ins w:id="2780" w:author="Landis, Lawrence" w:date="2021-04-13T10:22:00Z">
              <w:r w:rsidRPr="00B445E2">
                <w:rPr>
                  <w:sz w:val="18"/>
                  <w:szCs w:val="18"/>
                </w:rPr>
                <w:t>04/10/2018</w:t>
              </w:r>
            </w:ins>
          </w:p>
        </w:tc>
        <w:tc>
          <w:tcPr>
            <w:tcW w:w="1588" w:type="dxa"/>
            <w:tcBorders>
              <w:top w:val="nil"/>
              <w:left w:val="single" w:sz="3" w:space="0" w:color="003C71"/>
              <w:bottom w:val="nil"/>
              <w:right w:val="single" w:sz="3" w:space="0" w:color="003C71"/>
            </w:tcBorders>
            <w:shd w:val="clear" w:color="auto" w:fill="F4F6F7"/>
          </w:tcPr>
          <w:p w14:paraId="7A5DE1BC" w14:textId="77777777" w:rsidR="000F7AE6" w:rsidRPr="00B445E2" w:rsidRDefault="000F7AE6" w:rsidP="00AE170A">
            <w:pPr>
              <w:spacing w:line="259" w:lineRule="auto"/>
              <w:ind w:left="1"/>
              <w:rPr>
                <w:ins w:id="2781" w:author="Landis, Lawrence" w:date="2021-04-13T10:22:00Z"/>
                <w:sz w:val="18"/>
                <w:szCs w:val="18"/>
              </w:rPr>
            </w:pPr>
            <w:ins w:id="2782" w:author="Landis, Lawrence" w:date="2021-04-13T10:22:00Z">
              <w:r w:rsidRPr="00B445E2">
                <w:rPr>
                  <w:sz w:val="18"/>
                  <w:szCs w:val="18"/>
                </w:rPr>
                <w:t>A. Joshipura</w:t>
              </w:r>
            </w:ins>
          </w:p>
        </w:tc>
        <w:tc>
          <w:tcPr>
            <w:tcW w:w="6403" w:type="dxa"/>
            <w:tcBorders>
              <w:top w:val="nil"/>
              <w:left w:val="single" w:sz="3" w:space="0" w:color="003C71"/>
              <w:bottom w:val="nil"/>
              <w:right w:val="single" w:sz="3" w:space="0" w:color="003C71"/>
            </w:tcBorders>
            <w:shd w:val="clear" w:color="auto" w:fill="F4F6F7"/>
          </w:tcPr>
          <w:p w14:paraId="7EA9E7B3" w14:textId="77777777" w:rsidR="000F7AE6" w:rsidRPr="00B445E2" w:rsidRDefault="000F7AE6" w:rsidP="00AE170A">
            <w:pPr>
              <w:spacing w:line="259" w:lineRule="auto"/>
              <w:ind w:left="1"/>
              <w:rPr>
                <w:ins w:id="2783" w:author="Landis, Lawrence" w:date="2021-04-13T10:22:00Z"/>
                <w:sz w:val="18"/>
                <w:szCs w:val="18"/>
              </w:rPr>
            </w:pPr>
            <w:ins w:id="2784" w:author="Landis, Lawrence" w:date="2021-04-13T10:22:00Z">
              <w:r w:rsidRPr="00B445E2">
                <w:rPr>
                  <w:sz w:val="18"/>
                  <w:szCs w:val="18"/>
                </w:rPr>
                <w:t>Changed from .pdf to .word format.</w:t>
              </w:r>
            </w:ins>
          </w:p>
        </w:tc>
      </w:tr>
      <w:tr w:rsidR="000F7AE6" w14:paraId="2CB7EC51" w14:textId="77777777" w:rsidTr="00AE170A">
        <w:trPr>
          <w:trHeight w:val="1409"/>
          <w:ins w:id="2785" w:author="Landis, Lawrence" w:date="2021-04-13T10:22:00Z"/>
        </w:trPr>
        <w:tc>
          <w:tcPr>
            <w:tcW w:w="1452" w:type="dxa"/>
            <w:tcBorders>
              <w:top w:val="nil"/>
              <w:left w:val="single" w:sz="3" w:space="0" w:color="003C71"/>
              <w:bottom w:val="nil"/>
              <w:right w:val="single" w:sz="3" w:space="0" w:color="003C71"/>
            </w:tcBorders>
            <w:shd w:val="clear" w:color="auto" w:fill="FFFFFF"/>
            <w:vAlign w:val="center"/>
          </w:tcPr>
          <w:p w14:paraId="1A8954F2" w14:textId="77777777" w:rsidR="000F7AE6" w:rsidRPr="00B445E2" w:rsidRDefault="000F7AE6" w:rsidP="00AE170A">
            <w:pPr>
              <w:spacing w:line="259" w:lineRule="auto"/>
              <w:rPr>
                <w:ins w:id="2786" w:author="Landis, Lawrence" w:date="2021-04-13T10:22:00Z"/>
                <w:sz w:val="18"/>
                <w:szCs w:val="18"/>
              </w:rPr>
            </w:pPr>
            <w:ins w:id="2787" w:author="Landis, Lawrence" w:date="2021-04-13T10:22:00Z">
              <w:r w:rsidRPr="00B445E2">
                <w:rPr>
                  <w:sz w:val="18"/>
                  <w:szCs w:val="18"/>
                </w:rPr>
                <w:t>07/10/2018</w:t>
              </w:r>
            </w:ins>
          </w:p>
        </w:tc>
        <w:tc>
          <w:tcPr>
            <w:tcW w:w="1588" w:type="dxa"/>
            <w:tcBorders>
              <w:top w:val="nil"/>
              <w:left w:val="single" w:sz="3" w:space="0" w:color="003C71"/>
              <w:bottom w:val="nil"/>
              <w:right w:val="single" w:sz="3" w:space="0" w:color="003C71"/>
            </w:tcBorders>
            <w:shd w:val="clear" w:color="auto" w:fill="FFFFFF"/>
            <w:vAlign w:val="center"/>
          </w:tcPr>
          <w:p w14:paraId="218C8FFF" w14:textId="77777777" w:rsidR="000F7AE6" w:rsidRPr="00B445E2" w:rsidRDefault="000F7AE6" w:rsidP="00AE170A">
            <w:pPr>
              <w:spacing w:line="259" w:lineRule="auto"/>
              <w:ind w:left="1"/>
              <w:rPr>
                <w:ins w:id="2788" w:author="Landis, Lawrence" w:date="2021-04-13T10:22:00Z"/>
                <w:sz w:val="18"/>
                <w:szCs w:val="18"/>
              </w:rPr>
            </w:pPr>
            <w:ins w:id="2789" w:author="Landis, Lawrence" w:date="2021-04-13T10:22:00Z">
              <w:r w:rsidRPr="00B445E2">
                <w:rPr>
                  <w:sz w:val="18"/>
                  <w:szCs w:val="18"/>
                </w:rPr>
                <w:t>S. Soto</w:t>
              </w:r>
            </w:ins>
          </w:p>
        </w:tc>
        <w:tc>
          <w:tcPr>
            <w:tcW w:w="6403" w:type="dxa"/>
            <w:tcBorders>
              <w:top w:val="nil"/>
              <w:left w:val="single" w:sz="3" w:space="0" w:color="003C71"/>
              <w:bottom w:val="nil"/>
              <w:right w:val="single" w:sz="3" w:space="0" w:color="003C71"/>
            </w:tcBorders>
            <w:shd w:val="clear" w:color="auto" w:fill="FFFFFF"/>
          </w:tcPr>
          <w:p w14:paraId="287CF970" w14:textId="77777777" w:rsidR="000F7AE6" w:rsidRPr="00B445E2" w:rsidRDefault="000F7AE6" w:rsidP="00AE170A">
            <w:pPr>
              <w:spacing w:line="300" w:lineRule="auto"/>
              <w:ind w:left="1"/>
              <w:rPr>
                <w:ins w:id="2790" w:author="Landis, Lawrence" w:date="2021-04-13T10:22:00Z"/>
                <w:sz w:val="18"/>
                <w:szCs w:val="18"/>
              </w:rPr>
            </w:pPr>
            <w:ins w:id="2791" w:author="Landis, Lawrence" w:date="2021-04-13T10:22:00Z">
              <w:r w:rsidRPr="00B445E2">
                <w:rPr>
                  <w:sz w:val="18"/>
                  <w:szCs w:val="18"/>
                </w:rPr>
                <w:t xml:space="preserve">General document formatting and clean up. Updated cross references. Created download links for all </w:t>
              </w:r>
              <w:proofErr w:type="spellStart"/>
              <w:r w:rsidRPr="00B445E2">
                <w:rPr>
                  <w:sz w:val="18"/>
                  <w:szCs w:val="18"/>
                </w:rPr>
                <w:t>tcl</w:t>
              </w:r>
              <w:proofErr w:type="spellEnd"/>
              <w:r w:rsidRPr="00B445E2">
                <w:rPr>
                  <w:sz w:val="18"/>
                  <w:szCs w:val="18"/>
                </w:rPr>
                <w:t xml:space="preserve"> scripts and</w:t>
              </w:r>
            </w:ins>
          </w:p>
          <w:p w14:paraId="5D7A0252" w14:textId="77777777" w:rsidR="000F7AE6" w:rsidRPr="00B445E2" w:rsidRDefault="000F7AE6" w:rsidP="00AE170A">
            <w:pPr>
              <w:spacing w:line="259" w:lineRule="auto"/>
              <w:ind w:left="1"/>
              <w:rPr>
                <w:ins w:id="2792" w:author="Landis, Lawrence" w:date="2021-04-13T10:22:00Z"/>
                <w:sz w:val="18"/>
                <w:szCs w:val="18"/>
              </w:rPr>
            </w:pPr>
            <w:ins w:id="2793" w:author="Landis, Lawrence" w:date="2021-04-13T10:22:00Z">
              <w:r w:rsidRPr="00B445E2">
                <w:rPr>
                  <w:sz w:val="18"/>
                  <w:szCs w:val="18"/>
                </w:rPr>
                <w:t>Verilog code. Updated screenshots. Added Test Your Knowledge Lab. RTL Viewer of Mux 2-to-1 added.</w:t>
              </w:r>
            </w:ins>
          </w:p>
        </w:tc>
      </w:tr>
      <w:tr w:rsidR="000F7AE6" w14:paraId="4C60EA76" w14:textId="77777777" w:rsidTr="00AE170A">
        <w:trPr>
          <w:trHeight w:val="705"/>
          <w:ins w:id="2794" w:author="Landis, Lawrence" w:date="2021-04-13T10:22:00Z"/>
        </w:trPr>
        <w:tc>
          <w:tcPr>
            <w:tcW w:w="1452" w:type="dxa"/>
            <w:tcBorders>
              <w:top w:val="nil"/>
              <w:left w:val="single" w:sz="3" w:space="0" w:color="003C71"/>
              <w:bottom w:val="nil"/>
              <w:right w:val="single" w:sz="3" w:space="0" w:color="003C71"/>
            </w:tcBorders>
            <w:shd w:val="clear" w:color="auto" w:fill="F4F6F7"/>
            <w:vAlign w:val="center"/>
          </w:tcPr>
          <w:p w14:paraId="26F1A1D0" w14:textId="77777777" w:rsidR="000F7AE6" w:rsidRPr="00B445E2" w:rsidRDefault="000F7AE6" w:rsidP="00AE170A">
            <w:pPr>
              <w:spacing w:line="259" w:lineRule="auto"/>
              <w:rPr>
                <w:ins w:id="2795" w:author="Landis, Lawrence" w:date="2021-04-13T10:22:00Z"/>
                <w:sz w:val="18"/>
                <w:szCs w:val="18"/>
              </w:rPr>
            </w:pPr>
            <w:ins w:id="2796" w:author="Landis, Lawrence" w:date="2021-04-13T10:22:00Z">
              <w:r w:rsidRPr="00B445E2">
                <w:rPr>
                  <w:sz w:val="18"/>
                  <w:szCs w:val="18"/>
                </w:rPr>
                <w:t>07/24/2018</w:t>
              </w:r>
            </w:ins>
          </w:p>
        </w:tc>
        <w:tc>
          <w:tcPr>
            <w:tcW w:w="1588" w:type="dxa"/>
            <w:tcBorders>
              <w:top w:val="nil"/>
              <w:left w:val="single" w:sz="3" w:space="0" w:color="003C71"/>
              <w:bottom w:val="nil"/>
              <w:right w:val="single" w:sz="3" w:space="0" w:color="003C71"/>
            </w:tcBorders>
            <w:shd w:val="clear" w:color="auto" w:fill="F4F6F7"/>
            <w:vAlign w:val="center"/>
          </w:tcPr>
          <w:p w14:paraId="1ED97FDB" w14:textId="77777777" w:rsidR="000F7AE6" w:rsidRPr="00B445E2" w:rsidRDefault="000F7AE6" w:rsidP="00AE170A">
            <w:pPr>
              <w:spacing w:line="259" w:lineRule="auto"/>
              <w:ind w:left="1"/>
              <w:rPr>
                <w:ins w:id="2797" w:author="Landis, Lawrence" w:date="2021-04-13T10:22:00Z"/>
                <w:sz w:val="18"/>
                <w:szCs w:val="18"/>
              </w:rPr>
            </w:pPr>
            <w:ins w:id="2798" w:author="Landis, Lawrence" w:date="2021-04-13T10:22:00Z">
              <w:r w:rsidRPr="00B445E2">
                <w:rPr>
                  <w:sz w:val="18"/>
                  <w:szCs w:val="18"/>
                </w:rPr>
                <w:t>H. Martinez</w:t>
              </w:r>
            </w:ins>
          </w:p>
        </w:tc>
        <w:tc>
          <w:tcPr>
            <w:tcW w:w="6403" w:type="dxa"/>
            <w:tcBorders>
              <w:top w:val="nil"/>
              <w:left w:val="single" w:sz="3" w:space="0" w:color="003C71"/>
              <w:bottom w:val="nil"/>
              <w:right w:val="single" w:sz="3" w:space="0" w:color="003C71"/>
            </w:tcBorders>
            <w:shd w:val="clear" w:color="auto" w:fill="F4F6F7"/>
          </w:tcPr>
          <w:p w14:paraId="190ABF7D" w14:textId="77777777" w:rsidR="000F7AE6" w:rsidRPr="00B445E2" w:rsidRDefault="000F7AE6" w:rsidP="00AE170A">
            <w:pPr>
              <w:spacing w:line="259" w:lineRule="auto"/>
              <w:ind w:left="1"/>
              <w:rPr>
                <w:ins w:id="2799" w:author="Landis, Lawrence" w:date="2021-04-13T10:22:00Z"/>
                <w:sz w:val="18"/>
                <w:szCs w:val="18"/>
              </w:rPr>
            </w:pPr>
            <w:ins w:id="2800" w:author="Landis, Lawrence" w:date="2021-04-13T10:22:00Z">
              <w:r w:rsidRPr="00B445E2">
                <w:rPr>
                  <w:sz w:val="18"/>
                  <w:szCs w:val="18"/>
                </w:rPr>
                <w:t>Updated format to fit Intel Branding Guidelines. Changed formatting from Microsoft Word to L</w:t>
              </w:r>
              <w:r w:rsidRPr="00B445E2">
                <w:rPr>
                  <w:sz w:val="18"/>
                  <w:szCs w:val="18"/>
                  <w:vertAlign w:val="superscript"/>
                </w:rPr>
                <w:t>A</w:t>
              </w:r>
              <w:r w:rsidRPr="00B445E2">
                <w:rPr>
                  <w:sz w:val="18"/>
                  <w:szCs w:val="18"/>
                </w:rPr>
                <w:t>TEX</w:t>
              </w:r>
            </w:ins>
          </w:p>
        </w:tc>
      </w:tr>
      <w:tr w:rsidR="000F7AE6" w14:paraId="63C5EF0D" w14:textId="77777777" w:rsidTr="00AE170A">
        <w:trPr>
          <w:trHeight w:val="705"/>
          <w:ins w:id="2801" w:author="Landis, Lawrence" w:date="2021-04-13T10:22:00Z"/>
        </w:trPr>
        <w:tc>
          <w:tcPr>
            <w:tcW w:w="1452" w:type="dxa"/>
            <w:tcBorders>
              <w:top w:val="nil"/>
              <w:left w:val="single" w:sz="3" w:space="0" w:color="003C71"/>
              <w:bottom w:val="nil"/>
              <w:right w:val="single" w:sz="3" w:space="0" w:color="003C71"/>
            </w:tcBorders>
            <w:shd w:val="clear" w:color="auto" w:fill="FFFFFF"/>
            <w:vAlign w:val="center"/>
          </w:tcPr>
          <w:p w14:paraId="3D0F98B8" w14:textId="77777777" w:rsidR="000F7AE6" w:rsidRPr="00B445E2" w:rsidRDefault="000F7AE6" w:rsidP="00AE170A">
            <w:pPr>
              <w:spacing w:line="259" w:lineRule="auto"/>
              <w:rPr>
                <w:ins w:id="2802" w:author="Landis, Lawrence" w:date="2021-04-13T10:22:00Z"/>
                <w:sz w:val="18"/>
                <w:szCs w:val="18"/>
              </w:rPr>
            </w:pPr>
            <w:ins w:id="2803" w:author="Landis, Lawrence" w:date="2021-04-13T10:22:00Z">
              <w:r w:rsidRPr="00B445E2">
                <w:rPr>
                  <w:sz w:val="18"/>
                  <w:szCs w:val="18"/>
                </w:rPr>
                <w:t>08/08/2019</w:t>
              </w:r>
            </w:ins>
          </w:p>
        </w:tc>
        <w:tc>
          <w:tcPr>
            <w:tcW w:w="1588" w:type="dxa"/>
            <w:tcBorders>
              <w:top w:val="nil"/>
              <w:left w:val="single" w:sz="3" w:space="0" w:color="003C71"/>
              <w:bottom w:val="nil"/>
              <w:right w:val="single" w:sz="3" w:space="0" w:color="003C71"/>
            </w:tcBorders>
            <w:shd w:val="clear" w:color="auto" w:fill="FFFFFF"/>
            <w:vAlign w:val="center"/>
          </w:tcPr>
          <w:p w14:paraId="1A629B3F" w14:textId="77777777" w:rsidR="000F7AE6" w:rsidRPr="00B445E2" w:rsidRDefault="000F7AE6" w:rsidP="00AE170A">
            <w:pPr>
              <w:spacing w:line="259" w:lineRule="auto"/>
              <w:ind w:left="1"/>
              <w:rPr>
                <w:ins w:id="2804" w:author="Landis, Lawrence" w:date="2021-04-13T10:22:00Z"/>
                <w:sz w:val="18"/>
                <w:szCs w:val="18"/>
              </w:rPr>
            </w:pPr>
            <w:ins w:id="2805" w:author="Landis, Lawrence" w:date="2021-04-13T10:22:00Z">
              <w:r w:rsidRPr="00B445E2">
                <w:rPr>
                  <w:sz w:val="18"/>
                  <w:szCs w:val="18"/>
                </w:rPr>
                <w:t>R. Nevin</w:t>
              </w:r>
            </w:ins>
          </w:p>
        </w:tc>
        <w:tc>
          <w:tcPr>
            <w:tcW w:w="6403" w:type="dxa"/>
            <w:tcBorders>
              <w:top w:val="nil"/>
              <w:left w:val="single" w:sz="3" w:space="0" w:color="003C71"/>
              <w:bottom w:val="nil"/>
              <w:right w:val="single" w:sz="3" w:space="0" w:color="003C71"/>
            </w:tcBorders>
            <w:shd w:val="clear" w:color="auto" w:fill="FFFFFF"/>
          </w:tcPr>
          <w:p w14:paraId="53EA6F8A" w14:textId="77777777" w:rsidR="000F7AE6" w:rsidRPr="00B445E2" w:rsidRDefault="000F7AE6" w:rsidP="00AE170A">
            <w:pPr>
              <w:spacing w:line="259" w:lineRule="auto"/>
              <w:ind w:left="1"/>
              <w:rPr>
                <w:ins w:id="2806" w:author="Landis, Lawrence" w:date="2021-04-13T10:22:00Z"/>
                <w:sz w:val="18"/>
                <w:szCs w:val="18"/>
              </w:rPr>
            </w:pPr>
            <w:ins w:id="2807" w:author="Landis, Lawrence" w:date="2021-04-13T10:22:00Z">
              <w:r w:rsidRPr="00B445E2">
                <w:rPr>
                  <w:sz w:val="18"/>
                  <w:szCs w:val="18"/>
                </w:rPr>
                <w:t>Removed all references to Altera links and correct some trademark names</w:t>
              </w:r>
            </w:ins>
          </w:p>
        </w:tc>
      </w:tr>
      <w:tr w:rsidR="000F7AE6" w14:paraId="53F7B9DF" w14:textId="77777777" w:rsidTr="00AE170A">
        <w:trPr>
          <w:trHeight w:val="705"/>
          <w:ins w:id="2808" w:author="Landis, Lawrence" w:date="2021-04-13T10:22:00Z"/>
        </w:trPr>
        <w:tc>
          <w:tcPr>
            <w:tcW w:w="1452" w:type="dxa"/>
            <w:tcBorders>
              <w:top w:val="nil"/>
              <w:left w:val="single" w:sz="3" w:space="0" w:color="003C71"/>
              <w:bottom w:val="nil"/>
              <w:right w:val="single" w:sz="3" w:space="0" w:color="003C71"/>
            </w:tcBorders>
            <w:shd w:val="clear" w:color="auto" w:fill="F4F6F7"/>
            <w:vAlign w:val="center"/>
          </w:tcPr>
          <w:p w14:paraId="3B70B178" w14:textId="77777777" w:rsidR="000F7AE6" w:rsidRPr="00B445E2" w:rsidRDefault="000F7AE6" w:rsidP="00AE170A">
            <w:pPr>
              <w:spacing w:line="259" w:lineRule="auto"/>
              <w:rPr>
                <w:ins w:id="2809" w:author="Landis, Lawrence" w:date="2021-04-13T10:22:00Z"/>
                <w:sz w:val="18"/>
                <w:szCs w:val="18"/>
              </w:rPr>
            </w:pPr>
            <w:ins w:id="2810" w:author="Landis, Lawrence" w:date="2021-04-13T10:22:00Z">
              <w:r w:rsidRPr="00B445E2">
                <w:rPr>
                  <w:sz w:val="18"/>
                  <w:szCs w:val="18"/>
                </w:rPr>
                <w:t>10/01/2019</w:t>
              </w:r>
            </w:ins>
          </w:p>
        </w:tc>
        <w:tc>
          <w:tcPr>
            <w:tcW w:w="1588" w:type="dxa"/>
            <w:tcBorders>
              <w:top w:val="nil"/>
              <w:left w:val="single" w:sz="3" w:space="0" w:color="003C71"/>
              <w:bottom w:val="nil"/>
              <w:right w:val="single" w:sz="3" w:space="0" w:color="003C71"/>
            </w:tcBorders>
            <w:shd w:val="clear" w:color="auto" w:fill="F4F6F7"/>
            <w:vAlign w:val="center"/>
          </w:tcPr>
          <w:p w14:paraId="6D552A13" w14:textId="77777777" w:rsidR="000F7AE6" w:rsidRPr="00B445E2" w:rsidRDefault="000F7AE6" w:rsidP="00AE170A">
            <w:pPr>
              <w:spacing w:line="259" w:lineRule="auto"/>
              <w:ind w:left="1"/>
              <w:rPr>
                <w:ins w:id="2811" w:author="Landis, Lawrence" w:date="2021-04-13T10:22:00Z"/>
                <w:sz w:val="18"/>
                <w:szCs w:val="18"/>
              </w:rPr>
            </w:pPr>
            <w:ins w:id="2812" w:author="Landis, Lawrence" w:date="2021-04-13T10:22:00Z">
              <w:r w:rsidRPr="00B445E2">
                <w:rPr>
                  <w:sz w:val="18"/>
                  <w:szCs w:val="18"/>
                </w:rPr>
                <w:t>S. Cabanday</w:t>
              </w:r>
            </w:ins>
          </w:p>
        </w:tc>
        <w:tc>
          <w:tcPr>
            <w:tcW w:w="6403" w:type="dxa"/>
            <w:tcBorders>
              <w:top w:val="nil"/>
              <w:left w:val="single" w:sz="3" w:space="0" w:color="003C71"/>
              <w:bottom w:val="nil"/>
              <w:right w:val="single" w:sz="3" w:space="0" w:color="003C71"/>
            </w:tcBorders>
            <w:shd w:val="clear" w:color="auto" w:fill="F4F6F7"/>
          </w:tcPr>
          <w:p w14:paraId="773C00CD" w14:textId="77777777" w:rsidR="000F7AE6" w:rsidRPr="00B445E2" w:rsidRDefault="000F7AE6" w:rsidP="00AE170A">
            <w:pPr>
              <w:spacing w:line="259" w:lineRule="auto"/>
              <w:ind w:left="1"/>
              <w:rPr>
                <w:ins w:id="2813" w:author="Landis, Lawrence" w:date="2021-04-13T10:22:00Z"/>
                <w:sz w:val="18"/>
                <w:szCs w:val="18"/>
              </w:rPr>
            </w:pPr>
            <w:ins w:id="2814" w:author="Landis, Lawrence" w:date="2021-04-13T10:22:00Z">
              <w:r w:rsidRPr="00B445E2">
                <w:rPr>
                  <w:sz w:val="18"/>
                  <w:szCs w:val="18"/>
                </w:rPr>
                <w:t>Updated Verilog file names from upper-case to lower-case and screenshots to include new, all lower-cased file names</w:t>
              </w:r>
            </w:ins>
          </w:p>
        </w:tc>
      </w:tr>
      <w:tr w:rsidR="000F7AE6" w14:paraId="6A59750A" w14:textId="77777777" w:rsidTr="00AE170A">
        <w:trPr>
          <w:trHeight w:val="708"/>
          <w:ins w:id="2815" w:author="Landis, Lawrence" w:date="2021-04-13T10:22:00Z"/>
        </w:trPr>
        <w:tc>
          <w:tcPr>
            <w:tcW w:w="1452" w:type="dxa"/>
            <w:tcBorders>
              <w:top w:val="nil"/>
              <w:left w:val="single" w:sz="3" w:space="0" w:color="003C71"/>
              <w:bottom w:val="nil"/>
              <w:right w:val="single" w:sz="3" w:space="0" w:color="003C71"/>
            </w:tcBorders>
            <w:shd w:val="clear" w:color="auto" w:fill="FFFFFF"/>
            <w:vAlign w:val="center"/>
          </w:tcPr>
          <w:p w14:paraId="61A29486" w14:textId="77777777" w:rsidR="000F7AE6" w:rsidRPr="00B445E2" w:rsidRDefault="000F7AE6" w:rsidP="00AE170A">
            <w:pPr>
              <w:spacing w:line="259" w:lineRule="auto"/>
              <w:rPr>
                <w:ins w:id="2816" w:author="Landis, Lawrence" w:date="2021-04-13T10:22:00Z"/>
                <w:sz w:val="18"/>
                <w:szCs w:val="18"/>
              </w:rPr>
            </w:pPr>
            <w:ins w:id="2817" w:author="Landis, Lawrence" w:date="2021-04-13T10:22:00Z">
              <w:r w:rsidRPr="00B445E2">
                <w:rPr>
                  <w:sz w:val="18"/>
                  <w:szCs w:val="18"/>
                </w:rPr>
                <w:t>01/29/2020</w:t>
              </w:r>
            </w:ins>
          </w:p>
        </w:tc>
        <w:tc>
          <w:tcPr>
            <w:tcW w:w="1588" w:type="dxa"/>
            <w:tcBorders>
              <w:top w:val="nil"/>
              <w:left w:val="single" w:sz="3" w:space="0" w:color="003C71"/>
              <w:bottom w:val="nil"/>
              <w:right w:val="single" w:sz="3" w:space="0" w:color="003C71"/>
            </w:tcBorders>
            <w:shd w:val="clear" w:color="auto" w:fill="FFFFFF"/>
            <w:vAlign w:val="center"/>
          </w:tcPr>
          <w:p w14:paraId="3528C3D4" w14:textId="77777777" w:rsidR="000F7AE6" w:rsidRPr="00B445E2" w:rsidRDefault="000F7AE6" w:rsidP="00AE170A">
            <w:pPr>
              <w:spacing w:line="259" w:lineRule="auto"/>
              <w:ind w:left="1"/>
              <w:rPr>
                <w:ins w:id="2818" w:author="Landis, Lawrence" w:date="2021-04-13T10:22:00Z"/>
                <w:sz w:val="18"/>
                <w:szCs w:val="18"/>
              </w:rPr>
            </w:pPr>
            <w:ins w:id="2819" w:author="Landis, Lawrence" w:date="2021-04-13T10:22:00Z">
              <w:r w:rsidRPr="00B445E2">
                <w:rPr>
                  <w:sz w:val="18"/>
                  <w:szCs w:val="18"/>
                </w:rPr>
                <w:t>S. Cabanday</w:t>
              </w:r>
            </w:ins>
          </w:p>
        </w:tc>
        <w:tc>
          <w:tcPr>
            <w:tcW w:w="6403" w:type="dxa"/>
            <w:tcBorders>
              <w:top w:val="nil"/>
              <w:left w:val="single" w:sz="3" w:space="0" w:color="003C71"/>
              <w:bottom w:val="nil"/>
              <w:right w:val="single" w:sz="3" w:space="0" w:color="003C71"/>
            </w:tcBorders>
            <w:shd w:val="clear" w:color="auto" w:fill="FFFFFF"/>
          </w:tcPr>
          <w:p w14:paraId="77ED6C1C" w14:textId="77777777" w:rsidR="000F7AE6" w:rsidRPr="00B445E2" w:rsidRDefault="000F7AE6" w:rsidP="00AE170A">
            <w:pPr>
              <w:spacing w:line="259" w:lineRule="auto"/>
              <w:ind w:left="1" w:right="561"/>
              <w:rPr>
                <w:ins w:id="2820" w:author="Landis, Lawrence" w:date="2021-04-13T10:22:00Z"/>
                <w:sz w:val="18"/>
                <w:szCs w:val="18"/>
              </w:rPr>
            </w:pPr>
            <w:ins w:id="2821" w:author="Landis, Lawrence" w:date="2021-04-13T10:22:00Z">
              <w:r w:rsidRPr="00B445E2">
                <w:rPr>
                  <w:sz w:val="18"/>
                  <w:szCs w:val="18"/>
                </w:rPr>
                <w:t>Minor grammar revisions, updated screenshots, emphasis on case-sensitivity</w:t>
              </w:r>
            </w:ins>
          </w:p>
        </w:tc>
      </w:tr>
      <w:tr w:rsidR="000F7AE6" w14:paraId="38AAEAFD" w14:textId="77777777" w:rsidTr="00AE170A">
        <w:trPr>
          <w:trHeight w:val="708"/>
          <w:ins w:id="2822" w:author="Landis, Lawrence" w:date="2021-04-13T10:22:00Z"/>
        </w:trPr>
        <w:tc>
          <w:tcPr>
            <w:tcW w:w="1452" w:type="dxa"/>
            <w:tcBorders>
              <w:top w:val="nil"/>
              <w:left w:val="single" w:sz="3" w:space="0" w:color="003C71"/>
              <w:bottom w:val="nil"/>
              <w:right w:val="single" w:sz="3" w:space="0" w:color="003C71"/>
            </w:tcBorders>
            <w:shd w:val="clear" w:color="auto" w:fill="FFFFFF"/>
            <w:vAlign w:val="center"/>
          </w:tcPr>
          <w:p w14:paraId="04EBFF0A" w14:textId="77777777" w:rsidR="000F7AE6" w:rsidRPr="00B445E2" w:rsidRDefault="000F7AE6" w:rsidP="00AE170A">
            <w:pPr>
              <w:spacing w:line="259" w:lineRule="auto"/>
              <w:rPr>
                <w:ins w:id="2823" w:author="Landis, Lawrence" w:date="2021-04-13T10:22:00Z"/>
                <w:sz w:val="18"/>
                <w:szCs w:val="18"/>
              </w:rPr>
            </w:pPr>
            <w:ins w:id="2824" w:author="Landis, Lawrence" w:date="2021-04-13T10:22:00Z">
              <w:r w:rsidRPr="00B445E2">
                <w:rPr>
                  <w:sz w:val="18"/>
                  <w:szCs w:val="18"/>
                </w:rPr>
                <w:t>3/17/2021</w:t>
              </w:r>
            </w:ins>
          </w:p>
        </w:tc>
        <w:tc>
          <w:tcPr>
            <w:tcW w:w="1588" w:type="dxa"/>
            <w:tcBorders>
              <w:top w:val="nil"/>
              <w:left w:val="single" w:sz="3" w:space="0" w:color="003C71"/>
              <w:bottom w:val="nil"/>
              <w:right w:val="single" w:sz="3" w:space="0" w:color="003C71"/>
            </w:tcBorders>
            <w:shd w:val="clear" w:color="auto" w:fill="FFFFFF"/>
            <w:vAlign w:val="center"/>
          </w:tcPr>
          <w:p w14:paraId="6CA3E684" w14:textId="77777777" w:rsidR="000F7AE6" w:rsidRPr="00B445E2" w:rsidRDefault="000F7AE6" w:rsidP="00AE170A">
            <w:pPr>
              <w:spacing w:line="259" w:lineRule="auto"/>
              <w:ind w:left="1"/>
              <w:rPr>
                <w:ins w:id="2825" w:author="Landis, Lawrence" w:date="2021-04-13T10:22:00Z"/>
                <w:sz w:val="18"/>
                <w:szCs w:val="18"/>
              </w:rPr>
            </w:pPr>
            <w:ins w:id="2826" w:author="Landis, Lawrence" w:date="2021-04-13T10:22:00Z">
              <w:r w:rsidRPr="00B445E2">
                <w:rPr>
                  <w:sz w:val="18"/>
                  <w:szCs w:val="18"/>
                </w:rPr>
                <w:t>L. Landis</w:t>
              </w:r>
            </w:ins>
          </w:p>
        </w:tc>
        <w:tc>
          <w:tcPr>
            <w:tcW w:w="6403" w:type="dxa"/>
            <w:tcBorders>
              <w:top w:val="nil"/>
              <w:left w:val="single" w:sz="3" w:space="0" w:color="003C71"/>
              <w:bottom w:val="nil"/>
              <w:right w:val="single" w:sz="3" w:space="0" w:color="003C71"/>
            </w:tcBorders>
            <w:shd w:val="clear" w:color="auto" w:fill="FFFFFF"/>
          </w:tcPr>
          <w:p w14:paraId="66CF4585" w14:textId="77777777" w:rsidR="000F7AE6" w:rsidRPr="00B445E2" w:rsidRDefault="000F7AE6" w:rsidP="00AE170A">
            <w:pPr>
              <w:spacing w:line="259" w:lineRule="auto"/>
              <w:ind w:left="1" w:right="561"/>
              <w:rPr>
                <w:ins w:id="2827" w:author="Landis, Lawrence" w:date="2021-04-13T10:22:00Z"/>
                <w:sz w:val="18"/>
                <w:szCs w:val="18"/>
              </w:rPr>
            </w:pPr>
            <w:ins w:id="2828" w:author="Landis, Lawrence" w:date="2021-04-13T10:22:00Z">
              <w:r w:rsidRPr="00B445E2">
                <w:rPr>
                  <w:sz w:val="18"/>
                  <w:szCs w:val="18"/>
                </w:rPr>
                <w:t>Modified for DE0 Cyclone III board</w:t>
              </w:r>
            </w:ins>
          </w:p>
        </w:tc>
      </w:tr>
      <w:tr w:rsidR="000F7AE6" w14:paraId="43B6EA2D" w14:textId="77777777" w:rsidTr="00AE170A">
        <w:trPr>
          <w:trHeight w:val="708"/>
          <w:ins w:id="2829" w:author="Landis, Lawrence" w:date="2021-04-13T10:22:00Z"/>
        </w:trPr>
        <w:tc>
          <w:tcPr>
            <w:tcW w:w="1452" w:type="dxa"/>
            <w:tcBorders>
              <w:top w:val="nil"/>
              <w:left w:val="single" w:sz="3" w:space="0" w:color="003C71"/>
              <w:bottom w:val="single" w:sz="3" w:space="0" w:color="003C71"/>
              <w:right w:val="single" w:sz="3" w:space="0" w:color="003C71"/>
            </w:tcBorders>
            <w:shd w:val="clear" w:color="auto" w:fill="FFFFFF"/>
            <w:vAlign w:val="center"/>
          </w:tcPr>
          <w:p w14:paraId="1005C66D" w14:textId="77777777" w:rsidR="000F7AE6" w:rsidRPr="00B445E2" w:rsidRDefault="000F7AE6" w:rsidP="00AE170A">
            <w:pPr>
              <w:spacing w:line="259" w:lineRule="auto"/>
              <w:rPr>
                <w:ins w:id="2830" w:author="Landis, Lawrence" w:date="2021-04-13T10:22:00Z"/>
                <w:sz w:val="18"/>
                <w:szCs w:val="18"/>
              </w:rPr>
            </w:pPr>
            <w:ins w:id="2831" w:author="Landis, Lawrence" w:date="2021-04-13T10:22:00Z">
              <w:r>
                <w:rPr>
                  <w:sz w:val="18"/>
                  <w:szCs w:val="18"/>
                </w:rPr>
                <w:t>4/13/2021</w:t>
              </w:r>
            </w:ins>
          </w:p>
        </w:tc>
        <w:tc>
          <w:tcPr>
            <w:tcW w:w="1588" w:type="dxa"/>
            <w:tcBorders>
              <w:top w:val="nil"/>
              <w:left w:val="single" w:sz="3" w:space="0" w:color="003C71"/>
              <w:bottom w:val="single" w:sz="3" w:space="0" w:color="003C71"/>
              <w:right w:val="single" w:sz="3" w:space="0" w:color="003C71"/>
            </w:tcBorders>
            <w:shd w:val="clear" w:color="auto" w:fill="FFFFFF"/>
            <w:vAlign w:val="center"/>
          </w:tcPr>
          <w:p w14:paraId="489A0742" w14:textId="77777777" w:rsidR="000F7AE6" w:rsidRPr="00B445E2" w:rsidRDefault="000F7AE6" w:rsidP="00AE170A">
            <w:pPr>
              <w:spacing w:line="259" w:lineRule="auto"/>
              <w:ind w:left="1"/>
              <w:rPr>
                <w:ins w:id="2832" w:author="Landis, Lawrence" w:date="2021-04-13T10:22:00Z"/>
                <w:sz w:val="18"/>
                <w:szCs w:val="18"/>
              </w:rPr>
            </w:pPr>
            <w:ins w:id="2833" w:author="Landis, Lawrence" w:date="2021-04-13T10:22:00Z">
              <w:r>
                <w:rPr>
                  <w:sz w:val="18"/>
                  <w:szCs w:val="18"/>
                </w:rPr>
                <w:t>L. Landis</w:t>
              </w:r>
            </w:ins>
          </w:p>
        </w:tc>
        <w:tc>
          <w:tcPr>
            <w:tcW w:w="6403" w:type="dxa"/>
            <w:tcBorders>
              <w:top w:val="nil"/>
              <w:left w:val="single" w:sz="3" w:space="0" w:color="003C71"/>
              <w:bottom w:val="single" w:sz="3" w:space="0" w:color="003C71"/>
              <w:right w:val="single" w:sz="3" w:space="0" w:color="003C71"/>
            </w:tcBorders>
            <w:shd w:val="clear" w:color="auto" w:fill="FFFFFF"/>
          </w:tcPr>
          <w:p w14:paraId="581549A3" w14:textId="77777777" w:rsidR="000F7AE6" w:rsidRPr="00B445E2" w:rsidRDefault="000F7AE6" w:rsidP="00AE170A">
            <w:pPr>
              <w:spacing w:line="259" w:lineRule="auto"/>
              <w:ind w:left="1" w:right="561"/>
              <w:rPr>
                <w:ins w:id="2834" w:author="Landis, Lawrence" w:date="2021-04-13T10:22:00Z"/>
                <w:sz w:val="18"/>
                <w:szCs w:val="18"/>
              </w:rPr>
            </w:pPr>
            <w:ins w:id="2835" w:author="Landis, Lawrence" w:date="2021-04-13T10:22:00Z">
              <w:r>
                <w:rPr>
                  <w:sz w:val="18"/>
                  <w:szCs w:val="18"/>
                </w:rPr>
                <w:t xml:space="preserve">Modified for DE1-SoC board and </w:t>
              </w:r>
              <w:proofErr w:type="spellStart"/>
              <w:r>
                <w:rPr>
                  <w:sz w:val="18"/>
                  <w:szCs w:val="18"/>
                </w:rPr>
                <w:t>labsland</w:t>
              </w:r>
              <w:proofErr w:type="spellEnd"/>
            </w:ins>
          </w:p>
        </w:tc>
      </w:tr>
    </w:tbl>
    <w:p w14:paraId="5B4292C4" w14:textId="77777777" w:rsidR="000F7AE6" w:rsidRDefault="000F7AE6" w:rsidP="000F7AE6">
      <w:pPr>
        <w:spacing w:after="0" w:line="259" w:lineRule="auto"/>
        <w:ind w:left="2938" w:right="592"/>
        <w:rPr>
          <w:ins w:id="2836" w:author="Landis, Lawrence" w:date="2021-04-13T10:22:00Z"/>
        </w:rPr>
      </w:pPr>
      <w:ins w:id="2837" w:author="Landis, Lawrence" w:date="2021-04-13T10:22:00Z">
        <w:r>
          <w:t>Table 3: Revision Control History</w:t>
        </w:r>
      </w:ins>
    </w:p>
    <w:p w14:paraId="2C26416F" w14:textId="34A17C5C" w:rsidR="00964E5F" w:rsidDel="0038371C" w:rsidRDefault="00964E5F" w:rsidP="0038371C">
      <w:pPr>
        <w:spacing w:after="0"/>
        <w:jc w:val="both"/>
        <w:rPr>
          <w:del w:id="2838" w:author="Landis, Lawrence" w:date="2021-04-13T10:21:00Z"/>
          <w:rFonts w:cs="Intel Clear"/>
        </w:rPr>
        <w:pPrChange w:id="2839" w:author="Landis, Lawrence" w:date="2021-04-13T10:21:00Z">
          <w:pPr>
            <w:ind w:left="360" w:hanging="360"/>
          </w:pPr>
        </w:pPrChange>
      </w:pPr>
    </w:p>
    <w:p w14:paraId="18DCCC4B" w14:textId="3AC06B98" w:rsidR="0025446F" w:rsidDel="00D13624" w:rsidRDefault="0025446F" w:rsidP="0038371C">
      <w:pPr>
        <w:spacing w:after="0"/>
        <w:jc w:val="both"/>
        <w:rPr>
          <w:del w:id="2840" w:author="Landis, Lawrence" w:date="2021-03-23T15:39:00Z"/>
        </w:rPr>
        <w:pPrChange w:id="2841" w:author="Landis, Lawrence" w:date="2021-04-13T10:21:00Z">
          <w:pPr>
            <w:keepNext/>
            <w:ind w:left="360" w:hanging="360"/>
          </w:pPr>
        </w:pPrChange>
      </w:pPr>
      <w:del w:id="2842" w:author="Landis, Lawrence" w:date="2021-03-23T15:36:00Z">
        <w:r w:rsidRPr="0025446F" w:rsidDel="00ED3F7E">
          <w:rPr>
            <w:rFonts w:cs="Intel Clear"/>
            <w:noProof/>
          </w:rPr>
          <w:lastRenderedPageBreak/>
          <w:drawing>
            <wp:inline distT="0" distB="0" distL="0" distR="0" wp14:anchorId="5CEB8E5D" wp14:editId="6E804EF7">
              <wp:extent cx="5439534" cy="4258269"/>
              <wp:effectExtent l="0" t="0" r="889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39534" cy="4258269"/>
                      </a:xfrm>
                      <a:prstGeom prst="rect">
                        <a:avLst/>
                      </a:prstGeom>
                    </pic:spPr>
                  </pic:pic>
                </a:graphicData>
              </a:graphic>
            </wp:inline>
          </w:drawing>
        </w:r>
      </w:del>
    </w:p>
    <w:p w14:paraId="07EC1BE5" w14:textId="37FA0655" w:rsidR="0025446F" w:rsidDel="009F5F66" w:rsidRDefault="0025446F" w:rsidP="0038371C">
      <w:pPr>
        <w:spacing w:after="0"/>
        <w:jc w:val="both"/>
        <w:rPr>
          <w:del w:id="2843" w:author="Landis, Lawrence" w:date="2021-03-23T15:38:00Z"/>
          <w:rFonts w:cs="Intel Clear"/>
        </w:rPr>
        <w:pPrChange w:id="2844" w:author="Landis, Lawrence" w:date="2021-04-13T10:21:00Z">
          <w:pPr>
            <w:pStyle w:val="Caption"/>
          </w:pPr>
        </w:pPrChange>
      </w:pPr>
      <w:del w:id="2845" w:author="Landis, Lawrence" w:date="2021-03-23T15:38:00Z">
        <w:r w:rsidDel="009F5F66">
          <w:delText xml:space="preserve">Figure </w:delText>
        </w:r>
        <w:r w:rsidR="00944746" w:rsidDel="009F5F66">
          <w:fldChar w:fldCharType="begin"/>
        </w:r>
        <w:r w:rsidR="00944746" w:rsidDel="009F5F66">
          <w:delInstrText xml:space="preserve"> SEQ Figure \* ARABIC </w:delInstrText>
        </w:r>
        <w:r w:rsidR="00944746" w:rsidDel="009F5F66">
          <w:fldChar w:fldCharType="separate"/>
        </w:r>
        <w:r w:rsidR="00560EC0" w:rsidDel="009F5F66">
          <w:rPr>
            <w:noProof/>
          </w:rPr>
          <w:delText>25</w:delText>
        </w:r>
        <w:r w:rsidR="00944746" w:rsidDel="009F5F66">
          <w:fldChar w:fldCharType="end"/>
        </w:r>
        <w:r w:rsidDel="009F5F66">
          <w:delText>: a map</w:delText>
        </w:r>
      </w:del>
    </w:p>
    <w:p w14:paraId="218AEB29" w14:textId="77777777" w:rsidR="0025446F" w:rsidDel="00280548" w:rsidRDefault="0025446F" w:rsidP="0038371C">
      <w:pPr>
        <w:spacing w:after="0"/>
        <w:jc w:val="both"/>
        <w:rPr>
          <w:del w:id="2846" w:author="Landis, Lawrence" w:date="2021-03-23T15:39:00Z"/>
          <w:rFonts w:cs="Intel Clear"/>
        </w:rPr>
        <w:pPrChange w:id="2847" w:author="Landis, Lawrence" w:date="2021-04-13T10:21:00Z">
          <w:pPr>
            <w:keepNext/>
            <w:ind w:left="360" w:hanging="360"/>
          </w:pPr>
        </w:pPrChange>
      </w:pPr>
    </w:p>
    <w:p w14:paraId="78F97925" w14:textId="52C6488F" w:rsidR="0025446F" w:rsidDel="00280548" w:rsidRDefault="0025446F" w:rsidP="0038371C">
      <w:pPr>
        <w:spacing w:after="0"/>
        <w:jc w:val="both"/>
        <w:rPr>
          <w:del w:id="2848" w:author="Landis, Lawrence" w:date="2021-03-23T15:39:00Z"/>
          <w:rFonts w:cs="Intel Clear"/>
        </w:rPr>
        <w:pPrChange w:id="2849" w:author="Landis, Lawrence" w:date="2021-04-13T10:21:00Z">
          <w:pPr>
            <w:keepNext/>
            <w:ind w:left="360" w:hanging="360"/>
          </w:pPr>
        </w:pPrChange>
      </w:pPr>
    </w:p>
    <w:p w14:paraId="20D061AD" w14:textId="1BDA6B85" w:rsidR="0025446F" w:rsidDel="00280548" w:rsidRDefault="0025446F" w:rsidP="0038371C">
      <w:pPr>
        <w:spacing w:after="0"/>
        <w:jc w:val="both"/>
        <w:rPr>
          <w:del w:id="2850" w:author="Landis, Lawrence" w:date="2021-03-23T15:39:00Z"/>
          <w:rFonts w:cs="Intel Clear"/>
        </w:rPr>
        <w:pPrChange w:id="2851" w:author="Landis, Lawrence" w:date="2021-04-13T10:21:00Z">
          <w:pPr>
            <w:keepNext/>
            <w:ind w:left="360" w:hanging="360"/>
          </w:pPr>
        </w:pPrChange>
      </w:pPr>
    </w:p>
    <w:p w14:paraId="3095CE3F" w14:textId="255B916E" w:rsidR="0025446F" w:rsidDel="00280548" w:rsidRDefault="0025446F" w:rsidP="0038371C">
      <w:pPr>
        <w:spacing w:after="0"/>
        <w:jc w:val="both"/>
        <w:rPr>
          <w:del w:id="2852" w:author="Landis, Lawrence" w:date="2021-03-23T15:39:00Z"/>
          <w:rFonts w:cs="Intel Clear"/>
        </w:rPr>
        <w:pPrChange w:id="2853" w:author="Landis, Lawrence" w:date="2021-04-13T10:21:00Z">
          <w:pPr>
            <w:keepNext/>
            <w:ind w:left="360" w:hanging="360"/>
          </w:pPr>
        </w:pPrChange>
      </w:pPr>
    </w:p>
    <w:p w14:paraId="2DA282E8" w14:textId="44E6E0B5" w:rsidR="0025446F" w:rsidDel="00280548" w:rsidRDefault="0025446F" w:rsidP="0038371C">
      <w:pPr>
        <w:spacing w:after="0"/>
        <w:jc w:val="both"/>
        <w:rPr>
          <w:del w:id="2854" w:author="Landis, Lawrence" w:date="2021-03-23T15:39:00Z"/>
          <w:rFonts w:cs="Intel Clear"/>
        </w:rPr>
        <w:pPrChange w:id="2855" w:author="Landis, Lawrence" w:date="2021-04-13T10:21:00Z">
          <w:pPr>
            <w:keepNext/>
            <w:ind w:left="360" w:hanging="360"/>
          </w:pPr>
        </w:pPrChange>
      </w:pPr>
    </w:p>
    <w:p w14:paraId="192FB304" w14:textId="68475EFC" w:rsidR="00143865" w:rsidDel="00280548" w:rsidRDefault="00BA2AE0" w:rsidP="0038371C">
      <w:pPr>
        <w:spacing w:after="0"/>
        <w:jc w:val="both"/>
        <w:rPr>
          <w:del w:id="2856" w:author="Landis, Lawrence" w:date="2021-03-23T15:39:00Z"/>
        </w:rPr>
        <w:pPrChange w:id="2857" w:author="Landis, Lawrence" w:date="2021-04-13T10:21:00Z">
          <w:pPr>
            <w:keepNext/>
            <w:ind w:left="360" w:hanging="360"/>
          </w:pPr>
        </w:pPrChange>
      </w:pPr>
      <w:del w:id="2858" w:author="Landis, Lawrence" w:date="2021-03-23T15:37:00Z">
        <w:r w:rsidRPr="00BA2AE0" w:rsidDel="00B7028F">
          <w:rPr>
            <w:rFonts w:cs="Intel Clear"/>
            <w:noProof/>
          </w:rPr>
          <w:lastRenderedPageBreak/>
          <w:drawing>
            <wp:inline distT="0" distB="0" distL="0" distR="0" wp14:anchorId="7D0AA9D8" wp14:editId="6676E90D">
              <wp:extent cx="4753638" cy="4353533"/>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53638" cy="4353533"/>
                      </a:xfrm>
                      <a:prstGeom prst="rect">
                        <a:avLst/>
                      </a:prstGeom>
                    </pic:spPr>
                  </pic:pic>
                </a:graphicData>
              </a:graphic>
            </wp:inline>
          </w:drawing>
        </w:r>
      </w:del>
    </w:p>
    <w:p w14:paraId="6FFAC36D" w14:textId="78DA5F4D" w:rsidR="00BA2AE0" w:rsidRPr="00D05599" w:rsidRDefault="00143865" w:rsidP="0038371C">
      <w:pPr>
        <w:spacing w:after="0"/>
        <w:jc w:val="both"/>
        <w:rPr>
          <w:rFonts w:cs="Intel Clear"/>
        </w:rPr>
        <w:pPrChange w:id="2859" w:author="Landis, Lawrence" w:date="2021-04-13T10:21:00Z">
          <w:pPr>
            <w:pStyle w:val="Caption"/>
          </w:pPr>
        </w:pPrChange>
      </w:pPr>
      <w:del w:id="2860" w:author="Landis, Lawrence" w:date="2021-03-23T15:37:00Z">
        <w:r w:rsidDel="00B7028F">
          <w:delText xml:space="preserve">Figure </w:delText>
        </w:r>
        <w:r w:rsidR="00944746" w:rsidDel="00B7028F">
          <w:fldChar w:fldCharType="begin"/>
        </w:r>
        <w:r w:rsidR="00944746" w:rsidDel="00B7028F">
          <w:delInstrText xml:space="preserve"> SEQ Figure \* ARABIC </w:delInstrText>
        </w:r>
        <w:r w:rsidR="00944746" w:rsidDel="00B7028F">
          <w:fldChar w:fldCharType="separate"/>
        </w:r>
        <w:r w:rsidR="00560EC0" w:rsidDel="00B7028F">
          <w:rPr>
            <w:noProof/>
          </w:rPr>
          <w:delText>26</w:delText>
        </w:r>
        <w:r w:rsidR="00944746" w:rsidDel="00B7028F">
          <w:rPr>
            <w:noProof/>
          </w:rPr>
          <w:fldChar w:fldCharType="end"/>
        </w:r>
        <w:r w:rsidDel="00B7028F">
          <w:delText>: Sample caption</w:delText>
        </w:r>
      </w:del>
    </w:p>
    <w:sectPr w:rsidR="00BA2AE0" w:rsidRPr="00D05599" w:rsidSect="00FB04CF">
      <w:headerReference w:type="even" r:id="rId97"/>
      <w:headerReference w:type="default" r:id="rId98"/>
      <w:footerReference w:type="even" r:id="rId99"/>
      <w:footerReference w:type="default" r:id="rId100"/>
      <w:headerReference w:type="first" r:id="rId101"/>
      <w:footerReference w:type="first" r:id="rId102"/>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71" w:author="Tyler Sheaves" w:date="2021-02-15T19:06:00Z" w:initials="TS">
    <w:p w14:paraId="1A0222FA" w14:textId="5F04905C" w:rsidR="00EF616B" w:rsidRDefault="00EF616B">
      <w:pPr>
        <w:pStyle w:val="CommentText"/>
      </w:pPr>
      <w:r>
        <w:rPr>
          <w:rStyle w:val="CommentReference"/>
        </w:rPr>
        <w:annotationRef/>
      </w:r>
    </w:p>
  </w:comment>
  <w:comment w:id="927" w:author="Tyler Sheaves" w:date="2021-02-15T19:30:00Z" w:initials="TS">
    <w:p w14:paraId="21349A6B" w14:textId="49BE8DE0" w:rsidR="00250348" w:rsidRDefault="00250348">
      <w:pPr>
        <w:pStyle w:val="CommentText"/>
      </w:pPr>
      <w:r>
        <w:rPr>
          <w:rStyle w:val="CommentReference"/>
        </w:rPr>
        <w:annotationRef/>
      </w:r>
      <w:r w:rsidR="0068431B">
        <w:rPr>
          <w:noProof/>
        </w:rPr>
        <w:t>Changed to "TCL Scripts..."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A0222FA" w15:done="0"/>
  <w15:commentEx w15:paraId="21349A6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D544C0" w16cex:dateUtc="2021-02-16T03:06:00Z"/>
  <w16cex:commentExtensible w16cex:durableId="23D54A3B" w16cex:dateUtc="2021-02-16T03: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A0222FA" w16cid:durableId="23D544C0"/>
  <w16cid:commentId w16cid:paraId="21349A6B" w16cid:durableId="23D54A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89B83B" w14:textId="77777777" w:rsidR="00944746" w:rsidRDefault="00944746" w:rsidP="00FB04CF">
      <w:pPr>
        <w:spacing w:after="0" w:line="240" w:lineRule="auto"/>
      </w:pPr>
      <w:r>
        <w:separator/>
      </w:r>
    </w:p>
  </w:endnote>
  <w:endnote w:type="continuationSeparator" w:id="0">
    <w:p w14:paraId="6D203B95" w14:textId="77777777" w:rsidR="00944746" w:rsidRDefault="00944746" w:rsidP="00FB04CF">
      <w:pPr>
        <w:spacing w:after="0" w:line="240" w:lineRule="auto"/>
      </w:pPr>
      <w:r>
        <w:continuationSeparator/>
      </w:r>
    </w:p>
  </w:endnote>
  <w:endnote w:type="continuationNotice" w:id="1">
    <w:p w14:paraId="348682BA" w14:textId="77777777" w:rsidR="00944746" w:rsidRDefault="0094474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ntel Clear">
    <w:altName w:val="Times New Roman"/>
    <w:panose1 w:val="020B0604020203020204"/>
    <w:charset w:val="00"/>
    <w:family w:val="swiss"/>
    <w:pitch w:val="variable"/>
    <w:sig w:usb0="E10006FF" w:usb1="400060FB" w:usb2="00000028"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AFF" w:usb1="C0007843" w:usb2="00000009" w:usb3="00000000" w:csb0="000001FF" w:csb1="00000000"/>
  </w:font>
  <w:font w:name="IntelOne Display Light">
    <w:panose1 w:val="020B0403020203020204"/>
    <w:charset w:val="00"/>
    <w:family w:val="swiss"/>
    <w:pitch w:val="variable"/>
    <w:sig w:usb0="20000007" w:usb1="00000001" w:usb2="00000000" w:usb3="00000000" w:csb0="00000193"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Intel Clear Light">
    <w:panose1 w:val="020B0404020203020204"/>
    <w:charset w:val="00"/>
    <w:family w:val="swiss"/>
    <w:pitch w:val="variable"/>
    <w:sig w:usb0="E10006FF" w:usb1="400060FB" w:usb2="00000028"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Intel Clear Pro">
    <w:panose1 w:val="020B0804020202060201"/>
    <w:charset w:val="00"/>
    <w:family w:val="swiss"/>
    <w:pitch w:val="variable"/>
    <w:sig w:usb0="A100067F" w:usb1="000060FB" w:usb2="00000028" w:usb3="00000000" w:csb0="00000197" w:csb1="00000000"/>
  </w:font>
  <w:font w:name="IntelOne Display Medium">
    <w:panose1 w:val="020B0703020203020204"/>
    <w:charset w:val="00"/>
    <w:family w:val="swiss"/>
    <w:pitch w:val="variable"/>
    <w:sig w:usb0="20000007" w:usb1="00000001" w:usb2="000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3F8F55" w14:textId="77777777" w:rsidR="00F40DC5" w:rsidRDefault="00F40DC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72276063"/>
      <w:docPartObj>
        <w:docPartGallery w:val="Page Numbers (Bottom of Page)"/>
        <w:docPartUnique/>
      </w:docPartObj>
    </w:sdtPr>
    <w:sdtEndPr>
      <w:rPr>
        <w:noProof/>
      </w:rPr>
    </w:sdtEndPr>
    <w:sdtContent>
      <w:p w14:paraId="4055A0ED" w14:textId="43FF50F4" w:rsidR="00A83B65" w:rsidRDefault="00A83B6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C30DA0F" w14:textId="77777777" w:rsidR="00A83B65" w:rsidRDefault="00A83B6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82A5E5" w14:textId="77777777" w:rsidR="00F40DC5" w:rsidRDefault="00F40D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A7A18B" w14:textId="77777777" w:rsidR="00944746" w:rsidRDefault="00944746" w:rsidP="00FB04CF">
      <w:pPr>
        <w:spacing w:after="0" w:line="240" w:lineRule="auto"/>
      </w:pPr>
      <w:r>
        <w:separator/>
      </w:r>
    </w:p>
  </w:footnote>
  <w:footnote w:type="continuationSeparator" w:id="0">
    <w:p w14:paraId="774651BB" w14:textId="77777777" w:rsidR="00944746" w:rsidRDefault="00944746" w:rsidP="00FB04CF">
      <w:pPr>
        <w:spacing w:after="0" w:line="240" w:lineRule="auto"/>
      </w:pPr>
      <w:r>
        <w:continuationSeparator/>
      </w:r>
    </w:p>
  </w:footnote>
  <w:footnote w:type="continuationNotice" w:id="1">
    <w:p w14:paraId="0B0E8370" w14:textId="77777777" w:rsidR="00944746" w:rsidRDefault="0094474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4C8248" w14:textId="77777777" w:rsidR="00F40DC5" w:rsidRDefault="00F40DC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E424D1" w14:textId="77777777" w:rsidR="00F40DC5" w:rsidRDefault="00F40DC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C1A147" w14:textId="009CE0CD" w:rsidR="00A83B65" w:rsidRDefault="00A83B65" w:rsidP="005257B5">
    <w:pPr>
      <w:pStyle w:val="Header"/>
      <w:jc w:val="center"/>
    </w:pPr>
    <w:r w:rsidRPr="002D12EF">
      <w:rPr>
        <w:noProof/>
      </w:rPr>
      <w:drawing>
        <wp:inline distT="0" distB="0" distL="0" distR="0" wp14:anchorId="1D68C834" wp14:editId="12793057">
          <wp:extent cx="1485900" cy="983152"/>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498317" cy="991367"/>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F0A64"/>
    <w:multiLevelType w:val="hybridMultilevel"/>
    <w:tmpl w:val="7B841A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6779E"/>
    <w:multiLevelType w:val="hybridMultilevel"/>
    <w:tmpl w:val="93187372"/>
    <w:lvl w:ilvl="0" w:tplc="54F6E1A6">
      <w:start w:val="1"/>
      <w:numFmt w:val="decimal"/>
      <w:lvlText w:val="%1."/>
      <w:lvlJc w:val="left"/>
      <w:pPr>
        <w:ind w:left="538"/>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1" w:tplc="44DC2D98">
      <w:start w:val="1"/>
      <w:numFmt w:val="lowerLetter"/>
      <w:lvlText w:val="%2"/>
      <w:lvlJc w:val="left"/>
      <w:pPr>
        <w:ind w:left="1339"/>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2" w:tplc="9A1E1CC2">
      <w:start w:val="1"/>
      <w:numFmt w:val="lowerRoman"/>
      <w:lvlText w:val="%3"/>
      <w:lvlJc w:val="left"/>
      <w:pPr>
        <w:ind w:left="2059"/>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3" w:tplc="936038F2">
      <w:start w:val="1"/>
      <w:numFmt w:val="decimal"/>
      <w:lvlText w:val="%4"/>
      <w:lvlJc w:val="left"/>
      <w:pPr>
        <w:ind w:left="2779"/>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4" w:tplc="11E611BA">
      <w:start w:val="1"/>
      <w:numFmt w:val="lowerLetter"/>
      <w:lvlText w:val="%5"/>
      <w:lvlJc w:val="left"/>
      <w:pPr>
        <w:ind w:left="3499"/>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5" w:tplc="921601E2">
      <w:start w:val="1"/>
      <w:numFmt w:val="lowerRoman"/>
      <w:lvlText w:val="%6"/>
      <w:lvlJc w:val="left"/>
      <w:pPr>
        <w:ind w:left="4219"/>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6" w:tplc="788CF83A">
      <w:start w:val="1"/>
      <w:numFmt w:val="decimal"/>
      <w:lvlText w:val="%7"/>
      <w:lvlJc w:val="left"/>
      <w:pPr>
        <w:ind w:left="4939"/>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7" w:tplc="84926238">
      <w:start w:val="1"/>
      <w:numFmt w:val="lowerLetter"/>
      <w:lvlText w:val="%8"/>
      <w:lvlJc w:val="left"/>
      <w:pPr>
        <w:ind w:left="5659"/>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8" w:tplc="5D6EA130">
      <w:start w:val="1"/>
      <w:numFmt w:val="lowerRoman"/>
      <w:lvlText w:val="%9"/>
      <w:lvlJc w:val="left"/>
      <w:pPr>
        <w:ind w:left="6379"/>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745170B"/>
    <w:multiLevelType w:val="hybridMultilevel"/>
    <w:tmpl w:val="4E16F610"/>
    <w:lvl w:ilvl="0" w:tplc="FFFFFFFF">
      <w:start w:val="1"/>
      <w:numFmt w:val="bullet"/>
      <w:lvlText w:val="⃞"/>
      <w:lvlJc w:val="left"/>
      <w:pPr>
        <w:ind w:left="720" w:hanging="360"/>
      </w:pPr>
      <w:rPr>
        <w:rFonts w:ascii="Segoe UI Symbol" w:hAnsi="Segoe UI 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97495F"/>
    <w:multiLevelType w:val="hybridMultilevel"/>
    <w:tmpl w:val="E23EFE4A"/>
    <w:lvl w:ilvl="0" w:tplc="FFFFFFFF">
      <w:start w:val="1"/>
      <w:numFmt w:val="bullet"/>
      <w:lvlText w:val="⃞"/>
      <w:lvlJc w:val="left"/>
      <w:pPr>
        <w:ind w:left="720" w:hanging="360"/>
      </w:pPr>
      <w:rPr>
        <w:rFonts w:ascii="Segoe UI Symbol" w:hAnsi="Segoe UI 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40465F"/>
    <w:multiLevelType w:val="hybridMultilevel"/>
    <w:tmpl w:val="E76CB198"/>
    <w:lvl w:ilvl="0" w:tplc="FFFFFFFF">
      <w:start w:val="1"/>
      <w:numFmt w:val="bullet"/>
      <w:lvlText w:val="⃞"/>
      <w:lvlJc w:val="left"/>
      <w:pPr>
        <w:ind w:left="720" w:hanging="360"/>
      </w:pPr>
      <w:rPr>
        <w:rFonts w:ascii="Segoe UI Symbol" w:hAnsi="Segoe UI 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4670B0"/>
    <w:multiLevelType w:val="hybridMultilevel"/>
    <w:tmpl w:val="BF8621C4"/>
    <w:lvl w:ilvl="0" w:tplc="FFFFFFFF">
      <w:start w:val="1"/>
      <w:numFmt w:val="bullet"/>
      <w:lvlText w:val="⃞"/>
      <w:lvlJc w:val="left"/>
      <w:pPr>
        <w:ind w:left="720" w:hanging="360"/>
      </w:pPr>
      <w:rPr>
        <w:rFonts w:ascii="Segoe UI Symbol" w:hAnsi="Segoe UI 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9A0931"/>
    <w:multiLevelType w:val="hybridMultilevel"/>
    <w:tmpl w:val="79DEB2F2"/>
    <w:lvl w:ilvl="0" w:tplc="FFFFFFFF">
      <w:start w:val="1"/>
      <w:numFmt w:val="bullet"/>
      <w:lvlText w:val="⃞"/>
      <w:lvlJc w:val="left"/>
      <w:pPr>
        <w:ind w:left="1080" w:hanging="360"/>
      </w:pPr>
      <w:rPr>
        <w:rFonts w:ascii="Segoe UI Symbol" w:hAnsi="Segoe UI 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FD05509"/>
    <w:multiLevelType w:val="hybridMultilevel"/>
    <w:tmpl w:val="EB164E7C"/>
    <w:lvl w:ilvl="0" w:tplc="5DE0F8DA">
      <w:start w:val="1"/>
      <w:numFmt w:val="bullet"/>
      <w:lvlText w:val="•"/>
      <w:lvlJc w:val="left"/>
      <w:pPr>
        <w:ind w:left="545"/>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1" w:tplc="4DEE2914">
      <w:start w:val="1"/>
      <w:numFmt w:val="bullet"/>
      <w:lvlText w:val="o"/>
      <w:lvlJc w:val="left"/>
      <w:pPr>
        <w:ind w:left="144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2" w:tplc="5CE2DB32">
      <w:start w:val="1"/>
      <w:numFmt w:val="bullet"/>
      <w:lvlText w:val="▪"/>
      <w:lvlJc w:val="left"/>
      <w:pPr>
        <w:ind w:left="216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3" w:tplc="A8483BE2">
      <w:start w:val="1"/>
      <w:numFmt w:val="bullet"/>
      <w:lvlText w:val="•"/>
      <w:lvlJc w:val="left"/>
      <w:pPr>
        <w:ind w:left="288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4" w:tplc="CCAA1EF6">
      <w:start w:val="1"/>
      <w:numFmt w:val="bullet"/>
      <w:lvlText w:val="o"/>
      <w:lvlJc w:val="left"/>
      <w:pPr>
        <w:ind w:left="360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5" w:tplc="13202BBC">
      <w:start w:val="1"/>
      <w:numFmt w:val="bullet"/>
      <w:lvlText w:val="▪"/>
      <w:lvlJc w:val="left"/>
      <w:pPr>
        <w:ind w:left="432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6" w:tplc="3FAE4728">
      <w:start w:val="1"/>
      <w:numFmt w:val="bullet"/>
      <w:lvlText w:val="•"/>
      <w:lvlJc w:val="left"/>
      <w:pPr>
        <w:ind w:left="504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7" w:tplc="4C4A3ECA">
      <w:start w:val="1"/>
      <w:numFmt w:val="bullet"/>
      <w:lvlText w:val="o"/>
      <w:lvlJc w:val="left"/>
      <w:pPr>
        <w:ind w:left="576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8" w:tplc="2EDE55FC">
      <w:start w:val="1"/>
      <w:numFmt w:val="bullet"/>
      <w:lvlText w:val="▪"/>
      <w:lvlJc w:val="left"/>
      <w:pPr>
        <w:ind w:left="648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168C40F9"/>
    <w:multiLevelType w:val="multilevel"/>
    <w:tmpl w:val="04090025"/>
    <w:lvl w:ilvl="0">
      <w:start w:val="1"/>
      <w:numFmt w:val="decimal"/>
      <w:pStyle w:val="Heading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17AF49D6"/>
    <w:multiLevelType w:val="hybridMultilevel"/>
    <w:tmpl w:val="BF54AF74"/>
    <w:lvl w:ilvl="0" w:tplc="FFFFFFFF">
      <w:start w:val="1"/>
      <w:numFmt w:val="bullet"/>
      <w:lvlText w:val="⃞"/>
      <w:lvlJc w:val="left"/>
      <w:pPr>
        <w:ind w:left="720" w:hanging="360"/>
      </w:pPr>
      <w:rPr>
        <w:rFonts w:ascii="Segoe UI Symbol" w:hAnsi="Segoe UI 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8608A3"/>
    <w:multiLevelType w:val="hybridMultilevel"/>
    <w:tmpl w:val="1C96F79E"/>
    <w:lvl w:ilvl="0" w:tplc="FFFFFFFF">
      <w:start w:val="1"/>
      <w:numFmt w:val="bullet"/>
      <w:lvlText w:val="⃞"/>
      <w:lvlJc w:val="left"/>
      <w:pPr>
        <w:ind w:left="720" w:hanging="360"/>
      </w:pPr>
      <w:rPr>
        <w:rFonts w:ascii="Segoe UI Symbol" w:hAnsi="Segoe UI 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EF445E"/>
    <w:multiLevelType w:val="hybridMultilevel"/>
    <w:tmpl w:val="20C4506C"/>
    <w:lvl w:ilvl="0" w:tplc="FFFFFFFF">
      <w:start w:val="1"/>
      <w:numFmt w:val="bullet"/>
      <w:lvlText w:val="⃞"/>
      <w:lvlJc w:val="left"/>
      <w:pPr>
        <w:ind w:left="720" w:hanging="360"/>
      </w:pPr>
      <w:rPr>
        <w:rFonts w:ascii="Segoe UI Symbol" w:hAnsi="Segoe UI 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A64A18"/>
    <w:multiLevelType w:val="hybridMultilevel"/>
    <w:tmpl w:val="2942380E"/>
    <w:lvl w:ilvl="0" w:tplc="FFFFFFFF">
      <w:start w:val="1"/>
      <w:numFmt w:val="bullet"/>
      <w:lvlText w:val="⃞"/>
      <w:lvlJc w:val="left"/>
      <w:pPr>
        <w:ind w:left="720" w:hanging="360"/>
      </w:pPr>
      <w:rPr>
        <w:rFonts w:ascii="Segoe UI Symbol" w:hAnsi="Segoe UI 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054EFA"/>
    <w:multiLevelType w:val="hybridMultilevel"/>
    <w:tmpl w:val="2284ABEC"/>
    <w:lvl w:ilvl="0" w:tplc="FFFFFFFF">
      <w:start w:val="1"/>
      <w:numFmt w:val="bullet"/>
      <w:lvlText w:val="⃞"/>
      <w:lvlJc w:val="left"/>
      <w:pPr>
        <w:ind w:left="720" w:hanging="360"/>
      </w:pPr>
      <w:rPr>
        <w:rFonts w:ascii="Segoe UI Symbol" w:hAnsi="Segoe UI 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18340B"/>
    <w:multiLevelType w:val="hybridMultilevel"/>
    <w:tmpl w:val="A6FC9D48"/>
    <w:lvl w:ilvl="0" w:tplc="FFFFFFFF">
      <w:start w:val="1"/>
      <w:numFmt w:val="bullet"/>
      <w:lvlText w:val="⃞"/>
      <w:lvlJc w:val="left"/>
      <w:pPr>
        <w:ind w:left="720" w:hanging="360"/>
      </w:pPr>
      <w:rPr>
        <w:rFonts w:ascii="Segoe UI Symbol" w:hAnsi="Segoe UI 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37580A"/>
    <w:multiLevelType w:val="hybridMultilevel"/>
    <w:tmpl w:val="7624E19C"/>
    <w:lvl w:ilvl="0" w:tplc="FFFFFFFF">
      <w:start w:val="1"/>
      <w:numFmt w:val="bullet"/>
      <w:lvlText w:val="⃞"/>
      <w:lvlJc w:val="left"/>
      <w:pPr>
        <w:ind w:left="720" w:hanging="360"/>
      </w:pPr>
      <w:rPr>
        <w:rFonts w:ascii="Segoe UI Symbol" w:hAnsi="Segoe UI 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0F2633"/>
    <w:multiLevelType w:val="hybridMultilevel"/>
    <w:tmpl w:val="4F1C57E2"/>
    <w:lvl w:ilvl="0" w:tplc="0F86CB28">
      <w:start w:val="1"/>
      <w:numFmt w:val="bullet"/>
      <w:lvlText w:val="•"/>
      <w:lvlJc w:val="left"/>
      <w:pPr>
        <w:ind w:left="545"/>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1" w:tplc="4B24FFCA">
      <w:start w:val="1"/>
      <w:numFmt w:val="bullet"/>
      <w:lvlText w:val="o"/>
      <w:lvlJc w:val="left"/>
      <w:pPr>
        <w:ind w:left="144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2" w:tplc="7FC6506C">
      <w:start w:val="1"/>
      <w:numFmt w:val="bullet"/>
      <w:lvlText w:val="▪"/>
      <w:lvlJc w:val="left"/>
      <w:pPr>
        <w:ind w:left="216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3" w:tplc="D32273E0">
      <w:start w:val="1"/>
      <w:numFmt w:val="bullet"/>
      <w:lvlText w:val="•"/>
      <w:lvlJc w:val="left"/>
      <w:pPr>
        <w:ind w:left="288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4" w:tplc="E26852B4">
      <w:start w:val="1"/>
      <w:numFmt w:val="bullet"/>
      <w:lvlText w:val="o"/>
      <w:lvlJc w:val="left"/>
      <w:pPr>
        <w:ind w:left="360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5" w:tplc="536A756C">
      <w:start w:val="1"/>
      <w:numFmt w:val="bullet"/>
      <w:lvlText w:val="▪"/>
      <w:lvlJc w:val="left"/>
      <w:pPr>
        <w:ind w:left="432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6" w:tplc="421A3D44">
      <w:start w:val="1"/>
      <w:numFmt w:val="bullet"/>
      <w:lvlText w:val="•"/>
      <w:lvlJc w:val="left"/>
      <w:pPr>
        <w:ind w:left="504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7" w:tplc="D70457EC">
      <w:start w:val="1"/>
      <w:numFmt w:val="bullet"/>
      <w:lvlText w:val="o"/>
      <w:lvlJc w:val="left"/>
      <w:pPr>
        <w:ind w:left="576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8" w:tplc="8B4A3B3C">
      <w:start w:val="1"/>
      <w:numFmt w:val="bullet"/>
      <w:lvlText w:val="▪"/>
      <w:lvlJc w:val="left"/>
      <w:pPr>
        <w:ind w:left="648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2F6621BC"/>
    <w:multiLevelType w:val="hybridMultilevel"/>
    <w:tmpl w:val="9DF43722"/>
    <w:lvl w:ilvl="0" w:tplc="FFFFFFFF">
      <w:start w:val="1"/>
      <w:numFmt w:val="bullet"/>
      <w:lvlText w:val="⃞"/>
      <w:lvlJc w:val="left"/>
      <w:pPr>
        <w:ind w:left="1440" w:hanging="360"/>
      </w:pPr>
      <w:rPr>
        <w:rFonts w:ascii="Segoe UI Symbol" w:hAnsi="Segoe UI 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70A3B2D"/>
    <w:multiLevelType w:val="hybridMultilevel"/>
    <w:tmpl w:val="E28CB64E"/>
    <w:lvl w:ilvl="0" w:tplc="FFFFFFFF">
      <w:start w:val="1"/>
      <w:numFmt w:val="bullet"/>
      <w:lvlText w:val="⃞"/>
      <w:lvlJc w:val="left"/>
      <w:pPr>
        <w:ind w:left="720" w:hanging="360"/>
      </w:pPr>
      <w:rPr>
        <w:rFonts w:ascii="Segoe UI Symbol" w:hAnsi="Segoe UI 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B430C1"/>
    <w:multiLevelType w:val="hybridMultilevel"/>
    <w:tmpl w:val="2FA07B4C"/>
    <w:lvl w:ilvl="0" w:tplc="FFFFFFFF">
      <w:start w:val="1"/>
      <w:numFmt w:val="bullet"/>
      <w:lvlText w:val="⃞"/>
      <w:lvlJc w:val="left"/>
      <w:pPr>
        <w:ind w:left="720" w:hanging="360"/>
      </w:pPr>
      <w:rPr>
        <w:rFonts w:ascii="Segoe UI Symbol" w:hAnsi="Segoe UI 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DC435F"/>
    <w:multiLevelType w:val="hybridMultilevel"/>
    <w:tmpl w:val="CC1E3B40"/>
    <w:lvl w:ilvl="0" w:tplc="FFFFFFFF">
      <w:start w:val="1"/>
      <w:numFmt w:val="bullet"/>
      <w:lvlText w:val="⃞"/>
      <w:lvlJc w:val="left"/>
      <w:pPr>
        <w:ind w:left="720" w:hanging="360"/>
      </w:pPr>
      <w:rPr>
        <w:rFonts w:ascii="Segoe UI Symbol" w:hAnsi="Segoe UI 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6C7241"/>
    <w:multiLevelType w:val="hybridMultilevel"/>
    <w:tmpl w:val="9CD65BC6"/>
    <w:lvl w:ilvl="0" w:tplc="FFFFFFFF">
      <w:start w:val="1"/>
      <w:numFmt w:val="bullet"/>
      <w:lvlText w:val="⃞"/>
      <w:lvlJc w:val="left"/>
      <w:pPr>
        <w:ind w:left="720" w:hanging="360"/>
      </w:pPr>
      <w:rPr>
        <w:rFonts w:ascii="Segoe UI Symbol" w:hAnsi="Segoe UI 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0B2EFA"/>
    <w:multiLevelType w:val="hybridMultilevel"/>
    <w:tmpl w:val="B8C4AC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CF73F3"/>
    <w:multiLevelType w:val="hybridMultilevel"/>
    <w:tmpl w:val="EB887D9A"/>
    <w:lvl w:ilvl="0" w:tplc="FFFFFFFF">
      <w:start w:val="1"/>
      <w:numFmt w:val="bullet"/>
      <w:lvlText w:val="⃞"/>
      <w:lvlJc w:val="left"/>
      <w:pPr>
        <w:ind w:left="720" w:hanging="360"/>
      </w:pPr>
      <w:rPr>
        <w:rFonts w:ascii="Segoe UI Symbol" w:hAnsi="Segoe UI 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2F14D7"/>
    <w:multiLevelType w:val="hybridMultilevel"/>
    <w:tmpl w:val="5C7435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9A4249"/>
    <w:multiLevelType w:val="hybridMultilevel"/>
    <w:tmpl w:val="6CBA904A"/>
    <w:lvl w:ilvl="0" w:tplc="FFFFFFFF">
      <w:start w:val="1"/>
      <w:numFmt w:val="bullet"/>
      <w:lvlText w:val="⃞"/>
      <w:lvlJc w:val="left"/>
      <w:pPr>
        <w:ind w:left="720" w:hanging="360"/>
      </w:pPr>
      <w:rPr>
        <w:rFonts w:ascii="Segoe UI Symbol" w:hAnsi="Segoe UI 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0B1809"/>
    <w:multiLevelType w:val="hybridMultilevel"/>
    <w:tmpl w:val="AE8E04D0"/>
    <w:lvl w:ilvl="0" w:tplc="FD5AF0EA">
      <w:start w:val="1"/>
      <w:numFmt w:val="bullet"/>
      <w:lvlText w:val="•"/>
      <w:lvlJc w:val="left"/>
      <w:pPr>
        <w:tabs>
          <w:tab w:val="num" w:pos="720"/>
        </w:tabs>
        <w:ind w:left="720" w:hanging="360"/>
      </w:pPr>
      <w:rPr>
        <w:rFonts w:ascii="Arial" w:hAnsi="Arial" w:hint="default"/>
      </w:rPr>
    </w:lvl>
    <w:lvl w:ilvl="1" w:tplc="083E9634" w:tentative="1">
      <w:start w:val="1"/>
      <w:numFmt w:val="bullet"/>
      <w:lvlText w:val="•"/>
      <w:lvlJc w:val="left"/>
      <w:pPr>
        <w:tabs>
          <w:tab w:val="num" w:pos="1440"/>
        </w:tabs>
        <w:ind w:left="1440" w:hanging="360"/>
      </w:pPr>
      <w:rPr>
        <w:rFonts w:ascii="Arial" w:hAnsi="Arial" w:hint="default"/>
      </w:rPr>
    </w:lvl>
    <w:lvl w:ilvl="2" w:tplc="E0A22692" w:tentative="1">
      <w:start w:val="1"/>
      <w:numFmt w:val="bullet"/>
      <w:lvlText w:val="•"/>
      <w:lvlJc w:val="left"/>
      <w:pPr>
        <w:tabs>
          <w:tab w:val="num" w:pos="2160"/>
        </w:tabs>
        <w:ind w:left="2160" w:hanging="360"/>
      </w:pPr>
      <w:rPr>
        <w:rFonts w:ascii="Arial" w:hAnsi="Arial" w:hint="default"/>
      </w:rPr>
    </w:lvl>
    <w:lvl w:ilvl="3" w:tplc="38F0A5D4" w:tentative="1">
      <w:start w:val="1"/>
      <w:numFmt w:val="bullet"/>
      <w:lvlText w:val="•"/>
      <w:lvlJc w:val="left"/>
      <w:pPr>
        <w:tabs>
          <w:tab w:val="num" w:pos="2880"/>
        </w:tabs>
        <w:ind w:left="2880" w:hanging="360"/>
      </w:pPr>
      <w:rPr>
        <w:rFonts w:ascii="Arial" w:hAnsi="Arial" w:hint="default"/>
      </w:rPr>
    </w:lvl>
    <w:lvl w:ilvl="4" w:tplc="40E4DF16" w:tentative="1">
      <w:start w:val="1"/>
      <w:numFmt w:val="bullet"/>
      <w:lvlText w:val="•"/>
      <w:lvlJc w:val="left"/>
      <w:pPr>
        <w:tabs>
          <w:tab w:val="num" w:pos="3600"/>
        </w:tabs>
        <w:ind w:left="3600" w:hanging="360"/>
      </w:pPr>
      <w:rPr>
        <w:rFonts w:ascii="Arial" w:hAnsi="Arial" w:hint="default"/>
      </w:rPr>
    </w:lvl>
    <w:lvl w:ilvl="5" w:tplc="F3827D72" w:tentative="1">
      <w:start w:val="1"/>
      <w:numFmt w:val="bullet"/>
      <w:lvlText w:val="•"/>
      <w:lvlJc w:val="left"/>
      <w:pPr>
        <w:tabs>
          <w:tab w:val="num" w:pos="4320"/>
        </w:tabs>
        <w:ind w:left="4320" w:hanging="360"/>
      </w:pPr>
      <w:rPr>
        <w:rFonts w:ascii="Arial" w:hAnsi="Arial" w:hint="default"/>
      </w:rPr>
    </w:lvl>
    <w:lvl w:ilvl="6" w:tplc="F7C6F2A2" w:tentative="1">
      <w:start w:val="1"/>
      <w:numFmt w:val="bullet"/>
      <w:lvlText w:val="•"/>
      <w:lvlJc w:val="left"/>
      <w:pPr>
        <w:tabs>
          <w:tab w:val="num" w:pos="5040"/>
        </w:tabs>
        <w:ind w:left="5040" w:hanging="360"/>
      </w:pPr>
      <w:rPr>
        <w:rFonts w:ascii="Arial" w:hAnsi="Arial" w:hint="default"/>
      </w:rPr>
    </w:lvl>
    <w:lvl w:ilvl="7" w:tplc="CE04ED90" w:tentative="1">
      <w:start w:val="1"/>
      <w:numFmt w:val="bullet"/>
      <w:lvlText w:val="•"/>
      <w:lvlJc w:val="left"/>
      <w:pPr>
        <w:tabs>
          <w:tab w:val="num" w:pos="5760"/>
        </w:tabs>
        <w:ind w:left="5760" w:hanging="360"/>
      </w:pPr>
      <w:rPr>
        <w:rFonts w:ascii="Arial" w:hAnsi="Arial" w:hint="default"/>
      </w:rPr>
    </w:lvl>
    <w:lvl w:ilvl="8" w:tplc="3CA29DDE"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4B9027CC"/>
    <w:multiLevelType w:val="hybridMultilevel"/>
    <w:tmpl w:val="04429AC6"/>
    <w:lvl w:ilvl="0" w:tplc="FFFFFFFF">
      <w:start w:val="1"/>
      <w:numFmt w:val="bullet"/>
      <w:lvlText w:val="⃞"/>
      <w:lvlJc w:val="left"/>
      <w:pPr>
        <w:ind w:left="720" w:hanging="360"/>
      </w:pPr>
      <w:rPr>
        <w:rFonts w:ascii="Segoe UI Symbol" w:hAnsi="Segoe UI 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D85C4F"/>
    <w:multiLevelType w:val="hybridMultilevel"/>
    <w:tmpl w:val="E408C32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55D2277"/>
    <w:multiLevelType w:val="hybridMultilevel"/>
    <w:tmpl w:val="EECEDA9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AA17B4"/>
    <w:multiLevelType w:val="hybridMultilevel"/>
    <w:tmpl w:val="678033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B346DB"/>
    <w:multiLevelType w:val="hybridMultilevel"/>
    <w:tmpl w:val="68865536"/>
    <w:lvl w:ilvl="0" w:tplc="FFFFFFFF">
      <w:start w:val="1"/>
      <w:numFmt w:val="bullet"/>
      <w:lvlText w:val="⃞"/>
      <w:lvlJc w:val="left"/>
      <w:pPr>
        <w:ind w:left="540" w:hanging="360"/>
      </w:pPr>
      <w:rPr>
        <w:rFonts w:ascii="Segoe UI Symbol" w:hAnsi="Segoe UI Symbol" w:hint="default"/>
      </w:rPr>
    </w:lvl>
    <w:lvl w:ilvl="1" w:tplc="04090003">
      <w:start w:val="1"/>
      <w:numFmt w:val="bullet"/>
      <w:lvlText w:val="o"/>
      <w:lvlJc w:val="left"/>
      <w:pPr>
        <w:ind w:left="1260" w:hanging="360"/>
      </w:pPr>
      <w:rPr>
        <w:rFonts w:ascii="Courier New" w:hAnsi="Courier New" w:cs="Courier New" w:hint="default"/>
      </w:rPr>
    </w:lvl>
    <w:lvl w:ilvl="2" w:tplc="04090005">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2" w15:restartNumberingAfterBreak="0">
    <w:nsid w:val="5E0C384D"/>
    <w:multiLevelType w:val="hybridMultilevel"/>
    <w:tmpl w:val="2522F64C"/>
    <w:lvl w:ilvl="0" w:tplc="FFFFFFFF">
      <w:start w:val="1"/>
      <w:numFmt w:val="bullet"/>
      <w:lvlText w:val="⃞"/>
      <w:lvlJc w:val="left"/>
      <w:pPr>
        <w:ind w:left="720" w:hanging="360"/>
      </w:pPr>
      <w:rPr>
        <w:rFonts w:ascii="Segoe UI Symbol" w:hAnsi="Segoe UI 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681203"/>
    <w:multiLevelType w:val="hybridMultilevel"/>
    <w:tmpl w:val="62C47D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881C43"/>
    <w:multiLevelType w:val="hybridMultilevel"/>
    <w:tmpl w:val="E9DC5B24"/>
    <w:lvl w:ilvl="0" w:tplc="FFFFFFFF">
      <w:start w:val="1"/>
      <w:numFmt w:val="bullet"/>
      <w:lvlText w:val="⃞"/>
      <w:lvlJc w:val="left"/>
      <w:pPr>
        <w:ind w:left="720" w:hanging="360"/>
      </w:pPr>
      <w:rPr>
        <w:rFonts w:ascii="Segoe UI Symbol" w:hAnsi="Segoe UI 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2B509C5"/>
    <w:multiLevelType w:val="hybridMultilevel"/>
    <w:tmpl w:val="E1504DCE"/>
    <w:lvl w:ilvl="0" w:tplc="FFFFFFFF">
      <w:start w:val="1"/>
      <w:numFmt w:val="bullet"/>
      <w:lvlText w:val="⃞"/>
      <w:lvlJc w:val="left"/>
      <w:pPr>
        <w:ind w:left="720" w:hanging="360"/>
      </w:pPr>
      <w:rPr>
        <w:rFonts w:ascii="Segoe UI Symbol" w:hAnsi="Segoe UI 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AD4404"/>
    <w:multiLevelType w:val="hybridMultilevel"/>
    <w:tmpl w:val="45DEC5EC"/>
    <w:lvl w:ilvl="0" w:tplc="FFFFFFFF">
      <w:start w:val="1"/>
      <w:numFmt w:val="bullet"/>
      <w:lvlText w:val="⃞"/>
      <w:lvlJc w:val="left"/>
      <w:pPr>
        <w:ind w:left="720" w:hanging="360"/>
      </w:pPr>
      <w:rPr>
        <w:rFonts w:ascii="Segoe UI Symbol" w:hAnsi="Segoe UI 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8D7594D"/>
    <w:multiLevelType w:val="hybridMultilevel"/>
    <w:tmpl w:val="4224D70E"/>
    <w:lvl w:ilvl="0" w:tplc="FFFFFFFF">
      <w:start w:val="1"/>
      <w:numFmt w:val="bullet"/>
      <w:lvlText w:val="⃞"/>
      <w:lvlJc w:val="left"/>
      <w:pPr>
        <w:ind w:left="775" w:hanging="360"/>
      </w:pPr>
      <w:rPr>
        <w:rFonts w:ascii="Segoe UI Symbol" w:hAnsi="Segoe UI 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38" w15:restartNumberingAfterBreak="0">
    <w:nsid w:val="6AE072C0"/>
    <w:multiLevelType w:val="hybridMultilevel"/>
    <w:tmpl w:val="15C8FD70"/>
    <w:lvl w:ilvl="0" w:tplc="FFFFFFFF">
      <w:start w:val="1"/>
      <w:numFmt w:val="bullet"/>
      <w:lvlText w:val="⃞"/>
      <w:lvlJc w:val="left"/>
      <w:pPr>
        <w:ind w:left="1080" w:hanging="360"/>
      </w:pPr>
      <w:rPr>
        <w:rFonts w:ascii="Segoe UI Symbol" w:hAnsi="Segoe UI 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0A2411E"/>
    <w:multiLevelType w:val="hybridMultilevel"/>
    <w:tmpl w:val="C638E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B54B7B"/>
    <w:multiLevelType w:val="hybridMultilevel"/>
    <w:tmpl w:val="02827438"/>
    <w:lvl w:ilvl="0" w:tplc="FFFFFFFF">
      <w:start w:val="1"/>
      <w:numFmt w:val="bullet"/>
      <w:lvlText w:val="⃞"/>
      <w:lvlJc w:val="left"/>
      <w:pPr>
        <w:ind w:left="720" w:hanging="360"/>
      </w:pPr>
      <w:rPr>
        <w:rFonts w:ascii="Segoe UI Symbol" w:hAnsi="Segoe UI 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43A1416"/>
    <w:multiLevelType w:val="hybridMultilevel"/>
    <w:tmpl w:val="84C038B6"/>
    <w:lvl w:ilvl="0" w:tplc="FFFFFFFF">
      <w:start w:val="1"/>
      <w:numFmt w:val="bullet"/>
      <w:lvlText w:val="⃞"/>
      <w:lvlJc w:val="left"/>
      <w:pPr>
        <w:ind w:left="720" w:hanging="360"/>
      </w:pPr>
      <w:rPr>
        <w:rFonts w:ascii="Segoe UI Symbol" w:hAnsi="Segoe UI 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9004EB8"/>
    <w:multiLevelType w:val="hybridMultilevel"/>
    <w:tmpl w:val="5E4CDE50"/>
    <w:lvl w:ilvl="0" w:tplc="2436A114">
      <w:start w:val="1"/>
      <w:numFmt w:val="bullet"/>
      <w:lvlText w:val="•"/>
      <w:lvlJc w:val="left"/>
      <w:pPr>
        <w:ind w:left="545"/>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1" w:tplc="01240CCC">
      <w:start w:val="1"/>
      <w:numFmt w:val="bullet"/>
      <w:lvlText w:val="o"/>
      <w:lvlJc w:val="left"/>
      <w:pPr>
        <w:ind w:left="144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2" w:tplc="6298FBA4">
      <w:start w:val="1"/>
      <w:numFmt w:val="bullet"/>
      <w:lvlText w:val="▪"/>
      <w:lvlJc w:val="left"/>
      <w:pPr>
        <w:ind w:left="216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3" w:tplc="8E885CFA">
      <w:start w:val="1"/>
      <w:numFmt w:val="bullet"/>
      <w:lvlText w:val="•"/>
      <w:lvlJc w:val="left"/>
      <w:pPr>
        <w:ind w:left="288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4" w:tplc="38E03262">
      <w:start w:val="1"/>
      <w:numFmt w:val="bullet"/>
      <w:lvlText w:val="o"/>
      <w:lvlJc w:val="left"/>
      <w:pPr>
        <w:ind w:left="360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5" w:tplc="5BC65062">
      <w:start w:val="1"/>
      <w:numFmt w:val="bullet"/>
      <w:lvlText w:val="▪"/>
      <w:lvlJc w:val="left"/>
      <w:pPr>
        <w:ind w:left="432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6" w:tplc="0EC02712">
      <w:start w:val="1"/>
      <w:numFmt w:val="bullet"/>
      <w:lvlText w:val="•"/>
      <w:lvlJc w:val="left"/>
      <w:pPr>
        <w:ind w:left="504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7" w:tplc="247CED00">
      <w:start w:val="1"/>
      <w:numFmt w:val="bullet"/>
      <w:lvlText w:val="o"/>
      <w:lvlJc w:val="left"/>
      <w:pPr>
        <w:ind w:left="576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lvl w:ilvl="8" w:tplc="BCD26A00">
      <w:start w:val="1"/>
      <w:numFmt w:val="bullet"/>
      <w:lvlText w:val="▪"/>
      <w:lvlJc w:val="left"/>
      <w:pPr>
        <w:ind w:left="6480"/>
      </w:pPr>
      <w:rPr>
        <w:rFonts w:ascii="Intel Clear" w:eastAsia="Intel Clear" w:hAnsi="Intel Clear" w:cs="Intel Clear"/>
        <w:b w:val="0"/>
        <w:i w:val="0"/>
        <w:strike w:val="0"/>
        <w:dstrike w:val="0"/>
        <w:color w:val="000000"/>
        <w:sz w:val="22"/>
        <w:szCs w:val="22"/>
        <w:u w:val="none" w:color="000000"/>
        <w:bdr w:val="none" w:sz="0" w:space="0" w:color="auto"/>
        <w:shd w:val="clear" w:color="auto" w:fill="auto"/>
        <w:vertAlign w:val="baseline"/>
      </w:rPr>
    </w:lvl>
  </w:abstractNum>
  <w:abstractNum w:abstractNumId="43" w15:restartNumberingAfterBreak="0">
    <w:nsid w:val="797125A2"/>
    <w:multiLevelType w:val="hybridMultilevel"/>
    <w:tmpl w:val="D618046C"/>
    <w:lvl w:ilvl="0" w:tplc="FBAA3D0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5C5CCF"/>
    <w:multiLevelType w:val="hybridMultilevel"/>
    <w:tmpl w:val="66C641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A821775"/>
    <w:multiLevelType w:val="hybridMultilevel"/>
    <w:tmpl w:val="2CD8A148"/>
    <w:lvl w:ilvl="0" w:tplc="FFFFFFFF">
      <w:start w:val="1"/>
      <w:numFmt w:val="bullet"/>
      <w:lvlText w:val="⃞"/>
      <w:lvlJc w:val="left"/>
      <w:pPr>
        <w:ind w:left="720" w:hanging="360"/>
      </w:pPr>
      <w:rPr>
        <w:rFonts w:ascii="Segoe UI Symbol" w:hAnsi="Segoe UI 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B2F17F5"/>
    <w:multiLevelType w:val="hybridMultilevel"/>
    <w:tmpl w:val="7A3A9604"/>
    <w:lvl w:ilvl="0" w:tplc="FFFFFFFF">
      <w:start w:val="1"/>
      <w:numFmt w:val="bullet"/>
      <w:lvlText w:val="⃞"/>
      <w:lvlJc w:val="left"/>
      <w:pPr>
        <w:ind w:left="720" w:hanging="360"/>
      </w:pPr>
      <w:rPr>
        <w:rFonts w:ascii="Segoe UI Symbol" w:hAnsi="Segoe UI 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51640B"/>
    <w:multiLevelType w:val="multilevel"/>
    <w:tmpl w:val="990AA526"/>
    <w:lvl w:ilvl="0">
      <w:start w:val="1"/>
      <w:numFmt w:val="decimal"/>
      <w:lvlText w:val="%1"/>
      <w:lvlJc w:val="left"/>
      <w:pPr>
        <w:ind w:left="432" w:hanging="432"/>
      </w:pPr>
      <w:rPr>
        <w:rFonts w:hint="default"/>
      </w:rPr>
    </w:lvl>
    <w:lvl w:ilvl="1">
      <w:start w:val="1"/>
      <w:numFmt w:val="decimal"/>
      <w:pStyle w:val="Heading2"/>
      <w:lvlText w:val="%1.%2"/>
      <w:lvlJc w:val="left"/>
      <w:pPr>
        <w:ind w:left="1026" w:hanging="576"/>
      </w:pPr>
      <w:rPr>
        <w:rFonts w:ascii="IntelOne Display Light" w:hAnsi="IntelOne Display Light"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15:restartNumberingAfterBreak="0">
    <w:nsid w:val="7E2A6C0D"/>
    <w:multiLevelType w:val="hybridMultilevel"/>
    <w:tmpl w:val="1B7A919E"/>
    <w:lvl w:ilvl="0" w:tplc="028AB7E2">
      <w:start w:val="1"/>
      <w:numFmt w:val="bullet"/>
      <w:lvlText w:val="•"/>
      <w:lvlJc w:val="left"/>
      <w:pPr>
        <w:tabs>
          <w:tab w:val="num" w:pos="720"/>
        </w:tabs>
        <w:ind w:left="720" w:hanging="360"/>
      </w:pPr>
      <w:rPr>
        <w:rFonts w:ascii="Arial" w:hAnsi="Arial" w:hint="default"/>
      </w:rPr>
    </w:lvl>
    <w:lvl w:ilvl="1" w:tplc="CD20C986" w:tentative="1">
      <w:start w:val="1"/>
      <w:numFmt w:val="bullet"/>
      <w:lvlText w:val="•"/>
      <w:lvlJc w:val="left"/>
      <w:pPr>
        <w:tabs>
          <w:tab w:val="num" w:pos="1440"/>
        </w:tabs>
        <w:ind w:left="1440" w:hanging="360"/>
      </w:pPr>
      <w:rPr>
        <w:rFonts w:ascii="Arial" w:hAnsi="Arial" w:hint="default"/>
      </w:rPr>
    </w:lvl>
    <w:lvl w:ilvl="2" w:tplc="C478D6C6" w:tentative="1">
      <w:start w:val="1"/>
      <w:numFmt w:val="bullet"/>
      <w:lvlText w:val="•"/>
      <w:lvlJc w:val="left"/>
      <w:pPr>
        <w:tabs>
          <w:tab w:val="num" w:pos="2160"/>
        </w:tabs>
        <w:ind w:left="2160" w:hanging="360"/>
      </w:pPr>
      <w:rPr>
        <w:rFonts w:ascii="Arial" w:hAnsi="Arial" w:hint="default"/>
      </w:rPr>
    </w:lvl>
    <w:lvl w:ilvl="3" w:tplc="1B0271AE" w:tentative="1">
      <w:start w:val="1"/>
      <w:numFmt w:val="bullet"/>
      <w:lvlText w:val="•"/>
      <w:lvlJc w:val="left"/>
      <w:pPr>
        <w:tabs>
          <w:tab w:val="num" w:pos="2880"/>
        </w:tabs>
        <w:ind w:left="2880" w:hanging="360"/>
      </w:pPr>
      <w:rPr>
        <w:rFonts w:ascii="Arial" w:hAnsi="Arial" w:hint="default"/>
      </w:rPr>
    </w:lvl>
    <w:lvl w:ilvl="4" w:tplc="902E9ED6" w:tentative="1">
      <w:start w:val="1"/>
      <w:numFmt w:val="bullet"/>
      <w:lvlText w:val="•"/>
      <w:lvlJc w:val="left"/>
      <w:pPr>
        <w:tabs>
          <w:tab w:val="num" w:pos="3600"/>
        </w:tabs>
        <w:ind w:left="3600" w:hanging="360"/>
      </w:pPr>
      <w:rPr>
        <w:rFonts w:ascii="Arial" w:hAnsi="Arial" w:hint="default"/>
      </w:rPr>
    </w:lvl>
    <w:lvl w:ilvl="5" w:tplc="F098B060" w:tentative="1">
      <w:start w:val="1"/>
      <w:numFmt w:val="bullet"/>
      <w:lvlText w:val="•"/>
      <w:lvlJc w:val="left"/>
      <w:pPr>
        <w:tabs>
          <w:tab w:val="num" w:pos="4320"/>
        </w:tabs>
        <w:ind w:left="4320" w:hanging="360"/>
      </w:pPr>
      <w:rPr>
        <w:rFonts w:ascii="Arial" w:hAnsi="Arial" w:hint="default"/>
      </w:rPr>
    </w:lvl>
    <w:lvl w:ilvl="6" w:tplc="F34665F8" w:tentative="1">
      <w:start w:val="1"/>
      <w:numFmt w:val="bullet"/>
      <w:lvlText w:val="•"/>
      <w:lvlJc w:val="left"/>
      <w:pPr>
        <w:tabs>
          <w:tab w:val="num" w:pos="5040"/>
        </w:tabs>
        <w:ind w:left="5040" w:hanging="360"/>
      </w:pPr>
      <w:rPr>
        <w:rFonts w:ascii="Arial" w:hAnsi="Arial" w:hint="default"/>
      </w:rPr>
    </w:lvl>
    <w:lvl w:ilvl="7" w:tplc="3BAC9D0A" w:tentative="1">
      <w:start w:val="1"/>
      <w:numFmt w:val="bullet"/>
      <w:lvlText w:val="•"/>
      <w:lvlJc w:val="left"/>
      <w:pPr>
        <w:tabs>
          <w:tab w:val="num" w:pos="5760"/>
        </w:tabs>
        <w:ind w:left="5760" w:hanging="360"/>
      </w:pPr>
      <w:rPr>
        <w:rFonts w:ascii="Arial" w:hAnsi="Arial" w:hint="default"/>
      </w:rPr>
    </w:lvl>
    <w:lvl w:ilvl="8" w:tplc="1FB0FFE2" w:tentative="1">
      <w:start w:val="1"/>
      <w:numFmt w:val="bullet"/>
      <w:lvlText w:val="•"/>
      <w:lvlJc w:val="left"/>
      <w:pPr>
        <w:tabs>
          <w:tab w:val="num" w:pos="6480"/>
        </w:tabs>
        <w:ind w:left="6480" w:hanging="360"/>
      </w:pPr>
      <w:rPr>
        <w:rFonts w:ascii="Arial" w:hAnsi="Arial" w:hint="default"/>
      </w:rPr>
    </w:lvl>
  </w:abstractNum>
  <w:abstractNum w:abstractNumId="49" w15:restartNumberingAfterBreak="0">
    <w:nsid w:val="7EC179F9"/>
    <w:multiLevelType w:val="hybridMultilevel"/>
    <w:tmpl w:val="4DAE935C"/>
    <w:lvl w:ilvl="0" w:tplc="FFFFFFFF">
      <w:start w:val="1"/>
      <w:numFmt w:val="bullet"/>
      <w:lvlText w:val="⃞"/>
      <w:lvlJc w:val="left"/>
      <w:pPr>
        <w:ind w:left="720" w:hanging="360"/>
      </w:pPr>
      <w:rPr>
        <w:rFonts w:ascii="Segoe UI Symbol" w:hAnsi="Segoe UI 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7"/>
  </w:num>
  <w:num w:numId="2">
    <w:abstractNumId w:val="8"/>
  </w:num>
  <w:num w:numId="3">
    <w:abstractNumId w:val="31"/>
  </w:num>
  <w:num w:numId="4">
    <w:abstractNumId w:val="28"/>
  </w:num>
  <w:num w:numId="5">
    <w:abstractNumId w:val="43"/>
  </w:num>
  <w:num w:numId="6">
    <w:abstractNumId w:val="45"/>
  </w:num>
  <w:num w:numId="7">
    <w:abstractNumId w:val="39"/>
  </w:num>
  <w:num w:numId="8">
    <w:abstractNumId w:val="40"/>
  </w:num>
  <w:num w:numId="9">
    <w:abstractNumId w:val="32"/>
  </w:num>
  <w:num w:numId="10">
    <w:abstractNumId w:val="3"/>
  </w:num>
  <w:num w:numId="11">
    <w:abstractNumId w:val="11"/>
  </w:num>
  <w:num w:numId="12">
    <w:abstractNumId w:val="36"/>
  </w:num>
  <w:num w:numId="13">
    <w:abstractNumId w:val="46"/>
  </w:num>
  <w:num w:numId="14">
    <w:abstractNumId w:val="2"/>
  </w:num>
  <w:num w:numId="15">
    <w:abstractNumId w:val="37"/>
  </w:num>
  <w:num w:numId="16">
    <w:abstractNumId w:val="18"/>
  </w:num>
  <w:num w:numId="17">
    <w:abstractNumId w:val="34"/>
  </w:num>
  <w:num w:numId="18">
    <w:abstractNumId w:val="41"/>
  </w:num>
  <w:num w:numId="19">
    <w:abstractNumId w:val="38"/>
  </w:num>
  <w:num w:numId="20">
    <w:abstractNumId w:val="49"/>
  </w:num>
  <w:num w:numId="21">
    <w:abstractNumId w:val="0"/>
  </w:num>
  <w:num w:numId="22">
    <w:abstractNumId w:val="24"/>
  </w:num>
  <w:num w:numId="23">
    <w:abstractNumId w:val="33"/>
  </w:num>
  <w:num w:numId="24">
    <w:abstractNumId w:val="22"/>
  </w:num>
  <w:num w:numId="25">
    <w:abstractNumId w:val="30"/>
  </w:num>
  <w:num w:numId="26">
    <w:abstractNumId w:val="23"/>
  </w:num>
  <w:num w:numId="27">
    <w:abstractNumId w:val="10"/>
  </w:num>
  <w:num w:numId="28">
    <w:abstractNumId w:val="20"/>
  </w:num>
  <w:num w:numId="29">
    <w:abstractNumId w:val="15"/>
  </w:num>
  <w:num w:numId="30">
    <w:abstractNumId w:val="13"/>
  </w:num>
  <w:num w:numId="31">
    <w:abstractNumId w:val="12"/>
  </w:num>
  <w:num w:numId="32">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6"/>
  </w:num>
  <w:num w:numId="34">
    <w:abstractNumId w:val="21"/>
  </w:num>
  <w:num w:numId="35">
    <w:abstractNumId w:val="9"/>
  </w:num>
  <w:num w:numId="36">
    <w:abstractNumId w:val="19"/>
  </w:num>
  <w:num w:numId="37">
    <w:abstractNumId w:val="4"/>
  </w:num>
  <w:num w:numId="38">
    <w:abstractNumId w:val="14"/>
  </w:num>
  <w:num w:numId="39">
    <w:abstractNumId w:val="25"/>
  </w:num>
  <w:num w:numId="40">
    <w:abstractNumId w:val="27"/>
  </w:num>
  <w:num w:numId="41">
    <w:abstractNumId w:val="17"/>
  </w:num>
  <w:num w:numId="42">
    <w:abstractNumId w:val="35"/>
  </w:num>
  <w:num w:numId="43">
    <w:abstractNumId w:val="5"/>
  </w:num>
  <w:num w:numId="44">
    <w:abstractNumId w:val="29"/>
  </w:num>
  <w:num w:numId="45">
    <w:abstractNumId w:val="48"/>
  </w:num>
  <w:num w:numId="46">
    <w:abstractNumId w:val="26"/>
  </w:num>
  <w:num w:numId="47">
    <w:abstractNumId w:val="44"/>
  </w:num>
  <w:num w:numId="48">
    <w:abstractNumId w:val="42"/>
  </w:num>
  <w:num w:numId="49">
    <w:abstractNumId w:val="7"/>
  </w:num>
  <w:num w:numId="50">
    <w:abstractNumId w:val="1"/>
  </w:num>
  <w:num w:numId="51">
    <w:abstractNumId w:val="16"/>
  </w:num>
  <w:num w:numId="52">
    <w:abstractNumId w:val="47"/>
  </w:num>
  <w:num w:numId="53">
    <w:abstractNumId w:val="47"/>
  </w:num>
  <w:num w:numId="54">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47"/>
  </w:num>
  <w:num w:numId="56">
    <w:abstractNumId w:val="47"/>
  </w:num>
  <w:num w:numId="57">
    <w:abstractNumId w:val="47"/>
  </w:num>
  <w:num w:numId="58">
    <w:abstractNumId w:val="47"/>
  </w:num>
  <w:num w:numId="59">
    <w:abstractNumId w:val="47"/>
  </w:num>
  <w:num w:numId="60">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Landis, Lawrence">
    <w15:presenceInfo w15:providerId="AD" w15:userId="S::lawrence.landis@intel.com::ff3379c7-2f69-4c21-8c0e-074399eb14cb"/>
  </w15:person>
  <w15:person w15:author="Tyler Sheaves">
    <w15:presenceInfo w15:providerId="None" w15:userId="Tyler Sheav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revisionView w:markup="0"/>
  <w:trackRevisions/>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5EAE"/>
    <w:rsid w:val="00001B9D"/>
    <w:rsid w:val="0001007B"/>
    <w:rsid w:val="00011394"/>
    <w:rsid w:val="000125CC"/>
    <w:rsid w:val="0001275E"/>
    <w:rsid w:val="00023A06"/>
    <w:rsid w:val="000305AF"/>
    <w:rsid w:val="000322E1"/>
    <w:rsid w:val="00034C6D"/>
    <w:rsid w:val="0003519F"/>
    <w:rsid w:val="00036387"/>
    <w:rsid w:val="00036EB0"/>
    <w:rsid w:val="00037694"/>
    <w:rsid w:val="00037793"/>
    <w:rsid w:val="00040D94"/>
    <w:rsid w:val="00041D70"/>
    <w:rsid w:val="00041F90"/>
    <w:rsid w:val="000440FA"/>
    <w:rsid w:val="0004622E"/>
    <w:rsid w:val="00047361"/>
    <w:rsid w:val="0004759B"/>
    <w:rsid w:val="000522F3"/>
    <w:rsid w:val="00052BCC"/>
    <w:rsid w:val="000532D6"/>
    <w:rsid w:val="00053350"/>
    <w:rsid w:val="00061CA6"/>
    <w:rsid w:val="00063F2C"/>
    <w:rsid w:val="00064C8D"/>
    <w:rsid w:val="000651F8"/>
    <w:rsid w:val="00066781"/>
    <w:rsid w:val="00070493"/>
    <w:rsid w:val="0007104F"/>
    <w:rsid w:val="00071F60"/>
    <w:rsid w:val="000737FF"/>
    <w:rsid w:val="00074E81"/>
    <w:rsid w:val="000763D6"/>
    <w:rsid w:val="00077151"/>
    <w:rsid w:val="0008075B"/>
    <w:rsid w:val="00080A0C"/>
    <w:rsid w:val="00081DEB"/>
    <w:rsid w:val="00082638"/>
    <w:rsid w:val="000837CD"/>
    <w:rsid w:val="000902F2"/>
    <w:rsid w:val="00090D6B"/>
    <w:rsid w:val="000910D3"/>
    <w:rsid w:val="000913F7"/>
    <w:rsid w:val="00094A22"/>
    <w:rsid w:val="00095410"/>
    <w:rsid w:val="000A02B9"/>
    <w:rsid w:val="000A0AA7"/>
    <w:rsid w:val="000A11BF"/>
    <w:rsid w:val="000A2709"/>
    <w:rsid w:val="000A40B9"/>
    <w:rsid w:val="000A5E59"/>
    <w:rsid w:val="000A680E"/>
    <w:rsid w:val="000A7056"/>
    <w:rsid w:val="000B0252"/>
    <w:rsid w:val="000B2AFE"/>
    <w:rsid w:val="000B3B7E"/>
    <w:rsid w:val="000B5AEF"/>
    <w:rsid w:val="000C23A3"/>
    <w:rsid w:val="000C3265"/>
    <w:rsid w:val="000C4A00"/>
    <w:rsid w:val="000C592C"/>
    <w:rsid w:val="000C5A04"/>
    <w:rsid w:val="000C654D"/>
    <w:rsid w:val="000D0621"/>
    <w:rsid w:val="000D0BED"/>
    <w:rsid w:val="000D2BC9"/>
    <w:rsid w:val="000D351C"/>
    <w:rsid w:val="000D55D2"/>
    <w:rsid w:val="000D65A8"/>
    <w:rsid w:val="000E0014"/>
    <w:rsid w:val="000E12C8"/>
    <w:rsid w:val="000E3AB8"/>
    <w:rsid w:val="000E70D1"/>
    <w:rsid w:val="000F13D7"/>
    <w:rsid w:val="000F64DB"/>
    <w:rsid w:val="000F7AE6"/>
    <w:rsid w:val="00100CFC"/>
    <w:rsid w:val="001018A3"/>
    <w:rsid w:val="00102264"/>
    <w:rsid w:val="001038D0"/>
    <w:rsid w:val="001045D8"/>
    <w:rsid w:val="00111E1C"/>
    <w:rsid w:val="00112AD4"/>
    <w:rsid w:val="00114CB7"/>
    <w:rsid w:val="001151E8"/>
    <w:rsid w:val="00117269"/>
    <w:rsid w:val="001178E9"/>
    <w:rsid w:val="00126E1A"/>
    <w:rsid w:val="00130B54"/>
    <w:rsid w:val="00130C54"/>
    <w:rsid w:val="001312F2"/>
    <w:rsid w:val="00131309"/>
    <w:rsid w:val="0013230A"/>
    <w:rsid w:val="001336F2"/>
    <w:rsid w:val="00133809"/>
    <w:rsid w:val="00133AFD"/>
    <w:rsid w:val="00143865"/>
    <w:rsid w:val="0015079F"/>
    <w:rsid w:val="001523DE"/>
    <w:rsid w:val="00152AC0"/>
    <w:rsid w:val="0015647B"/>
    <w:rsid w:val="00162F9F"/>
    <w:rsid w:val="00163833"/>
    <w:rsid w:val="00163A03"/>
    <w:rsid w:val="00165C73"/>
    <w:rsid w:val="00167CEF"/>
    <w:rsid w:val="00171896"/>
    <w:rsid w:val="001745B3"/>
    <w:rsid w:val="001767F1"/>
    <w:rsid w:val="00184D4C"/>
    <w:rsid w:val="0018527D"/>
    <w:rsid w:val="00186F7C"/>
    <w:rsid w:val="00186F92"/>
    <w:rsid w:val="001874DA"/>
    <w:rsid w:val="001901BF"/>
    <w:rsid w:val="001929DC"/>
    <w:rsid w:val="00192A81"/>
    <w:rsid w:val="00195403"/>
    <w:rsid w:val="00195E68"/>
    <w:rsid w:val="0019616C"/>
    <w:rsid w:val="001A2B07"/>
    <w:rsid w:val="001A3DEA"/>
    <w:rsid w:val="001A566B"/>
    <w:rsid w:val="001A7BEE"/>
    <w:rsid w:val="001B1020"/>
    <w:rsid w:val="001B613B"/>
    <w:rsid w:val="001B741A"/>
    <w:rsid w:val="001B757B"/>
    <w:rsid w:val="001C071B"/>
    <w:rsid w:val="001C1A7D"/>
    <w:rsid w:val="001C2241"/>
    <w:rsid w:val="001C4DC1"/>
    <w:rsid w:val="001C6A9A"/>
    <w:rsid w:val="001C701E"/>
    <w:rsid w:val="001C7897"/>
    <w:rsid w:val="001D297E"/>
    <w:rsid w:val="001D44EE"/>
    <w:rsid w:val="001D4FDB"/>
    <w:rsid w:val="001D7B93"/>
    <w:rsid w:val="001E048B"/>
    <w:rsid w:val="001E16D3"/>
    <w:rsid w:val="001E3F46"/>
    <w:rsid w:val="001E78A1"/>
    <w:rsid w:val="001F1949"/>
    <w:rsid w:val="00202452"/>
    <w:rsid w:val="00203D59"/>
    <w:rsid w:val="002041C7"/>
    <w:rsid w:val="00211D73"/>
    <w:rsid w:val="00211E95"/>
    <w:rsid w:val="00212A4D"/>
    <w:rsid w:val="0021517A"/>
    <w:rsid w:val="00216A4F"/>
    <w:rsid w:val="0021777C"/>
    <w:rsid w:val="00221AFB"/>
    <w:rsid w:val="00221EB9"/>
    <w:rsid w:val="0022241A"/>
    <w:rsid w:val="00223FF9"/>
    <w:rsid w:val="002262A0"/>
    <w:rsid w:val="00227BEA"/>
    <w:rsid w:val="0023297C"/>
    <w:rsid w:val="0023368B"/>
    <w:rsid w:val="002340DD"/>
    <w:rsid w:val="00235037"/>
    <w:rsid w:val="00240068"/>
    <w:rsid w:val="00240C09"/>
    <w:rsid w:val="0024308D"/>
    <w:rsid w:val="00245E44"/>
    <w:rsid w:val="00246D76"/>
    <w:rsid w:val="0024742B"/>
    <w:rsid w:val="00250348"/>
    <w:rsid w:val="002503ED"/>
    <w:rsid w:val="002511DE"/>
    <w:rsid w:val="00254026"/>
    <w:rsid w:val="0025446F"/>
    <w:rsid w:val="0025501B"/>
    <w:rsid w:val="002553E8"/>
    <w:rsid w:val="002561EC"/>
    <w:rsid w:val="00257D44"/>
    <w:rsid w:val="0026003D"/>
    <w:rsid w:val="002612C1"/>
    <w:rsid w:val="002615F9"/>
    <w:rsid w:val="002617F9"/>
    <w:rsid w:val="00261BFD"/>
    <w:rsid w:val="002623FB"/>
    <w:rsid w:val="00262A61"/>
    <w:rsid w:val="00265895"/>
    <w:rsid w:val="0026602C"/>
    <w:rsid w:val="00266131"/>
    <w:rsid w:val="00270C27"/>
    <w:rsid w:val="00272252"/>
    <w:rsid w:val="00273997"/>
    <w:rsid w:val="0027428C"/>
    <w:rsid w:val="00274B1C"/>
    <w:rsid w:val="002752A8"/>
    <w:rsid w:val="00275A89"/>
    <w:rsid w:val="00280548"/>
    <w:rsid w:val="00280AE5"/>
    <w:rsid w:val="00281042"/>
    <w:rsid w:val="00281292"/>
    <w:rsid w:val="002818A4"/>
    <w:rsid w:val="0028282A"/>
    <w:rsid w:val="00282A1F"/>
    <w:rsid w:val="00284A9B"/>
    <w:rsid w:val="00286A4C"/>
    <w:rsid w:val="00287C46"/>
    <w:rsid w:val="002902EC"/>
    <w:rsid w:val="00290947"/>
    <w:rsid w:val="00293A7B"/>
    <w:rsid w:val="00296702"/>
    <w:rsid w:val="002973CC"/>
    <w:rsid w:val="002A43E4"/>
    <w:rsid w:val="002A5604"/>
    <w:rsid w:val="002A5668"/>
    <w:rsid w:val="002A6772"/>
    <w:rsid w:val="002A6DB0"/>
    <w:rsid w:val="002A7D5F"/>
    <w:rsid w:val="002B1A99"/>
    <w:rsid w:val="002B2018"/>
    <w:rsid w:val="002B2897"/>
    <w:rsid w:val="002B299F"/>
    <w:rsid w:val="002B5F90"/>
    <w:rsid w:val="002B6408"/>
    <w:rsid w:val="002B7AE5"/>
    <w:rsid w:val="002B7FA3"/>
    <w:rsid w:val="002C2E23"/>
    <w:rsid w:val="002C31A5"/>
    <w:rsid w:val="002C3E5F"/>
    <w:rsid w:val="002C44D4"/>
    <w:rsid w:val="002C5DE3"/>
    <w:rsid w:val="002C6D03"/>
    <w:rsid w:val="002D0DA9"/>
    <w:rsid w:val="002D12EF"/>
    <w:rsid w:val="002D3408"/>
    <w:rsid w:val="002D534B"/>
    <w:rsid w:val="002D54B9"/>
    <w:rsid w:val="002D7550"/>
    <w:rsid w:val="002E0F86"/>
    <w:rsid w:val="002E10AF"/>
    <w:rsid w:val="002E154D"/>
    <w:rsid w:val="002F1BAD"/>
    <w:rsid w:val="002F24B9"/>
    <w:rsid w:val="002F2B6F"/>
    <w:rsid w:val="002F3CF7"/>
    <w:rsid w:val="002F52F4"/>
    <w:rsid w:val="002F5903"/>
    <w:rsid w:val="0030300E"/>
    <w:rsid w:val="003030FB"/>
    <w:rsid w:val="00303556"/>
    <w:rsid w:val="003059CD"/>
    <w:rsid w:val="003125E9"/>
    <w:rsid w:val="003133E0"/>
    <w:rsid w:val="003235F1"/>
    <w:rsid w:val="00323C2A"/>
    <w:rsid w:val="003242F4"/>
    <w:rsid w:val="00325797"/>
    <w:rsid w:val="00326C43"/>
    <w:rsid w:val="00327853"/>
    <w:rsid w:val="00330261"/>
    <w:rsid w:val="00331C33"/>
    <w:rsid w:val="003329BB"/>
    <w:rsid w:val="00332DAF"/>
    <w:rsid w:val="00333903"/>
    <w:rsid w:val="00336964"/>
    <w:rsid w:val="003401C5"/>
    <w:rsid w:val="00340E14"/>
    <w:rsid w:val="00341B2F"/>
    <w:rsid w:val="0034282F"/>
    <w:rsid w:val="00345FE2"/>
    <w:rsid w:val="00347401"/>
    <w:rsid w:val="00347979"/>
    <w:rsid w:val="0035210B"/>
    <w:rsid w:val="00353807"/>
    <w:rsid w:val="003609A2"/>
    <w:rsid w:val="0036118E"/>
    <w:rsid w:val="00361EC0"/>
    <w:rsid w:val="003637E8"/>
    <w:rsid w:val="00364DAD"/>
    <w:rsid w:val="00365588"/>
    <w:rsid w:val="00367117"/>
    <w:rsid w:val="00371772"/>
    <w:rsid w:val="00373A8C"/>
    <w:rsid w:val="0037403A"/>
    <w:rsid w:val="00374574"/>
    <w:rsid w:val="0038157B"/>
    <w:rsid w:val="00382318"/>
    <w:rsid w:val="0038371C"/>
    <w:rsid w:val="0038451C"/>
    <w:rsid w:val="003911F0"/>
    <w:rsid w:val="00392DB2"/>
    <w:rsid w:val="00394CC9"/>
    <w:rsid w:val="00396E92"/>
    <w:rsid w:val="003972A7"/>
    <w:rsid w:val="00397956"/>
    <w:rsid w:val="003A02BE"/>
    <w:rsid w:val="003A1B8C"/>
    <w:rsid w:val="003B006E"/>
    <w:rsid w:val="003B1B76"/>
    <w:rsid w:val="003B436D"/>
    <w:rsid w:val="003B5A26"/>
    <w:rsid w:val="003B636B"/>
    <w:rsid w:val="003B6FC9"/>
    <w:rsid w:val="003B7578"/>
    <w:rsid w:val="003C0385"/>
    <w:rsid w:val="003C168D"/>
    <w:rsid w:val="003C21F8"/>
    <w:rsid w:val="003C3D35"/>
    <w:rsid w:val="003C45EB"/>
    <w:rsid w:val="003C5DEE"/>
    <w:rsid w:val="003C661A"/>
    <w:rsid w:val="003C7F3C"/>
    <w:rsid w:val="003D37A2"/>
    <w:rsid w:val="003D507B"/>
    <w:rsid w:val="003E0EBF"/>
    <w:rsid w:val="003E1EAC"/>
    <w:rsid w:val="003E2676"/>
    <w:rsid w:val="003E2737"/>
    <w:rsid w:val="003E3A25"/>
    <w:rsid w:val="003E3E20"/>
    <w:rsid w:val="003E4D5E"/>
    <w:rsid w:val="003E6491"/>
    <w:rsid w:val="003F0647"/>
    <w:rsid w:val="003F13C1"/>
    <w:rsid w:val="003F1A30"/>
    <w:rsid w:val="003F1F6D"/>
    <w:rsid w:val="003F2119"/>
    <w:rsid w:val="003F4134"/>
    <w:rsid w:val="003F5CE2"/>
    <w:rsid w:val="003F7B4A"/>
    <w:rsid w:val="004047DE"/>
    <w:rsid w:val="00404EDB"/>
    <w:rsid w:val="00405AA1"/>
    <w:rsid w:val="0040712E"/>
    <w:rsid w:val="00410432"/>
    <w:rsid w:val="00410C9E"/>
    <w:rsid w:val="0041526E"/>
    <w:rsid w:val="004158F0"/>
    <w:rsid w:val="004160EF"/>
    <w:rsid w:val="00417346"/>
    <w:rsid w:val="00417547"/>
    <w:rsid w:val="004228D9"/>
    <w:rsid w:val="00423816"/>
    <w:rsid w:val="00424985"/>
    <w:rsid w:val="00425C75"/>
    <w:rsid w:val="00426E8F"/>
    <w:rsid w:val="00432523"/>
    <w:rsid w:val="00432821"/>
    <w:rsid w:val="00432AE6"/>
    <w:rsid w:val="00432E75"/>
    <w:rsid w:val="00434DA8"/>
    <w:rsid w:val="00435615"/>
    <w:rsid w:val="00440BB4"/>
    <w:rsid w:val="00440DA6"/>
    <w:rsid w:val="004415E8"/>
    <w:rsid w:val="00441E4D"/>
    <w:rsid w:val="00444F34"/>
    <w:rsid w:val="00451287"/>
    <w:rsid w:val="0045223E"/>
    <w:rsid w:val="00454470"/>
    <w:rsid w:val="004550EB"/>
    <w:rsid w:val="00455D6E"/>
    <w:rsid w:val="00456C5E"/>
    <w:rsid w:val="00456F56"/>
    <w:rsid w:val="004574EE"/>
    <w:rsid w:val="004640CE"/>
    <w:rsid w:val="0046528F"/>
    <w:rsid w:val="00470995"/>
    <w:rsid w:val="00471FAE"/>
    <w:rsid w:val="00472FDD"/>
    <w:rsid w:val="00474CDC"/>
    <w:rsid w:val="00475DE9"/>
    <w:rsid w:val="004773F7"/>
    <w:rsid w:val="004821E6"/>
    <w:rsid w:val="00484AC2"/>
    <w:rsid w:val="00490BB7"/>
    <w:rsid w:val="004933D7"/>
    <w:rsid w:val="00493677"/>
    <w:rsid w:val="004947FB"/>
    <w:rsid w:val="004A0204"/>
    <w:rsid w:val="004A11AE"/>
    <w:rsid w:val="004A3BCE"/>
    <w:rsid w:val="004A3FB0"/>
    <w:rsid w:val="004A6117"/>
    <w:rsid w:val="004A7B88"/>
    <w:rsid w:val="004B0B99"/>
    <w:rsid w:val="004B1862"/>
    <w:rsid w:val="004B25F9"/>
    <w:rsid w:val="004B40F0"/>
    <w:rsid w:val="004B5D96"/>
    <w:rsid w:val="004C034A"/>
    <w:rsid w:val="004C1AC1"/>
    <w:rsid w:val="004C6E56"/>
    <w:rsid w:val="004C7229"/>
    <w:rsid w:val="004D0699"/>
    <w:rsid w:val="004D104C"/>
    <w:rsid w:val="004D1B6E"/>
    <w:rsid w:val="004D583C"/>
    <w:rsid w:val="004D7160"/>
    <w:rsid w:val="004D7227"/>
    <w:rsid w:val="004D7AE7"/>
    <w:rsid w:val="004E254B"/>
    <w:rsid w:val="004E2E26"/>
    <w:rsid w:val="004E428D"/>
    <w:rsid w:val="004E4D31"/>
    <w:rsid w:val="004E557F"/>
    <w:rsid w:val="004E6292"/>
    <w:rsid w:val="004F1D90"/>
    <w:rsid w:val="004F5FBF"/>
    <w:rsid w:val="004F5FCD"/>
    <w:rsid w:val="004F7065"/>
    <w:rsid w:val="004F7964"/>
    <w:rsid w:val="00506556"/>
    <w:rsid w:val="0050675B"/>
    <w:rsid w:val="0051290F"/>
    <w:rsid w:val="0051412F"/>
    <w:rsid w:val="005216B5"/>
    <w:rsid w:val="005257B5"/>
    <w:rsid w:val="00530E5B"/>
    <w:rsid w:val="0053149B"/>
    <w:rsid w:val="00532AD2"/>
    <w:rsid w:val="005340F8"/>
    <w:rsid w:val="00535F66"/>
    <w:rsid w:val="005457BD"/>
    <w:rsid w:val="00546152"/>
    <w:rsid w:val="00547E9C"/>
    <w:rsid w:val="00550304"/>
    <w:rsid w:val="00550780"/>
    <w:rsid w:val="005517CA"/>
    <w:rsid w:val="00554935"/>
    <w:rsid w:val="00556302"/>
    <w:rsid w:val="005605FE"/>
    <w:rsid w:val="005609DB"/>
    <w:rsid w:val="00560EC0"/>
    <w:rsid w:val="00560F30"/>
    <w:rsid w:val="00560F66"/>
    <w:rsid w:val="005629A7"/>
    <w:rsid w:val="005629DC"/>
    <w:rsid w:val="00563A14"/>
    <w:rsid w:val="005677C8"/>
    <w:rsid w:val="005706D6"/>
    <w:rsid w:val="0057192B"/>
    <w:rsid w:val="005724F1"/>
    <w:rsid w:val="00573D15"/>
    <w:rsid w:val="0057628D"/>
    <w:rsid w:val="00576E66"/>
    <w:rsid w:val="00587B90"/>
    <w:rsid w:val="00593DCF"/>
    <w:rsid w:val="005A18E1"/>
    <w:rsid w:val="005A1C09"/>
    <w:rsid w:val="005A22AB"/>
    <w:rsid w:val="005A61CD"/>
    <w:rsid w:val="005A7233"/>
    <w:rsid w:val="005B1645"/>
    <w:rsid w:val="005B20DB"/>
    <w:rsid w:val="005B3E37"/>
    <w:rsid w:val="005B5482"/>
    <w:rsid w:val="005B7FA8"/>
    <w:rsid w:val="005C1C68"/>
    <w:rsid w:val="005C1D26"/>
    <w:rsid w:val="005C2F54"/>
    <w:rsid w:val="005C4018"/>
    <w:rsid w:val="005C4B18"/>
    <w:rsid w:val="005C7277"/>
    <w:rsid w:val="005D3F81"/>
    <w:rsid w:val="005D5C26"/>
    <w:rsid w:val="005D71C1"/>
    <w:rsid w:val="005E441A"/>
    <w:rsid w:val="005E6B0B"/>
    <w:rsid w:val="005F1099"/>
    <w:rsid w:val="005F4B24"/>
    <w:rsid w:val="005F50F6"/>
    <w:rsid w:val="0060280A"/>
    <w:rsid w:val="00602A03"/>
    <w:rsid w:val="0060306A"/>
    <w:rsid w:val="00603ED9"/>
    <w:rsid w:val="0060659C"/>
    <w:rsid w:val="00606C9E"/>
    <w:rsid w:val="00607170"/>
    <w:rsid w:val="00613E7E"/>
    <w:rsid w:val="006167B6"/>
    <w:rsid w:val="00617D74"/>
    <w:rsid w:val="006204DA"/>
    <w:rsid w:val="00621DD0"/>
    <w:rsid w:val="00621E0A"/>
    <w:rsid w:val="0062317C"/>
    <w:rsid w:val="006238F3"/>
    <w:rsid w:val="006246C0"/>
    <w:rsid w:val="00625B49"/>
    <w:rsid w:val="00625EAE"/>
    <w:rsid w:val="00627984"/>
    <w:rsid w:val="00631621"/>
    <w:rsid w:val="0063274A"/>
    <w:rsid w:val="006358BB"/>
    <w:rsid w:val="00642722"/>
    <w:rsid w:val="006465A3"/>
    <w:rsid w:val="0064661D"/>
    <w:rsid w:val="0064698E"/>
    <w:rsid w:val="006470DA"/>
    <w:rsid w:val="00647FF3"/>
    <w:rsid w:val="006508DD"/>
    <w:rsid w:val="006523BD"/>
    <w:rsid w:val="00652726"/>
    <w:rsid w:val="0065297F"/>
    <w:rsid w:val="00654A11"/>
    <w:rsid w:val="00655ACC"/>
    <w:rsid w:val="006566A1"/>
    <w:rsid w:val="00660141"/>
    <w:rsid w:val="00660F96"/>
    <w:rsid w:val="006621E0"/>
    <w:rsid w:val="00662F5F"/>
    <w:rsid w:val="0066535F"/>
    <w:rsid w:val="006664C6"/>
    <w:rsid w:val="00671B45"/>
    <w:rsid w:val="00671D77"/>
    <w:rsid w:val="0067293D"/>
    <w:rsid w:val="00675EDB"/>
    <w:rsid w:val="006777B0"/>
    <w:rsid w:val="0068080B"/>
    <w:rsid w:val="006817FB"/>
    <w:rsid w:val="006819BC"/>
    <w:rsid w:val="00683678"/>
    <w:rsid w:val="00683980"/>
    <w:rsid w:val="0068431B"/>
    <w:rsid w:val="006945A6"/>
    <w:rsid w:val="006945BE"/>
    <w:rsid w:val="00695F91"/>
    <w:rsid w:val="006A1979"/>
    <w:rsid w:val="006A207E"/>
    <w:rsid w:val="006A3DE9"/>
    <w:rsid w:val="006A3FCA"/>
    <w:rsid w:val="006A4A51"/>
    <w:rsid w:val="006A59E7"/>
    <w:rsid w:val="006A648D"/>
    <w:rsid w:val="006A74BF"/>
    <w:rsid w:val="006B0D2E"/>
    <w:rsid w:val="006B1DC3"/>
    <w:rsid w:val="006B4C9F"/>
    <w:rsid w:val="006B4D0F"/>
    <w:rsid w:val="006B66D5"/>
    <w:rsid w:val="006C0CD4"/>
    <w:rsid w:val="006C1AB0"/>
    <w:rsid w:val="006C1E6D"/>
    <w:rsid w:val="006C1F7E"/>
    <w:rsid w:val="006C29EE"/>
    <w:rsid w:val="006D2A86"/>
    <w:rsid w:val="006D2C26"/>
    <w:rsid w:val="006D37E8"/>
    <w:rsid w:val="006D4689"/>
    <w:rsid w:val="006D4AED"/>
    <w:rsid w:val="006D740E"/>
    <w:rsid w:val="006E1F43"/>
    <w:rsid w:val="006E2868"/>
    <w:rsid w:val="006E3CE8"/>
    <w:rsid w:val="006E560A"/>
    <w:rsid w:val="006E73A2"/>
    <w:rsid w:val="006F0900"/>
    <w:rsid w:val="006F2924"/>
    <w:rsid w:val="006F5FA2"/>
    <w:rsid w:val="006F626D"/>
    <w:rsid w:val="006F7463"/>
    <w:rsid w:val="006F7E7E"/>
    <w:rsid w:val="00700825"/>
    <w:rsid w:val="007070FF"/>
    <w:rsid w:val="007073C8"/>
    <w:rsid w:val="00714467"/>
    <w:rsid w:val="00714C1B"/>
    <w:rsid w:val="007164A1"/>
    <w:rsid w:val="00716C76"/>
    <w:rsid w:val="00717217"/>
    <w:rsid w:val="00717787"/>
    <w:rsid w:val="007205B8"/>
    <w:rsid w:val="0072095A"/>
    <w:rsid w:val="00723179"/>
    <w:rsid w:val="007232FE"/>
    <w:rsid w:val="007276D6"/>
    <w:rsid w:val="00727C36"/>
    <w:rsid w:val="007303A9"/>
    <w:rsid w:val="007321EB"/>
    <w:rsid w:val="00732F9F"/>
    <w:rsid w:val="00733093"/>
    <w:rsid w:val="0073585E"/>
    <w:rsid w:val="007405CE"/>
    <w:rsid w:val="00741946"/>
    <w:rsid w:val="007426AA"/>
    <w:rsid w:val="00742B69"/>
    <w:rsid w:val="00743856"/>
    <w:rsid w:val="00743EF6"/>
    <w:rsid w:val="0074476A"/>
    <w:rsid w:val="007468A0"/>
    <w:rsid w:val="0075110F"/>
    <w:rsid w:val="007527E4"/>
    <w:rsid w:val="00754575"/>
    <w:rsid w:val="0075541B"/>
    <w:rsid w:val="00755E4C"/>
    <w:rsid w:val="00760650"/>
    <w:rsid w:val="00763963"/>
    <w:rsid w:val="007643B3"/>
    <w:rsid w:val="007662F6"/>
    <w:rsid w:val="007674DB"/>
    <w:rsid w:val="00772E2A"/>
    <w:rsid w:val="00773ABE"/>
    <w:rsid w:val="007773F9"/>
    <w:rsid w:val="00777A7A"/>
    <w:rsid w:val="00777D59"/>
    <w:rsid w:val="00777E3B"/>
    <w:rsid w:val="00781E10"/>
    <w:rsid w:val="00781EF4"/>
    <w:rsid w:val="00783AE0"/>
    <w:rsid w:val="00784CED"/>
    <w:rsid w:val="00787FBB"/>
    <w:rsid w:val="00790BFA"/>
    <w:rsid w:val="007910C1"/>
    <w:rsid w:val="00794E7C"/>
    <w:rsid w:val="00795369"/>
    <w:rsid w:val="0079771C"/>
    <w:rsid w:val="007A0968"/>
    <w:rsid w:val="007A274D"/>
    <w:rsid w:val="007A2B36"/>
    <w:rsid w:val="007A33DF"/>
    <w:rsid w:val="007A3C19"/>
    <w:rsid w:val="007B018D"/>
    <w:rsid w:val="007B0DCC"/>
    <w:rsid w:val="007B1974"/>
    <w:rsid w:val="007B20EE"/>
    <w:rsid w:val="007B4358"/>
    <w:rsid w:val="007B4905"/>
    <w:rsid w:val="007B7F31"/>
    <w:rsid w:val="007C7167"/>
    <w:rsid w:val="007D71FD"/>
    <w:rsid w:val="007E176D"/>
    <w:rsid w:val="007E2DEF"/>
    <w:rsid w:val="007E4E1C"/>
    <w:rsid w:val="007E6D3D"/>
    <w:rsid w:val="007F0441"/>
    <w:rsid w:val="007F2226"/>
    <w:rsid w:val="007F3412"/>
    <w:rsid w:val="007F485B"/>
    <w:rsid w:val="007F70D7"/>
    <w:rsid w:val="007F7601"/>
    <w:rsid w:val="00800E62"/>
    <w:rsid w:val="008010BB"/>
    <w:rsid w:val="00801A8E"/>
    <w:rsid w:val="00801C1B"/>
    <w:rsid w:val="00805126"/>
    <w:rsid w:val="00811A45"/>
    <w:rsid w:val="00815A86"/>
    <w:rsid w:val="00815EEA"/>
    <w:rsid w:val="00816741"/>
    <w:rsid w:val="0081775B"/>
    <w:rsid w:val="00820FA4"/>
    <w:rsid w:val="008211E0"/>
    <w:rsid w:val="00824EF5"/>
    <w:rsid w:val="00826F0F"/>
    <w:rsid w:val="008277A2"/>
    <w:rsid w:val="0083026D"/>
    <w:rsid w:val="00830EC6"/>
    <w:rsid w:val="00831206"/>
    <w:rsid w:val="00831463"/>
    <w:rsid w:val="00834238"/>
    <w:rsid w:val="0083502A"/>
    <w:rsid w:val="0084008A"/>
    <w:rsid w:val="00842CA6"/>
    <w:rsid w:val="00843107"/>
    <w:rsid w:val="0084410C"/>
    <w:rsid w:val="008441D7"/>
    <w:rsid w:val="0084421B"/>
    <w:rsid w:val="00847E82"/>
    <w:rsid w:val="00852208"/>
    <w:rsid w:val="00854DE6"/>
    <w:rsid w:val="00855CED"/>
    <w:rsid w:val="008642E8"/>
    <w:rsid w:val="008651E0"/>
    <w:rsid w:val="0086619C"/>
    <w:rsid w:val="00866849"/>
    <w:rsid w:val="00867CDC"/>
    <w:rsid w:val="00870B95"/>
    <w:rsid w:val="008741A7"/>
    <w:rsid w:val="00874750"/>
    <w:rsid w:val="00876965"/>
    <w:rsid w:val="00877DB8"/>
    <w:rsid w:val="008808C0"/>
    <w:rsid w:val="0088152E"/>
    <w:rsid w:val="00886C38"/>
    <w:rsid w:val="00887ECC"/>
    <w:rsid w:val="008930F8"/>
    <w:rsid w:val="008939F0"/>
    <w:rsid w:val="00893A62"/>
    <w:rsid w:val="00893BC4"/>
    <w:rsid w:val="0089645D"/>
    <w:rsid w:val="00896DAA"/>
    <w:rsid w:val="008976C0"/>
    <w:rsid w:val="00897949"/>
    <w:rsid w:val="008A21A4"/>
    <w:rsid w:val="008A384C"/>
    <w:rsid w:val="008A3C7B"/>
    <w:rsid w:val="008A50BD"/>
    <w:rsid w:val="008A6156"/>
    <w:rsid w:val="008B2C39"/>
    <w:rsid w:val="008B2EE5"/>
    <w:rsid w:val="008B46FC"/>
    <w:rsid w:val="008B5F76"/>
    <w:rsid w:val="008C4CB1"/>
    <w:rsid w:val="008C5DC5"/>
    <w:rsid w:val="008C5F1A"/>
    <w:rsid w:val="008C6594"/>
    <w:rsid w:val="008C6EB5"/>
    <w:rsid w:val="008D03BD"/>
    <w:rsid w:val="008D0A2B"/>
    <w:rsid w:val="008D189E"/>
    <w:rsid w:val="008D680B"/>
    <w:rsid w:val="008E486C"/>
    <w:rsid w:val="008E60C5"/>
    <w:rsid w:val="008E657D"/>
    <w:rsid w:val="008E6936"/>
    <w:rsid w:val="008E6C1C"/>
    <w:rsid w:val="008E7126"/>
    <w:rsid w:val="008F0328"/>
    <w:rsid w:val="008F0859"/>
    <w:rsid w:val="008F21A4"/>
    <w:rsid w:val="008F3F62"/>
    <w:rsid w:val="008F5A4B"/>
    <w:rsid w:val="008F6940"/>
    <w:rsid w:val="008F7BB4"/>
    <w:rsid w:val="009014FD"/>
    <w:rsid w:val="009021F9"/>
    <w:rsid w:val="009031F7"/>
    <w:rsid w:val="00906262"/>
    <w:rsid w:val="00910EC7"/>
    <w:rsid w:val="00910F13"/>
    <w:rsid w:val="009121B2"/>
    <w:rsid w:val="0091315C"/>
    <w:rsid w:val="00914809"/>
    <w:rsid w:val="0091684F"/>
    <w:rsid w:val="00920AF6"/>
    <w:rsid w:val="00921DCE"/>
    <w:rsid w:val="009224F6"/>
    <w:rsid w:val="00925034"/>
    <w:rsid w:val="009263C6"/>
    <w:rsid w:val="00932E8C"/>
    <w:rsid w:val="00933781"/>
    <w:rsid w:val="00935622"/>
    <w:rsid w:val="00941B4F"/>
    <w:rsid w:val="0094206E"/>
    <w:rsid w:val="0094289C"/>
    <w:rsid w:val="009431CB"/>
    <w:rsid w:val="00943A11"/>
    <w:rsid w:val="009441F0"/>
    <w:rsid w:val="00944746"/>
    <w:rsid w:val="00945BA4"/>
    <w:rsid w:val="00945DC0"/>
    <w:rsid w:val="00947C7D"/>
    <w:rsid w:val="00950077"/>
    <w:rsid w:val="00950ACC"/>
    <w:rsid w:val="00952AD3"/>
    <w:rsid w:val="00953074"/>
    <w:rsid w:val="0095340C"/>
    <w:rsid w:val="00953E9F"/>
    <w:rsid w:val="00957C08"/>
    <w:rsid w:val="00960F76"/>
    <w:rsid w:val="00963A6F"/>
    <w:rsid w:val="00963B65"/>
    <w:rsid w:val="00964201"/>
    <w:rsid w:val="00964E5F"/>
    <w:rsid w:val="009657F7"/>
    <w:rsid w:val="00967607"/>
    <w:rsid w:val="00967A4F"/>
    <w:rsid w:val="00967B17"/>
    <w:rsid w:val="00973117"/>
    <w:rsid w:val="0097399F"/>
    <w:rsid w:val="00975381"/>
    <w:rsid w:val="00976776"/>
    <w:rsid w:val="009777E7"/>
    <w:rsid w:val="00977D7F"/>
    <w:rsid w:val="00981C6A"/>
    <w:rsid w:val="00987B98"/>
    <w:rsid w:val="00987D05"/>
    <w:rsid w:val="00990D42"/>
    <w:rsid w:val="0099284D"/>
    <w:rsid w:val="009944EC"/>
    <w:rsid w:val="009A2B75"/>
    <w:rsid w:val="009A3DA4"/>
    <w:rsid w:val="009A53AE"/>
    <w:rsid w:val="009A5B42"/>
    <w:rsid w:val="009A7274"/>
    <w:rsid w:val="009A7B8A"/>
    <w:rsid w:val="009A7E2F"/>
    <w:rsid w:val="009B010C"/>
    <w:rsid w:val="009B1D7D"/>
    <w:rsid w:val="009B2E73"/>
    <w:rsid w:val="009B6A53"/>
    <w:rsid w:val="009B7228"/>
    <w:rsid w:val="009B7A23"/>
    <w:rsid w:val="009C1700"/>
    <w:rsid w:val="009C34BE"/>
    <w:rsid w:val="009C4028"/>
    <w:rsid w:val="009C5E2F"/>
    <w:rsid w:val="009C7A21"/>
    <w:rsid w:val="009D023A"/>
    <w:rsid w:val="009D1670"/>
    <w:rsid w:val="009D1EE8"/>
    <w:rsid w:val="009D23DE"/>
    <w:rsid w:val="009D2BDD"/>
    <w:rsid w:val="009D4E1E"/>
    <w:rsid w:val="009E069F"/>
    <w:rsid w:val="009E5CEB"/>
    <w:rsid w:val="009F536A"/>
    <w:rsid w:val="009F5F66"/>
    <w:rsid w:val="009F6F6A"/>
    <w:rsid w:val="00A00D7C"/>
    <w:rsid w:val="00A03B42"/>
    <w:rsid w:val="00A07127"/>
    <w:rsid w:val="00A17BC2"/>
    <w:rsid w:val="00A20D77"/>
    <w:rsid w:val="00A2429F"/>
    <w:rsid w:val="00A2748A"/>
    <w:rsid w:val="00A304FB"/>
    <w:rsid w:val="00A309A0"/>
    <w:rsid w:val="00A3388C"/>
    <w:rsid w:val="00A33F1B"/>
    <w:rsid w:val="00A35155"/>
    <w:rsid w:val="00A36F06"/>
    <w:rsid w:val="00A37DD9"/>
    <w:rsid w:val="00A42D24"/>
    <w:rsid w:val="00A43427"/>
    <w:rsid w:val="00A447EA"/>
    <w:rsid w:val="00A44BF3"/>
    <w:rsid w:val="00A44E72"/>
    <w:rsid w:val="00A52026"/>
    <w:rsid w:val="00A523FC"/>
    <w:rsid w:val="00A53351"/>
    <w:rsid w:val="00A53FCC"/>
    <w:rsid w:val="00A5401F"/>
    <w:rsid w:val="00A5450D"/>
    <w:rsid w:val="00A558B8"/>
    <w:rsid w:val="00A55B88"/>
    <w:rsid w:val="00A602D0"/>
    <w:rsid w:val="00A62908"/>
    <w:rsid w:val="00A668F7"/>
    <w:rsid w:val="00A72547"/>
    <w:rsid w:val="00A72E39"/>
    <w:rsid w:val="00A74CE5"/>
    <w:rsid w:val="00A76C55"/>
    <w:rsid w:val="00A77889"/>
    <w:rsid w:val="00A83B65"/>
    <w:rsid w:val="00A900F6"/>
    <w:rsid w:val="00A90512"/>
    <w:rsid w:val="00A90897"/>
    <w:rsid w:val="00A915B7"/>
    <w:rsid w:val="00A9241C"/>
    <w:rsid w:val="00A96914"/>
    <w:rsid w:val="00A973E5"/>
    <w:rsid w:val="00AA57B2"/>
    <w:rsid w:val="00AA6498"/>
    <w:rsid w:val="00AB03BE"/>
    <w:rsid w:val="00AB0A2D"/>
    <w:rsid w:val="00AB28D7"/>
    <w:rsid w:val="00AB3D3D"/>
    <w:rsid w:val="00AB6BD8"/>
    <w:rsid w:val="00AB700E"/>
    <w:rsid w:val="00AC2E3F"/>
    <w:rsid w:val="00AC3C85"/>
    <w:rsid w:val="00AC6541"/>
    <w:rsid w:val="00AD1125"/>
    <w:rsid w:val="00AD1F75"/>
    <w:rsid w:val="00AD2056"/>
    <w:rsid w:val="00AD27E9"/>
    <w:rsid w:val="00AD2F1C"/>
    <w:rsid w:val="00AD4D88"/>
    <w:rsid w:val="00AD5886"/>
    <w:rsid w:val="00AD6AEB"/>
    <w:rsid w:val="00AE04B0"/>
    <w:rsid w:val="00AE0CDF"/>
    <w:rsid w:val="00AE435B"/>
    <w:rsid w:val="00AE5B47"/>
    <w:rsid w:val="00AE7692"/>
    <w:rsid w:val="00AF0931"/>
    <w:rsid w:val="00AF594A"/>
    <w:rsid w:val="00AF653D"/>
    <w:rsid w:val="00AF7214"/>
    <w:rsid w:val="00B011FE"/>
    <w:rsid w:val="00B0487E"/>
    <w:rsid w:val="00B04AFF"/>
    <w:rsid w:val="00B05960"/>
    <w:rsid w:val="00B0692E"/>
    <w:rsid w:val="00B07EB4"/>
    <w:rsid w:val="00B117D4"/>
    <w:rsid w:val="00B117EB"/>
    <w:rsid w:val="00B144CB"/>
    <w:rsid w:val="00B15DF5"/>
    <w:rsid w:val="00B16C03"/>
    <w:rsid w:val="00B16E04"/>
    <w:rsid w:val="00B16E12"/>
    <w:rsid w:val="00B17B9E"/>
    <w:rsid w:val="00B17BE0"/>
    <w:rsid w:val="00B17DC5"/>
    <w:rsid w:val="00B207A0"/>
    <w:rsid w:val="00B21E75"/>
    <w:rsid w:val="00B23175"/>
    <w:rsid w:val="00B25F47"/>
    <w:rsid w:val="00B3082F"/>
    <w:rsid w:val="00B32BD8"/>
    <w:rsid w:val="00B37F17"/>
    <w:rsid w:val="00B43137"/>
    <w:rsid w:val="00B46B31"/>
    <w:rsid w:val="00B47CB6"/>
    <w:rsid w:val="00B51685"/>
    <w:rsid w:val="00B52CC8"/>
    <w:rsid w:val="00B53DC9"/>
    <w:rsid w:val="00B54991"/>
    <w:rsid w:val="00B54A17"/>
    <w:rsid w:val="00B54D33"/>
    <w:rsid w:val="00B622FD"/>
    <w:rsid w:val="00B63E1C"/>
    <w:rsid w:val="00B7028F"/>
    <w:rsid w:val="00B716C7"/>
    <w:rsid w:val="00B71911"/>
    <w:rsid w:val="00B74985"/>
    <w:rsid w:val="00B74EFD"/>
    <w:rsid w:val="00B7533A"/>
    <w:rsid w:val="00B82D4F"/>
    <w:rsid w:val="00B859A9"/>
    <w:rsid w:val="00B862BF"/>
    <w:rsid w:val="00B8711A"/>
    <w:rsid w:val="00B90431"/>
    <w:rsid w:val="00B96372"/>
    <w:rsid w:val="00BA2AE0"/>
    <w:rsid w:val="00BA46DF"/>
    <w:rsid w:val="00BA63A0"/>
    <w:rsid w:val="00BA6AC6"/>
    <w:rsid w:val="00BB05A6"/>
    <w:rsid w:val="00BB2249"/>
    <w:rsid w:val="00BB45FE"/>
    <w:rsid w:val="00BB4683"/>
    <w:rsid w:val="00BB6DA5"/>
    <w:rsid w:val="00BB7215"/>
    <w:rsid w:val="00BC0B1F"/>
    <w:rsid w:val="00BC2458"/>
    <w:rsid w:val="00BC288F"/>
    <w:rsid w:val="00BC52A5"/>
    <w:rsid w:val="00BC6713"/>
    <w:rsid w:val="00BD2634"/>
    <w:rsid w:val="00BD3DA2"/>
    <w:rsid w:val="00BD3ECC"/>
    <w:rsid w:val="00BD5192"/>
    <w:rsid w:val="00BD5F8A"/>
    <w:rsid w:val="00BD6C61"/>
    <w:rsid w:val="00BD7D65"/>
    <w:rsid w:val="00BE009E"/>
    <w:rsid w:val="00BE4450"/>
    <w:rsid w:val="00BE45DE"/>
    <w:rsid w:val="00BE5863"/>
    <w:rsid w:val="00BE6392"/>
    <w:rsid w:val="00BE6792"/>
    <w:rsid w:val="00BE7B57"/>
    <w:rsid w:val="00BF0E07"/>
    <w:rsid w:val="00BF1CB0"/>
    <w:rsid w:val="00BF2CC3"/>
    <w:rsid w:val="00BF584A"/>
    <w:rsid w:val="00BF7984"/>
    <w:rsid w:val="00C00D41"/>
    <w:rsid w:val="00C018AB"/>
    <w:rsid w:val="00C01F7F"/>
    <w:rsid w:val="00C0357D"/>
    <w:rsid w:val="00C037F9"/>
    <w:rsid w:val="00C043D5"/>
    <w:rsid w:val="00C05DF2"/>
    <w:rsid w:val="00C064AD"/>
    <w:rsid w:val="00C0758C"/>
    <w:rsid w:val="00C13448"/>
    <w:rsid w:val="00C13A90"/>
    <w:rsid w:val="00C13B97"/>
    <w:rsid w:val="00C2372D"/>
    <w:rsid w:val="00C23DB6"/>
    <w:rsid w:val="00C24065"/>
    <w:rsid w:val="00C2592E"/>
    <w:rsid w:val="00C269B9"/>
    <w:rsid w:val="00C3027D"/>
    <w:rsid w:val="00C3145E"/>
    <w:rsid w:val="00C31DC3"/>
    <w:rsid w:val="00C31E14"/>
    <w:rsid w:val="00C32BD8"/>
    <w:rsid w:val="00C330DA"/>
    <w:rsid w:val="00C331E9"/>
    <w:rsid w:val="00C34CB0"/>
    <w:rsid w:val="00C3536B"/>
    <w:rsid w:val="00C35739"/>
    <w:rsid w:val="00C35C73"/>
    <w:rsid w:val="00C35C7D"/>
    <w:rsid w:val="00C35CEF"/>
    <w:rsid w:val="00C41014"/>
    <w:rsid w:val="00C41B71"/>
    <w:rsid w:val="00C4213F"/>
    <w:rsid w:val="00C444F1"/>
    <w:rsid w:val="00C514C9"/>
    <w:rsid w:val="00C550AF"/>
    <w:rsid w:val="00C56078"/>
    <w:rsid w:val="00C612DF"/>
    <w:rsid w:val="00C61AD3"/>
    <w:rsid w:val="00C61FFC"/>
    <w:rsid w:val="00C6254D"/>
    <w:rsid w:val="00C62AF1"/>
    <w:rsid w:val="00C62E70"/>
    <w:rsid w:val="00C632D8"/>
    <w:rsid w:val="00C63FC6"/>
    <w:rsid w:val="00C64372"/>
    <w:rsid w:val="00C67B81"/>
    <w:rsid w:val="00C7028C"/>
    <w:rsid w:val="00C710C8"/>
    <w:rsid w:val="00C71CA1"/>
    <w:rsid w:val="00C7222A"/>
    <w:rsid w:val="00C72499"/>
    <w:rsid w:val="00C72894"/>
    <w:rsid w:val="00C74AA9"/>
    <w:rsid w:val="00C76602"/>
    <w:rsid w:val="00C77282"/>
    <w:rsid w:val="00C808CE"/>
    <w:rsid w:val="00C82631"/>
    <w:rsid w:val="00C82741"/>
    <w:rsid w:val="00C8564D"/>
    <w:rsid w:val="00C85C30"/>
    <w:rsid w:val="00C8632F"/>
    <w:rsid w:val="00C9036D"/>
    <w:rsid w:val="00C92E3A"/>
    <w:rsid w:val="00C95DAD"/>
    <w:rsid w:val="00CA1F0C"/>
    <w:rsid w:val="00CA2A0B"/>
    <w:rsid w:val="00CA2EFF"/>
    <w:rsid w:val="00CA7A3B"/>
    <w:rsid w:val="00CB07B7"/>
    <w:rsid w:val="00CB5544"/>
    <w:rsid w:val="00CB5890"/>
    <w:rsid w:val="00CC0C3C"/>
    <w:rsid w:val="00CC0DAC"/>
    <w:rsid w:val="00CC1A8A"/>
    <w:rsid w:val="00CC4A1F"/>
    <w:rsid w:val="00CC565E"/>
    <w:rsid w:val="00CC5B0B"/>
    <w:rsid w:val="00CC745F"/>
    <w:rsid w:val="00CD3A58"/>
    <w:rsid w:val="00CD442D"/>
    <w:rsid w:val="00CD6F60"/>
    <w:rsid w:val="00CE084B"/>
    <w:rsid w:val="00CE0D09"/>
    <w:rsid w:val="00CE2079"/>
    <w:rsid w:val="00CE24C1"/>
    <w:rsid w:val="00CE4CE9"/>
    <w:rsid w:val="00CE70BE"/>
    <w:rsid w:val="00CE7966"/>
    <w:rsid w:val="00CF12E6"/>
    <w:rsid w:val="00CF3FF8"/>
    <w:rsid w:val="00CF4AAB"/>
    <w:rsid w:val="00CF7E36"/>
    <w:rsid w:val="00D013D6"/>
    <w:rsid w:val="00D01897"/>
    <w:rsid w:val="00D018E9"/>
    <w:rsid w:val="00D05599"/>
    <w:rsid w:val="00D062BC"/>
    <w:rsid w:val="00D079F3"/>
    <w:rsid w:val="00D103D0"/>
    <w:rsid w:val="00D10E39"/>
    <w:rsid w:val="00D119C6"/>
    <w:rsid w:val="00D13624"/>
    <w:rsid w:val="00D14DD0"/>
    <w:rsid w:val="00D157D1"/>
    <w:rsid w:val="00D17D4F"/>
    <w:rsid w:val="00D17E65"/>
    <w:rsid w:val="00D21051"/>
    <w:rsid w:val="00D22FA6"/>
    <w:rsid w:val="00D3147F"/>
    <w:rsid w:val="00D31959"/>
    <w:rsid w:val="00D321BD"/>
    <w:rsid w:val="00D33B61"/>
    <w:rsid w:val="00D36230"/>
    <w:rsid w:val="00D4013A"/>
    <w:rsid w:val="00D40AC6"/>
    <w:rsid w:val="00D456E6"/>
    <w:rsid w:val="00D47454"/>
    <w:rsid w:val="00D5022E"/>
    <w:rsid w:val="00D5265F"/>
    <w:rsid w:val="00D5364C"/>
    <w:rsid w:val="00D550EC"/>
    <w:rsid w:val="00D57FA1"/>
    <w:rsid w:val="00D618FC"/>
    <w:rsid w:val="00D6456F"/>
    <w:rsid w:val="00D646F9"/>
    <w:rsid w:val="00D67835"/>
    <w:rsid w:val="00D67E7C"/>
    <w:rsid w:val="00D71572"/>
    <w:rsid w:val="00D73EA9"/>
    <w:rsid w:val="00D74224"/>
    <w:rsid w:val="00D751C1"/>
    <w:rsid w:val="00D82453"/>
    <w:rsid w:val="00D85002"/>
    <w:rsid w:val="00D86074"/>
    <w:rsid w:val="00D86EC1"/>
    <w:rsid w:val="00D93570"/>
    <w:rsid w:val="00D9601C"/>
    <w:rsid w:val="00D96544"/>
    <w:rsid w:val="00DA052A"/>
    <w:rsid w:val="00DA20F8"/>
    <w:rsid w:val="00DA27C3"/>
    <w:rsid w:val="00DA48D4"/>
    <w:rsid w:val="00DA5D7D"/>
    <w:rsid w:val="00DA608E"/>
    <w:rsid w:val="00DA643D"/>
    <w:rsid w:val="00DB04BD"/>
    <w:rsid w:val="00DB0664"/>
    <w:rsid w:val="00DB2656"/>
    <w:rsid w:val="00DB6394"/>
    <w:rsid w:val="00DC3113"/>
    <w:rsid w:val="00DC3D86"/>
    <w:rsid w:val="00DC464B"/>
    <w:rsid w:val="00DC4924"/>
    <w:rsid w:val="00DC4E18"/>
    <w:rsid w:val="00DD0F66"/>
    <w:rsid w:val="00DD1809"/>
    <w:rsid w:val="00DD2CCF"/>
    <w:rsid w:val="00DD2E35"/>
    <w:rsid w:val="00DD4750"/>
    <w:rsid w:val="00DD5E40"/>
    <w:rsid w:val="00DD6568"/>
    <w:rsid w:val="00DD7B76"/>
    <w:rsid w:val="00DE15CB"/>
    <w:rsid w:val="00DE1F8C"/>
    <w:rsid w:val="00DF377C"/>
    <w:rsid w:val="00DF7E50"/>
    <w:rsid w:val="00E03547"/>
    <w:rsid w:val="00E06FFA"/>
    <w:rsid w:val="00E12876"/>
    <w:rsid w:val="00E1526C"/>
    <w:rsid w:val="00E1575F"/>
    <w:rsid w:val="00E17294"/>
    <w:rsid w:val="00E17506"/>
    <w:rsid w:val="00E20248"/>
    <w:rsid w:val="00E22F9B"/>
    <w:rsid w:val="00E24078"/>
    <w:rsid w:val="00E24484"/>
    <w:rsid w:val="00E25659"/>
    <w:rsid w:val="00E32E52"/>
    <w:rsid w:val="00E34CEE"/>
    <w:rsid w:val="00E37282"/>
    <w:rsid w:val="00E375CF"/>
    <w:rsid w:val="00E4068A"/>
    <w:rsid w:val="00E42DB6"/>
    <w:rsid w:val="00E43319"/>
    <w:rsid w:val="00E44753"/>
    <w:rsid w:val="00E46B9F"/>
    <w:rsid w:val="00E512AA"/>
    <w:rsid w:val="00E5144F"/>
    <w:rsid w:val="00E53340"/>
    <w:rsid w:val="00E561E7"/>
    <w:rsid w:val="00E56979"/>
    <w:rsid w:val="00E56DDF"/>
    <w:rsid w:val="00E60585"/>
    <w:rsid w:val="00E61215"/>
    <w:rsid w:val="00E65D3E"/>
    <w:rsid w:val="00E6664B"/>
    <w:rsid w:val="00E66AC2"/>
    <w:rsid w:val="00E66B7F"/>
    <w:rsid w:val="00E66E45"/>
    <w:rsid w:val="00E70AF5"/>
    <w:rsid w:val="00E71C6F"/>
    <w:rsid w:val="00E735EE"/>
    <w:rsid w:val="00E73969"/>
    <w:rsid w:val="00E747F2"/>
    <w:rsid w:val="00E76120"/>
    <w:rsid w:val="00E8099F"/>
    <w:rsid w:val="00E8114D"/>
    <w:rsid w:val="00E82BB7"/>
    <w:rsid w:val="00E840B1"/>
    <w:rsid w:val="00E84946"/>
    <w:rsid w:val="00E87B52"/>
    <w:rsid w:val="00E91C56"/>
    <w:rsid w:val="00E91F0D"/>
    <w:rsid w:val="00E96A11"/>
    <w:rsid w:val="00EA25D0"/>
    <w:rsid w:val="00EA494A"/>
    <w:rsid w:val="00EA6A5D"/>
    <w:rsid w:val="00EA6D81"/>
    <w:rsid w:val="00EA70C7"/>
    <w:rsid w:val="00EA718A"/>
    <w:rsid w:val="00EA7629"/>
    <w:rsid w:val="00EB105E"/>
    <w:rsid w:val="00EB38CB"/>
    <w:rsid w:val="00EB3C3C"/>
    <w:rsid w:val="00EB5569"/>
    <w:rsid w:val="00EB5733"/>
    <w:rsid w:val="00EC3BF8"/>
    <w:rsid w:val="00EC69B7"/>
    <w:rsid w:val="00EC6A74"/>
    <w:rsid w:val="00EC6E47"/>
    <w:rsid w:val="00EC706F"/>
    <w:rsid w:val="00ED2ED4"/>
    <w:rsid w:val="00ED3F7E"/>
    <w:rsid w:val="00ED43BB"/>
    <w:rsid w:val="00ED50DB"/>
    <w:rsid w:val="00ED7EFF"/>
    <w:rsid w:val="00EE1490"/>
    <w:rsid w:val="00EE329B"/>
    <w:rsid w:val="00EE35CE"/>
    <w:rsid w:val="00EE3E70"/>
    <w:rsid w:val="00EE658F"/>
    <w:rsid w:val="00EF1492"/>
    <w:rsid w:val="00EF277E"/>
    <w:rsid w:val="00EF27CE"/>
    <w:rsid w:val="00EF34A0"/>
    <w:rsid w:val="00EF3EC7"/>
    <w:rsid w:val="00EF5EA5"/>
    <w:rsid w:val="00EF616B"/>
    <w:rsid w:val="00F03659"/>
    <w:rsid w:val="00F05DA7"/>
    <w:rsid w:val="00F06816"/>
    <w:rsid w:val="00F06943"/>
    <w:rsid w:val="00F06CDC"/>
    <w:rsid w:val="00F07414"/>
    <w:rsid w:val="00F07AE1"/>
    <w:rsid w:val="00F07FCA"/>
    <w:rsid w:val="00F108E9"/>
    <w:rsid w:val="00F1097F"/>
    <w:rsid w:val="00F11A9A"/>
    <w:rsid w:val="00F1336C"/>
    <w:rsid w:val="00F13A5B"/>
    <w:rsid w:val="00F148E3"/>
    <w:rsid w:val="00F168ED"/>
    <w:rsid w:val="00F26818"/>
    <w:rsid w:val="00F27614"/>
    <w:rsid w:val="00F31024"/>
    <w:rsid w:val="00F33121"/>
    <w:rsid w:val="00F34AE3"/>
    <w:rsid w:val="00F351D0"/>
    <w:rsid w:val="00F358BB"/>
    <w:rsid w:val="00F40DC5"/>
    <w:rsid w:val="00F41E6E"/>
    <w:rsid w:val="00F43D66"/>
    <w:rsid w:val="00F4624D"/>
    <w:rsid w:val="00F46739"/>
    <w:rsid w:val="00F479A0"/>
    <w:rsid w:val="00F515BF"/>
    <w:rsid w:val="00F535E5"/>
    <w:rsid w:val="00F55094"/>
    <w:rsid w:val="00F551A4"/>
    <w:rsid w:val="00F55E7E"/>
    <w:rsid w:val="00F578B2"/>
    <w:rsid w:val="00F64070"/>
    <w:rsid w:val="00F64D49"/>
    <w:rsid w:val="00F65660"/>
    <w:rsid w:val="00F66C8D"/>
    <w:rsid w:val="00F707B0"/>
    <w:rsid w:val="00F71EED"/>
    <w:rsid w:val="00F7304E"/>
    <w:rsid w:val="00F7479F"/>
    <w:rsid w:val="00F74EC5"/>
    <w:rsid w:val="00F754E8"/>
    <w:rsid w:val="00F76255"/>
    <w:rsid w:val="00F80757"/>
    <w:rsid w:val="00F81D61"/>
    <w:rsid w:val="00F825EA"/>
    <w:rsid w:val="00F83554"/>
    <w:rsid w:val="00F85C39"/>
    <w:rsid w:val="00F9236E"/>
    <w:rsid w:val="00F9500B"/>
    <w:rsid w:val="00F969CE"/>
    <w:rsid w:val="00FA0630"/>
    <w:rsid w:val="00FA29BB"/>
    <w:rsid w:val="00FA5008"/>
    <w:rsid w:val="00FB04CF"/>
    <w:rsid w:val="00FB198F"/>
    <w:rsid w:val="00FB1F1A"/>
    <w:rsid w:val="00FB25E1"/>
    <w:rsid w:val="00FB2936"/>
    <w:rsid w:val="00FB4F3D"/>
    <w:rsid w:val="00FB5BE7"/>
    <w:rsid w:val="00FC2507"/>
    <w:rsid w:val="00FC2ACC"/>
    <w:rsid w:val="00FC3350"/>
    <w:rsid w:val="00FC618B"/>
    <w:rsid w:val="00FC6195"/>
    <w:rsid w:val="00FC71A5"/>
    <w:rsid w:val="00FC75A0"/>
    <w:rsid w:val="00FD020E"/>
    <w:rsid w:val="00FD1070"/>
    <w:rsid w:val="00FD17B6"/>
    <w:rsid w:val="00FD237A"/>
    <w:rsid w:val="00FD282F"/>
    <w:rsid w:val="00FD5388"/>
    <w:rsid w:val="00FD560D"/>
    <w:rsid w:val="00FD7FE8"/>
    <w:rsid w:val="00FE4447"/>
    <w:rsid w:val="00FE4F88"/>
    <w:rsid w:val="00FE7F32"/>
    <w:rsid w:val="00FF64BF"/>
    <w:rsid w:val="00FF76C8"/>
    <w:rsid w:val="0151C99F"/>
    <w:rsid w:val="01D9BDBA"/>
    <w:rsid w:val="03099336"/>
    <w:rsid w:val="0358CF51"/>
    <w:rsid w:val="03881174"/>
    <w:rsid w:val="04DA369C"/>
    <w:rsid w:val="05D771C5"/>
    <w:rsid w:val="0656D46E"/>
    <w:rsid w:val="06A9B56A"/>
    <w:rsid w:val="0774EB81"/>
    <w:rsid w:val="08B72813"/>
    <w:rsid w:val="09F1A262"/>
    <w:rsid w:val="0AD42EAF"/>
    <w:rsid w:val="0B594135"/>
    <w:rsid w:val="0F77235E"/>
    <w:rsid w:val="0F9AB4CE"/>
    <w:rsid w:val="0FB3C1B8"/>
    <w:rsid w:val="0FCCB460"/>
    <w:rsid w:val="118C0B6D"/>
    <w:rsid w:val="13EA2341"/>
    <w:rsid w:val="14F63CAA"/>
    <w:rsid w:val="1521E4C4"/>
    <w:rsid w:val="15C6E7AE"/>
    <w:rsid w:val="16D65E7E"/>
    <w:rsid w:val="16E56D0A"/>
    <w:rsid w:val="19E0FAD0"/>
    <w:rsid w:val="1A2DE538"/>
    <w:rsid w:val="1A490E02"/>
    <w:rsid w:val="1A52B500"/>
    <w:rsid w:val="1D6AF81A"/>
    <w:rsid w:val="1DB07136"/>
    <w:rsid w:val="2098BD44"/>
    <w:rsid w:val="20C931FD"/>
    <w:rsid w:val="21FF36AE"/>
    <w:rsid w:val="23723589"/>
    <w:rsid w:val="24ED5B18"/>
    <w:rsid w:val="265A51AA"/>
    <w:rsid w:val="26DC8436"/>
    <w:rsid w:val="2943069B"/>
    <w:rsid w:val="2C08D8A4"/>
    <w:rsid w:val="2C63CB67"/>
    <w:rsid w:val="2CBBC756"/>
    <w:rsid w:val="2DB3A1DF"/>
    <w:rsid w:val="2DDB1628"/>
    <w:rsid w:val="2E3833DB"/>
    <w:rsid w:val="2F81FA11"/>
    <w:rsid w:val="30285A23"/>
    <w:rsid w:val="315F16D9"/>
    <w:rsid w:val="321E9926"/>
    <w:rsid w:val="3384995E"/>
    <w:rsid w:val="348862A7"/>
    <w:rsid w:val="35A857FF"/>
    <w:rsid w:val="36969954"/>
    <w:rsid w:val="38850EC1"/>
    <w:rsid w:val="38E5D0F1"/>
    <w:rsid w:val="392FC970"/>
    <w:rsid w:val="395594A4"/>
    <w:rsid w:val="3A040746"/>
    <w:rsid w:val="3AC692EF"/>
    <w:rsid w:val="3BDFC8CE"/>
    <w:rsid w:val="3C3B95BC"/>
    <w:rsid w:val="3D5B7672"/>
    <w:rsid w:val="3E0E9838"/>
    <w:rsid w:val="40496866"/>
    <w:rsid w:val="41F8A2E1"/>
    <w:rsid w:val="4203BB01"/>
    <w:rsid w:val="4345E636"/>
    <w:rsid w:val="4A17F582"/>
    <w:rsid w:val="4A776AFA"/>
    <w:rsid w:val="4A83C077"/>
    <w:rsid w:val="4CA0DAE9"/>
    <w:rsid w:val="4D0AD4C8"/>
    <w:rsid w:val="4DD6A792"/>
    <w:rsid w:val="4DF04FD0"/>
    <w:rsid w:val="4E7EE753"/>
    <w:rsid w:val="4F7B9B2C"/>
    <w:rsid w:val="50A83E28"/>
    <w:rsid w:val="51AE18E2"/>
    <w:rsid w:val="51DC6A6F"/>
    <w:rsid w:val="54D1B5A4"/>
    <w:rsid w:val="56024F2F"/>
    <w:rsid w:val="5744237B"/>
    <w:rsid w:val="57FFC0F9"/>
    <w:rsid w:val="5939E4E6"/>
    <w:rsid w:val="595F3803"/>
    <w:rsid w:val="5A5376A4"/>
    <w:rsid w:val="5BD2202F"/>
    <w:rsid w:val="5CB64807"/>
    <w:rsid w:val="5D17737F"/>
    <w:rsid w:val="5DF54922"/>
    <w:rsid w:val="5E187B9D"/>
    <w:rsid w:val="5E1EAF39"/>
    <w:rsid w:val="5F9F7FB2"/>
    <w:rsid w:val="602AFB97"/>
    <w:rsid w:val="607DFA6C"/>
    <w:rsid w:val="62465E4D"/>
    <w:rsid w:val="63274248"/>
    <w:rsid w:val="63AEC9F6"/>
    <w:rsid w:val="650ECB77"/>
    <w:rsid w:val="663A2BB2"/>
    <w:rsid w:val="66B2A76F"/>
    <w:rsid w:val="66B5CCF5"/>
    <w:rsid w:val="67E0643A"/>
    <w:rsid w:val="68D7E6F8"/>
    <w:rsid w:val="69A8C156"/>
    <w:rsid w:val="69ADF752"/>
    <w:rsid w:val="6B7BCB86"/>
    <w:rsid w:val="6BB777AC"/>
    <w:rsid w:val="6BE4AEA7"/>
    <w:rsid w:val="6D2D97FE"/>
    <w:rsid w:val="6D67513F"/>
    <w:rsid w:val="6D788D3B"/>
    <w:rsid w:val="700B0197"/>
    <w:rsid w:val="72A1273F"/>
    <w:rsid w:val="72F4991C"/>
    <w:rsid w:val="732292BD"/>
    <w:rsid w:val="74D06220"/>
    <w:rsid w:val="753E9672"/>
    <w:rsid w:val="760EEFCF"/>
    <w:rsid w:val="783D33F6"/>
    <w:rsid w:val="78722252"/>
    <w:rsid w:val="7A96B68A"/>
    <w:rsid w:val="7B02DCC7"/>
    <w:rsid w:val="7C6C69A9"/>
    <w:rsid w:val="7C756E4C"/>
    <w:rsid w:val="7C781794"/>
    <w:rsid w:val="7D969342"/>
    <w:rsid w:val="7DE08E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84C9E20"/>
  <w15:docId w15:val="{3F737EC0-28CA-45B2-B702-0C10C25FC2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29EE"/>
    <w:rPr>
      <w:rFonts w:ascii="Intel Clear" w:hAnsi="Intel Clear"/>
      <w:sz w:val="24"/>
    </w:rPr>
  </w:style>
  <w:style w:type="paragraph" w:styleId="Heading1">
    <w:name w:val="heading 1"/>
    <w:basedOn w:val="Normal"/>
    <w:next w:val="Normal"/>
    <w:link w:val="Heading1Char"/>
    <w:uiPriority w:val="9"/>
    <w:qFormat/>
    <w:rsid w:val="00D05599"/>
    <w:pPr>
      <w:keepNext/>
      <w:keepLines/>
      <w:numPr>
        <w:numId w:val="2"/>
      </w:numPr>
      <w:spacing w:before="480" w:after="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522F3"/>
    <w:pPr>
      <w:keepNext/>
      <w:keepLines/>
      <w:numPr>
        <w:ilvl w:val="1"/>
        <w:numId w:val="1"/>
      </w:numPr>
      <w:spacing w:before="200" w:after="0"/>
      <w:outlineLvl w:val="1"/>
    </w:pPr>
    <w:rPr>
      <w:rFonts w:eastAsiaTheme="majorEastAsia" w:cs="Intel Clear"/>
      <w:b/>
      <w:bCs/>
      <w:color w:val="808080" w:themeColor="background1" w:themeShade="80"/>
      <w:sz w:val="26"/>
      <w:szCs w:val="26"/>
    </w:rPr>
  </w:style>
  <w:style w:type="paragraph" w:styleId="Heading3">
    <w:name w:val="heading 3"/>
    <w:basedOn w:val="Normal"/>
    <w:next w:val="Normal"/>
    <w:link w:val="Heading3Char"/>
    <w:uiPriority w:val="9"/>
    <w:unhideWhenUsed/>
    <w:qFormat/>
    <w:rsid w:val="000522F3"/>
    <w:pPr>
      <w:keepNext/>
      <w:keepLines/>
      <w:numPr>
        <w:ilvl w:val="2"/>
        <w:numId w:val="1"/>
      </w:numPr>
      <w:spacing w:before="200" w:after="0"/>
      <w:outlineLvl w:val="2"/>
    </w:pPr>
    <w:rPr>
      <w:rFonts w:eastAsiaTheme="majorEastAsia" w:cs="Intel Clear"/>
      <w:b/>
      <w:bCs/>
      <w:color w:val="A6A6A6" w:themeColor="background1" w:themeShade="A6"/>
    </w:rPr>
  </w:style>
  <w:style w:type="paragraph" w:styleId="Heading4">
    <w:name w:val="heading 4"/>
    <w:basedOn w:val="Normal"/>
    <w:next w:val="Normal"/>
    <w:link w:val="Heading4Char"/>
    <w:uiPriority w:val="9"/>
    <w:semiHidden/>
    <w:unhideWhenUsed/>
    <w:qFormat/>
    <w:rsid w:val="00B21E75"/>
    <w:pPr>
      <w:keepNext/>
      <w:keepLines/>
      <w:numPr>
        <w:ilvl w:val="3"/>
        <w:numId w:val="2"/>
      </w:numPr>
      <w:spacing w:before="200" w:after="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1745B3"/>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21E75"/>
    <w:pPr>
      <w:keepNext/>
      <w:keepLines/>
      <w:numPr>
        <w:ilvl w:val="5"/>
        <w:numId w:val="2"/>
      </w:numPr>
      <w:spacing w:before="200" w:after="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semiHidden/>
    <w:unhideWhenUsed/>
    <w:qFormat/>
    <w:rsid w:val="001745B3"/>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745B3"/>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745B3"/>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0522F3"/>
    <w:rPr>
      <w:rFonts w:ascii="Intel Clear" w:eastAsiaTheme="majorEastAsia" w:hAnsi="Intel Clear" w:cs="Intel Clear"/>
      <w:b/>
      <w:bCs/>
      <w:color w:val="808080" w:themeColor="background1" w:themeShade="80"/>
      <w:sz w:val="26"/>
      <w:szCs w:val="26"/>
    </w:rPr>
  </w:style>
  <w:style w:type="paragraph" w:styleId="ListParagraph">
    <w:name w:val="List Paragraph"/>
    <w:basedOn w:val="Normal"/>
    <w:uiPriority w:val="34"/>
    <w:qFormat/>
    <w:rsid w:val="0063274A"/>
    <w:pPr>
      <w:ind w:left="720"/>
      <w:contextualSpacing/>
    </w:pPr>
  </w:style>
  <w:style w:type="paragraph" w:styleId="Title">
    <w:name w:val="Title"/>
    <w:basedOn w:val="Normal"/>
    <w:next w:val="Normal"/>
    <w:link w:val="TitleChar"/>
    <w:uiPriority w:val="10"/>
    <w:qFormat/>
    <w:rsid w:val="00B21E75"/>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21E75"/>
    <w:rPr>
      <w:rFonts w:ascii="Verdana" w:eastAsiaTheme="majorEastAsia" w:hAnsi="Verdana" w:cstheme="majorBidi"/>
      <w:color w:val="17365D" w:themeColor="text2" w:themeShade="BF"/>
      <w:spacing w:val="5"/>
      <w:kern w:val="28"/>
      <w:sz w:val="52"/>
      <w:szCs w:val="52"/>
    </w:rPr>
  </w:style>
  <w:style w:type="character" w:customStyle="1" w:styleId="Heading1Char">
    <w:name w:val="Heading 1 Char"/>
    <w:basedOn w:val="DefaultParagraphFont"/>
    <w:link w:val="Heading1"/>
    <w:rsid w:val="00D05599"/>
    <w:rPr>
      <w:rFonts w:ascii="Intel Clear" w:eastAsiaTheme="majorEastAsia" w:hAnsi="Intel Clear" w:cstheme="majorBidi"/>
      <w:b/>
      <w:bCs/>
      <w:color w:val="365F91" w:themeColor="accent1" w:themeShade="BF"/>
      <w:sz w:val="28"/>
      <w:szCs w:val="28"/>
    </w:rPr>
  </w:style>
  <w:style w:type="paragraph" w:styleId="TOCHeading">
    <w:name w:val="TOC Heading"/>
    <w:basedOn w:val="Heading1"/>
    <w:next w:val="Normal"/>
    <w:uiPriority w:val="39"/>
    <w:unhideWhenUsed/>
    <w:qFormat/>
    <w:rsid w:val="00ED2ED4"/>
    <w:pPr>
      <w:outlineLvl w:val="9"/>
    </w:pPr>
    <w:rPr>
      <w:lang w:eastAsia="ja-JP"/>
    </w:rPr>
  </w:style>
  <w:style w:type="paragraph" w:styleId="TOC1">
    <w:name w:val="toc 1"/>
    <w:basedOn w:val="Normal"/>
    <w:next w:val="Normal"/>
    <w:autoRedefine/>
    <w:uiPriority w:val="39"/>
    <w:unhideWhenUsed/>
    <w:rsid w:val="00ED2ED4"/>
    <w:pPr>
      <w:spacing w:after="100"/>
    </w:pPr>
  </w:style>
  <w:style w:type="character" w:styleId="Hyperlink">
    <w:name w:val="Hyperlink"/>
    <w:basedOn w:val="DefaultParagraphFont"/>
    <w:uiPriority w:val="99"/>
    <w:unhideWhenUsed/>
    <w:rsid w:val="00ED2ED4"/>
    <w:rPr>
      <w:color w:val="0000FF" w:themeColor="hyperlink"/>
      <w:u w:val="single"/>
    </w:rPr>
  </w:style>
  <w:style w:type="paragraph" w:styleId="BalloonText">
    <w:name w:val="Balloon Text"/>
    <w:basedOn w:val="Normal"/>
    <w:link w:val="BalloonTextChar"/>
    <w:uiPriority w:val="99"/>
    <w:semiHidden/>
    <w:unhideWhenUsed/>
    <w:rsid w:val="00ED2E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2ED4"/>
    <w:rPr>
      <w:rFonts w:ascii="Tahoma" w:hAnsi="Tahoma" w:cs="Tahoma"/>
      <w:sz w:val="16"/>
      <w:szCs w:val="16"/>
    </w:rPr>
  </w:style>
  <w:style w:type="character" w:customStyle="1" w:styleId="Heading3Char">
    <w:name w:val="Heading 3 Char"/>
    <w:basedOn w:val="DefaultParagraphFont"/>
    <w:link w:val="Heading3"/>
    <w:rsid w:val="000522F3"/>
    <w:rPr>
      <w:rFonts w:ascii="Intel Clear" w:eastAsiaTheme="majorEastAsia" w:hAnsi="Intel Clear" w:cs="Intel Clear"/>
      <w:b/>
      <w:bCs/>
      <w:color w:val="A6A6A6" w:themeColor="background1" w:themeShade="A6"/>
      <w:sz w:val="24"/>
    </w:rPr>
  </w:style>
  <w:style w:type="character" w:styleId="LineNumber">
    <w:name w:val="line number"/>
    <w:basedOn w:val="DefaultParagraphFont"/>
    <w:uiPriority w:val="99"/>
    <w:semiHidden/>
    <w:unhideWhenUsed/>
    <w:rsid w:val="003F5CE2"/>
  </w:style>
  <w:style w:type="table" w:styleId="TableGrid">
    <w:name w:val="Table Grid"/>
    <w:basedOn w:val="TableNormal"/>
    <w:uiPriority w:val="59"/>
    <w:rsid w:val="00964E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B21E75"/>
    <w:rPr>
      <w:rFonts w:ascii="Intel Clear" w:eastAsiaTheme="majorEastAsia" w:hAnsi="Intel Clear" w:cstheme="majorBidi"/>
      <w:b/>
      <w:bCs/>
      <w:i/>
      <w:iCs/>
      <w:color w:val="4F81BD" w:themeColor="accent1"/>
      <w:sz w:val="24"/>
    </w:rPr>
  </w:style>
  <w:style w:type="character" w:customStyle="1" w:styleId="Heading5Char">
    <w:name w:val="Heading 5 Char"/>
    <w:basedOn w:val="DefaultParagraphFont"/>
    <w:link w:val="Heading5"/>
    <w:uiPriority w:val="9"/>
    <w:rsid w:val="001745B3"/>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B21E75"/>
    <w:rPr>
      <w:rFonts w:ascii="Intel Clear" w:eastAsiaTheme="majorEastAsia" w:hAnsi="Intel Clear" w:cstheme="majorBidi"/>
      <w:i/>
      <w:iCs/>
      <w:color w:val="243F60" w:themeColor="accent1" w:themeShade="7F"/>
      <w:sz w:val="24"/>
    </w:rPr>
  </w:style>
  <w:style w:type="character" w:customStyle="1" w:styleId="Heading7Char">
    <w:name w:val="Heading 7 Char"/>
    <w:basedOn w:val="DefaultParagraphFont"/>
    <w:link w:val="Heading7"/>
    <w:uiPriority w:val="9"/>
    <w:semiHidden/>
    <w:rsid w:val="001745B3"/>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1745B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745B3"/>
    <w:rPr>
      <w:rFonts w:asciiTheme="majorHAnsi" w:eastAsiaTheme="majorEastAsia" w:hAnsiTheme="majorHAnsi" w:cstheme="majorBidi"/>
      <w:i/>
      <w:iCs/>
      <w:color w:val="404040" w:themeColor="text1" w:themeTint="BF"/>
      <w:sz w:val="20"/>
      <w:szCs w:val="20"/>
    </w:rPr>
  </w:style>
  <w:style w:type="paragraph" w:styleId="TOC2">
    <w:name w:val="toc 2"/>
    <w:basedOn w:val="Normal"/>
    <w:next w:val="Normal"/>
    <w:autoRedefine/>
    <w:uiPriority w:val="39"/>
    <w:unhideWhenUsed/>
    <w:rsid w:val="004228D9"/>
    <w:pPr>
      <w:spacing w:after="100"/>
      <w:ind w:left="180"/>
    </w:pPr>
  </w:style>
  <w:style w:type="paragraph" w:styleId="TOC3">
    <w:name w:val="toc 3"/>
    <w:basedOn w:val="Normal"/>
    <w:next w:val="Normal"/>
    <w:autoRedefine/>
    <w:uiPriority w:val="39"/>
    <w:unhideWhenUsed/>
    <w:rsid w:val="004228D9"/>
    <w:pPr>
      <w:spacing w:after="100"/>
      <w:ind w:left="360"/>
    </w:pPr>
  </w:style>
  <w:style w:type="paragraph" w:styleId="NoSpacing">
    <w:name w:val="No Spacing"/>
    <w:basedOn w:val="Normal"/>
    <w:link w:val="NoSpacingChar"/>
    <w:uiPriority w:val="1"/>
    <w:qFormat/>
    <w:rsid w:val="008D03BD"/>
  </w:style>
  <w:style w:type="character" w:styleId="UnresolvedMention">
    <w:name w:val="Unresolved Mention"/>
    <w:basedOn w:val="DefaultParagraphFont"/>
    <w:uiPriority w:val="99"/>
    <w:semiHidden/>
    <w:unhideWhenUsed/>
    <w:rsid w:val="00BA46DF"/>
    <w:rPr>
      <w:color w:val="605E5C"/>
      <w:shd w:val="clear" w:color="auto" w:fill="E1DFDD"/>
    </w:rPr>
  </w:style>
  <w:style w:type="paragraph" w:styleId="Caption">
    <w:name w:val="caption"/>
    <w:basedOn w:val="Normal"/>
    <w:next w:val="Normal"/>
    <w:uiPriority w:val="35"/>
    <w:unhideWhenUsed/>
    <w:qFormat/>
    <w:rsid w:val="00547E9C"/>
    <w:pPr>
      <w:spacing w:line="240" w:lineRule="auto"/>
    </w:pPr>
    <w:rPr>
      <w:rFonts w:ascii="Intel Clear Light" w:hAnsi="Intel Clear Light"/>
      <w:b/>
      <w:i/>
      <w:iCs/>
      <w:color w:val="1F497D" w:themeColor="text2"/>
      <w:sz w:val="22"/>
      <w:szCs w:val="18"/>
    </w:rPr>
  </w:style>
  <w:style w:type="paragraph" w:styleId="TableofFigures">
    <w:name w:val="table of figures"/>
    <w:basedOn w:val="Normal"/>
    <w:next w:val="Normal"/>
    <w:autoRedefine/>
    <w:uiPriority w:val="99"/>
    <w:unhideWhenUsed/>
    <w:rsid w:val="00B54D33"/>
    <w:pPr>
      <w:spacing w:after="0"/>
    </w:pPr>
    <w:rPr>
      <w:sz w:val="22"/>
    </w:rPr>
  </w:style>
  <w:style w:type="paragraph" w:customStyle="1" w:styleId="Default">
    <w:name w:val="Default"/>
    <w:rsid w:val="00184D4C"/>
    <w:pPr>
      <w:autoSpaceDE w:val="0"/>
      <w:autoSpaceDN w:val="0"/>
      <w:adjustRightInd w:val="0"/>
      <w:spacing w:after="0" w:line="240" w:lineRule="auto"/>
    </w:pPr>
    <w:rPr>
      <w:rFonts w:ascii="Intel Clear" w:hAnsi="Intel Clear" w:cs="Intel Clear"/>
      <w:color w:val="000000"/>
      <w:sz w:val="24"/>
      <w:szCs w:val="24"/>
    </w:rPr>
  </w:style>
  <w:style w:type="paragraph" w:customStyle="1" w:styleId="Code">
    <w:name w:val="Code"/>
    <w:basedOn w:val="NoSpacing"/>
    <w:next w:val="NoSpacing"/>
    <w:link w:val="CodeChar"/>
    <w:qFormat/>
    <w:rsid w:val="00BD3DA2"/>
    <w:pPr>
      <w:ind w:left="540"/>
    </w:pPr>
    <w:rPr>
      <w:rFonts w:ascii="Consolas" w:hAnsi="Consolas"/>
      <w:color w:val="0085C5"/>
      <w:szCs w:val="24"/>
    </w:rPr>
  </w:style>
  <w:style w:type="paragraph" w:customStyle="1" w:styleId="Note">
    <w:name w:val="Note"/>
    <w:basedOn w:val="NoSpacing"/>
    <w:link w:val="NoteChar"/>
    <w:qFormat/>
    <w:rsid w:val="00877DB8"/>
    <w:pPr>
      <w:spacing w:line="360" w:lineRule="auto"/>
      <w:ind w:left="540"/>
    </w:pPr>
    <w:rPr>
      <w:i/>
      <w:color w:val="00B0F0"/>
    </w:rPr>
  </w:style>
  <w:style w:type="character" w:customStyle="1" w:styleId="NoSpacingChar">
    <w:name w:val="No Spacing Char"/>
    <w:basedOn w:val="DefaultParagraphFont"/>
    <w:link w:val="NoSpacing"/>
    <w:uiPriority w:val="1"/>
    <w:rsid w:val="008D03BD"/>
    <w:rPr>
      <w:rFonts w:ascii="Intel Clear" w:hAnsi="Intel Clear"/>
      <w:sz w:val="24"/>
    </w:rPr>
  </w:style>
  <w:style w:type="character" w:customStyle="1" w:styleId="CodeChar">
    <w:name w:val="Code Char"/>
    <w:basedOn w:val="NoSpacingChar"/>
    <w:link w:val="Code"/>
    <w:rsid w:val="00BD3DA2"/>
    <w:rPr>
      <w:rFonts w:ascii="Consolas" w:hAnsi="Consolas" w:cs="Intel Clear"/>
      <w:color w:val="0085C5"/>
      <w:sz w:val="24"/>
      <w:szCs w:val="24"/>
    </w:rPr>
  </w:style>
  <w:style w:type="character" w:customStyle="1" w:styleId="NoteChar">
    <w:name w:val="Note Char"/>
    <w:basedOn w:val="NoSpacingChar"/>
    <w:link w:val="Note"/>
    <w:rsid w:val="00877DB8"/>
    <w:rPr>
      <w:rFonts w:ascii="Intel Clear" w:hAnsi="Intel Clear" w:cs="Intel Clear"/>
      <w:i/>
      <w:color w:val="00B0F0"/>
      <w:sz w:val="24"/>
    </w:rPr>
  </w:style>
  <w:style w:type="character" w:styleId="CommentReference">
    <w:name w:val="annotation reference"/>
    <w:basedOn w:val="DefaultParagraphFont"/>
    <w:uiPriority w:val="99"/>
    <w:semiHidden/>
    <w:unhideWhenUsed/>
    <w:rsid w:val="00163A03"/>
    <w:rPr>
      <w:sz w:val="16"/>
      <w:szCs w:val="16"/>
    </w:rPr>
  </w:style>
  <w:style w:type="paragraph" w:styleId="CommentText">
    <w:name w:val="annotation text"/>
    <w:basedOn w:val="Normal"/>
    <w:link w:val="CommentTextChar"/>
    <w:uiPriority w:val="99"/>
    <w:semiHidden/>
    <w:unhideWhenUsed/>
    <w:rsid w:val="00163A03"/>
    <w:pPr>
      <w:spacing w:line="240" w:lineRule="auto"/>
    </w:pPr>
    <w:rPr>
      <w:sz w:val="20"/>
      <w:szCs w:val="20"/>
    </w:rPr>
  </w:style>
  <w:style w:type="character" w:customStyle="1" w:styleId="CommentTextChar">
    <w:name w:val="Comment Text Char"/>
    <w:basedOn w:val="DefaultParagraphFont"/>
    <w:link w:val="CommentText"/>
    <w:uiPriority w:val="99"/>
    <w:semiHidden/>
    <w:rsid w:val="00163A03"/>
    <w:rPr>
      <w:rFonts w:ascii="Calibri Light" w:hAnsi="Calibri Light"/>
      <w:sz w:val="20"/>
      <w:szCs w:val="20"/>
    </w:rPr>
  </w:style>
  <w:style w:type="paragraph" w:styleId="CommentSubject">
    <w:name w:val="annotation subject"/>
    <w:basedOn w:val="CommentText"/>
    <w:next w:val="CommentText"/>
    <w:link w:val="CommentSubjectChar"/>
    <w:uiPriority w:val="99"/>
    <w:semiHidden/>
    <w:unhideWhenUsed/>
    <w:rsid w:val="00163A03"/>
    <w:rPr>
      <w:b/>
      <w:bCs/>
    </w:rPr>
  </w:style>
  <w:style w:type="character" w:customStyle="1" w:styleId="CommentSubjectChar">
    <w:name w:val="Comment Subject Char"/>
    <w:basedOn w:val="CommentTextChar"/>
    <w:link w:val="CommentSubject"/>
    <w:uiPriority w:val="99"/>
    <w:semiHidden/>
    <w:rsid w:val="00163A03"/>
    <w:rPr>
      <w:rFonts w:ascii="Calibri Light" w:hAnsi="Calibri Light"/>
      <w:b/>
      <w:bCs/>
      <w:sz w:val="20"/>
      <w:szCs w:val="20"/>
    </w:rPr>
  </w:style>
  <w:style w:type="character" w:styleId="FollowedHyperlink">
    <w:name w:val="FollowedHyperlink"/>
    <w:basedOn w:val="DefaultParagraphFont"/>
    <w:uiPriority w:val="99"/>
    <w:semiHidden/>
    <w:unhideWhenUsed/>
    <w:rsid w:val="00560F66"/>
    <w:rPr>
      <w:color w:val="800080" w:themeColor="followedHyperlink"/>
      <w:u w:val="single"/>
    </w:rPr>
  </w:style>
  <w:style w:type="character" w:styleId="Mention">
    <w:name w:val="Mention"/>
    <w:basedOn w:val="DefaultParagraphFont"/>
    <w:uiPriority w:val="99"/>
    <w:unhideWhenUsed/>
    <w:rPr>
      <w:color w:val="2B579A"/>
      <w:shd w:val="clear" w:color="auto" w:fill="E6E6E6"/>
    </w:rPr>
  </w:style>
  <w:style w:type="paragraph" w:styleId="Header">
    <w:name w:val="header"/>
    <w:basedOn w:val="Normal"/>
    <w:link w:val="HeaderChar"/>
    <w:uiPriority w:val="99"/>
    <w:unhideWhenUsed/>
    <w:rsid w:val="00FB04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4CF"/>
    <w:rPr>
      <w:rFonts w:ascii="Intel Clear" w:hAnsi="Intel Clear"/>
      <w:sz w:val="24"/>
    </w:rPr>
  </w:style>
  <w:style w:type="paragraph" w:styleId="Footer">
    <w:name w:val="footer"/>
    <w:basedOn w:val="Normal"/>
    <w:link w:val="FooterChar"/>
    <w:uiPriority w:val="99"/>
    <w:unhideWhenUsed/>
    <w:rsid w:val="00FB04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4CF"/>
    <w:rPr>
      <w:rFonts w:ascii="Intel Clear" w:hAnsi="Intel Clear"/>
      <w:sz w:val="24"/>
    </w:rPr>
  </w:style>
  <w:style w:type="character" w:styleId="PlaceholderText">
    <w:name w:val="Placeholder Text"/>
    <w:basedOn w:val="DefaultParagraphFont"/>
    <w:uiPriority w:val="99"/>
    <w:semiHidden/>
    <w:rsid w:val="00647FF3"/>
    <w:rPr>
      <w:color w:val="808080"/>
    </w:rPr>
  </w:style>
  <w:style w:type="paragraph" w:customStyle="1" w:styleId="IntelHeading">
    <w:name w:val="Intel Heading"/>
    <w:basedOn w:val="Heading1"/>
    <w:link w:val="IntelHeadingChar"/>
    <w:qFormat/>
    <w:rsid w:val="004E2E26"/>
    <w:pPr>
      <w:numPr>
        <w:numId w:val="0"/>
      </w:numPr>
      <w:spacing w:line="26" w:lineRule="atLeast"/>
    </w:pPr>
  </w:style>
  <w:style w:type="character" w:customStyle="1" w:styleId="IntelHeadingChar">
    <w:name w:val="Intel Heading Char"/>
    <w:basedOn w:val="Heading1Char"/>
    <w:link w:val="IntelHeading"/>
    <w:rsid w:val="004E2E26"/>
    <w:rPr>
      <w:rFonts w:ascii="Intel Clear" w:eastAsiaTheme="majorEastAsia" w:hAnsi="Intel Clear" w:cstheme="majorBidi"/>
      <w:b/>
      <w:bCs/>
      <w:color w:val="365F91" w:themeColor="accent1" w:themeShade="BF"/>
      <w:sz w:val="28"/>
      <w:szCs w:val="28"/>
    </w:rPr>
  </w:style>
  <w:style w:type="paragraph" w:styleId="Revision">
    <w:name w:val="Revision"/>
    <w:hidden/>
    <w:uiPriority w:val="99"/>
    <w:semiHidden/>
    <w:rsid w:val="00EF616B"/>
    <w:pPr>
      <w:spacing w:after="0" w:line="240" w:lineRule="auto"/>
    </w:pPr>
    <w:rPr>
      <w:rFonts w:ascii="Intel Clear" w:hAnsi="Intel Clear"/>
      <w:sz w:val="24"/>
    </w:rPr>
  </w:style>
  <w:style w:type="table" w:customStyle="1" w:styleId="TableGrid0">
    <w:name w:val="TableGrid"/>
    <w:rsid w:val="000F7AE6"/>
    <w:pPr>
      <w:spacing w:after="0" w:line="240" w:lineRule="auto"/>
    </w:pPr>
    <w:rPr>
      <w:rFonts w:eastAsiaTheme="minorEastAsia"/>
    </w:rPr>
    <w:tblPr>
      <w:tblCellMar>
        <w:top w:w="0" w:type="dxa"/>
        <w:left w:w="0" w:type="dxa"/>
        <w:bottom w:w="0" w:type="dxa"/>
        <w:right w:w="0" w:type="dxa"/>
      </w:tblCellMar>
    </w:tblPr>
  </w:style>
  <w:style w:type="paragraph" w:styleId="BlockText">
    <w:name w:val="Block Text"/>
    <w:basedOn w:val="Normal"/>
    <w:uiPriority w:val="99"/>
    <w:unhideWhenUsed/>
    <w:rsid w:val="000F7AE6"/>
    <w:pPr>
      <w:spacing w:after="108" w:line="312" w:lineRule="auto"/>
      <w:ind w:left="540" w:right="592"/>
    </w:pPr>
    <w:rPr>
      <w:rFonts w:eastAsia="Intel Clear" w:cs="Intel Clear"/>
      <w:color w:val="000000"/>
      <w:sz w:val="22"/>
    </w:rPr>
  </w:style>
  <w:style w:type="paragraph" w:styleId="BodyText">
    <w:name w:val="Body Text"/>
    <w:basedOn w:val="Normal"/>
    <w:link w:val="BodyTextChar"/>
    <w:uiPriority w:val="99"/>
    <w:unhideWhenUsed/>
    <w:rsid w:val="000F7AE6"/>
    <w:pPr>
      <w:spacing w:after="59" w:line="300" w:lineRule="auto"/>
      <w:ind w:right="592"/>
      <w:jc w:val="both"/>
    </w:pPr>
    <w:rPr>
      <w:rFonts w:eastAsia="Intel Clear" w:cs="Intel Clear"/>
      <w:i/>
      <w:color w:val="00AEEF"/>
      <w:sz w:val="22"/>
    </w:rPr>
  </w:style>
  <w:style w:type="character" w:customStyle="1" w:styleId="BodyTextChar">
    <w:name w:val="Body Text Char"/>
    <w:basedOn w:val="DefaultParagraphFont"/>
    <w:link w:val="BodyText"/>
    <w:uiPriority w:val="99"/>
    <w:rsid w:val="000F7AE6"/>
    <w:rPr>
      <w:rFonts w:ascii="Intel Clear" w:eastAsia="Intel Clear" w:hAnsi="Intel Clear" w:cs="Intel Clear"/>
      <w:i/>
      <w:color w:val="00AEEF"/>
    </w:rPr>
  </w:style>
  <w:style w:type="paragraph" w:styleId="BodyText2">
    <w:name w:val="Body Text 2"/>
    <w:basedOn w:val="Normal"/>
    <w:link w:val="BodyText2Char"/>
    <w:uiPriority w:val="99"/>
    <w:unhideWhenUsed/>
    <w:rsid w:val="00790BFA"/>
    <w:pPr>
      <w:spacing w:after="229" w:line="300" w:lineRule="auto"/>
      <w:ind w:right="592"/>
    </w:pPr>
    <w:rPr>
      <w:i/>
      <w:color w:val="00AEEF"/>
    </w:rPr>
  </w:style>
  <w:style w:type="character" w:customStyle="1" w:styleId="BodyText2Char">
    <w:name w:val="Body Text 2 Char"/>
    <w:basedOn w:val="DefaultParagraphFont"/>
    <w:link w:val="BodyText2"/>
    <w:uiPriority w:val="99"/>
    <w:rsid w:val="00790BFA"/>
    <w:rPr>
      <w:rFonts w:ascii="Intel Clear" w:hAnsi="Intel Clear"/>
      <w:i/>
      <w:color w:val="00AEE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19754393">
      <w:bodyDiv w:val="1"/>
      <w:marLeft w:val="0"/>
      <w:marRight w:val="0"/>
      <w:marTop w:val="0"/>
      <w:marBottom w:val="0"/>
      <w:divBdr>
        <w:top w:val="none" w:sz="0" w:space="0" w:color="auto"/>
        <w:left w:val="none" w:sz="0" w:space="0" w:color="auto"/>
        <w:bottom w:val="none" w:sz="0" w:space="0" w:color="auto"/>
        <w:right w:val="none" w:sz="0" w:space="0" w:color="auto"/>
      </w:divBdr>
      <w:divsChild>
        <w:div w:id="397944276">
          <w:marLeft w:val="0"/>
          <w:marRight w:val="0"/>
          <w:marTop w:val="0"/>
          <w:marBottom w:val="0"/>
          <w:divBdr>
            <w:top w:val="none" w:sz="0" w:space="0" w:color="auto"/>
            <w:left w:val="none" w:sz="0" w:space="0" w:color="auto"/>
            <w:bottom w:val="none" w:sz="0" w:space="0" w:color="auto"/>
            <w:right w:val="none" w:sz="0" w:space="0" w:color="auto"/>
          </w:divBdr>
          <w:divsChild>
            <w:div w:id="423652988">
              <w:marLeft w:val="0"/>
              <w:marRight w:val="0"/>
              <w:marTop w:val="0"/>
              <w:marBottom w:val="0"/>
              <w:divBdr>
                <w:top w:val="none" w:sz="0" w:space="0" w:color="auto"/>
                <w:left w:val="none" w:sz="0" w:space="0" w:color="auto"/>
                <w:bottom w:val="none" w:sz="0" w:space="0" w:color="auto"/>
                <w:right w:val="none" w:sz="0" w:space="0" w:color="auto"/>
              </w:divBdr>
            </w:div>
            <w:div w:id="453328860">
              <w:marLeft w:val="0"/>
              <w:marRight w:val="0"/>
              <w:marTop w:val="0"/>
              <w:marBottom w:val="0"/>
              <w:divBdr>
                <w:top w:val="none" w:sz="0" w:space="0" w:color="auto"/>
                <w:left w:val="none" w:sz="0" w:space="0" w:color="auto"/>
                <w:bottom w:val="none" w:sz="0" w:space="0" w:color="auto"/>
                <w:right w:val="none" w:sz="0" w:space="0" w:color="auto"/>
              </w:divBdr>
            </w:div>
            <w:div w:id="543951367">
              <w:marLeft w:val="0"/>
              <w:marRight w:val="0"/>
              <w:marTop w:val="0"/>
              <w:marBottom w:val="0"/>
              <w:divBdr>
                <w:top w:val="none" w:sz="0" w:space="0" w:color="auto"/>
                <w:left w:val="none" w:sz="0" w:space="0" w:color="auto"/>
                <w:bottom w:val="none" w:sz="0" w:space="0" w:color="auto"/>
                <w:right w:val="none" w:sz="0" w:space="0" w:color="auto"/>
              </w:divBdr>
            </w:div>
            <w:div w:id="881744308">
              <w:marLeft w:val="0"/>
              <w:marRight w:val="0"/>
              <w:marTop w:val="0"/>
              <w:marBottom w:val="0"/>
              <w:divBdr>
                <w:top w:val="none" w:sz="0" w:space="0" w:color="auto"/>
                <w:left w:val="none" w:sz="0" w:space="0" w:color="auto"/>
                <w:bottom w:val="none" w:sz="0" w:space="0" w:color="auto"/>
                <w:right w:val="none" w:sz="0" w:space="0" w:color="auto"/>
              </w:divBdr>
            </w:div>
            <w:div w:id="931012038">
              <w:marLeft w:val="0"/>
              <w:marRight w:val="0"/>
              <w:marTop w:val="0"/>
              <w:marBottom w:val="0"/>
              <w:divBdr>
                <w:top w:val="none" w:sz="0" w:space="0" w:color="auto"/>
                <w:left w:val="none" w:sz="0" w:space="0" w:color="auto"/>
                <w:bottom w:val="none" w:sz="0" w:space="0" w:color="auto"/>
                <w:right w:val="none" w:sz="0" w:space="0" w:color="auto"/>
              </w:divBdr>
            </w:div>
            <w:div w:id="979075012">
              <w:marLeft w:val="0"/>
              <w:marRight w:val="0"/>
              <w:marTop w:val="0"/>
              <w:marBottom w:val="0"/>
              <w:divBdr>
                <w:top w:val="none" w:sz="0" w:space="0" w:color="auto"/>
                <w:left w:val="none" w:sz="0" w:space="0" w:color="auto"/>
                <w:bottom w:val="none" w:sz="0" w:space="0" w:color="auto"/>
                <w:right w:val="none" w:sz="0" w:space="0" w:color="auto"/>
              </w:divBdr>
            </w:div>
            <w:div w:id="1208487908">
              <w:marLeft w:val="0"/>
              <w:marRight w:val="0"/>
              <w:marTop w:val="0"/>
              <w:marBottom w:val="0"/>
              <w:divBdr>
                <w:top w:val="none" w:sz="0" w:space="0" w:color="auto"/>
                <w:left w:val="none" w:sz="0" w:space="0" w:color="auto"/>
                <w:bottom w:val="none" w:sz="0" w:space="0" w:color="auto"/>
                <w:right w:val="none" w:sz="0" w:space="0" w:color="auto"/>
              </w:divBdr>
            </w:div>
            <w:div w:id="1472751987">
              <w:marLeft w:val="0"/>
              <w:marRight w:val="0"/>
              <w:marTop w:val="0"/>
              <w:marBottom w:val="0"/>
              <w:divBdr>
                <w:top w:val="none" w:sz="0" w:space="0" w:color="auto"/>
                <w:left w:val="none" w:sz="0" w:space="0" w:color="auto"/>
                <w:bottom w:val="none" w:sz="0" w:space="0" w:color="auto"/>
                <w:right w:val="none" w:sz="0" w:space="0" w:color="auto"/>
              </w:divBdr>
            </w:div>
            <w:div w:id="1597906998">
              <w:marLeft w:val="0"/>
              <w:marRight w:val="0"/>
              <w:marTop w:val="0"/>
              <w:marBottom w:val="0"/>
              <w:divBdr>
                <w:top w:val="none" w:sz="0" w:space="0" w:color="auto"/>
                <w:left w:val="none" w:sz="0" w:space="0" w:color="auto"/>
                <w:bottom w:val="none" w:sz="0" w:space="0" w:color="auto"/>
                <w:right w:val="none" w:sz="0" w:space="0" w:color="auto"/>
              </w:divBdr>
            </w:div>
            <w:div w:id="1757898705">
              <w:marLeft w:val="0"/>
              <w:marRight w:val="0"/>
              <w:marTop w:val="0"/>
              <w:marBottom w:val="0"/>
              <w:divBdr>
                <w:top w:val="none" w:sz="0" w:space="0" w:color="auto"/>
                <w:left w:val="none" w:sz="0" w:space="0" w:color="auto"/>
                <w:bottom w:val="none" w:sz="0" w:space="0" w:color="auto"/>
                <w:right w:val="none" w:sz="0" w:space="0" w:color="auto"/>
              </w:divBdr>
            </w:div>
            <w:div w:id="1896895324">
              <w:marLeft w:val="0"/>
              <w:marRight w:val="0"/>
              <w:marTop w:val="0"/>
              <w:marBottom w:val="0"/>
              <w:divBdr>
                <w:top w:val="none" w:sz="0" w:space="0" w:color="auto"/>
                <w:left w:val="none" w:sz="0" w:space="0" w:color="auto"/>
                <w:bottom w:val="none" w:sz="0" w:space="0" w:color="auto"/>
                <w:right w:val="none" w:sz="0" w:space="0" w:color="auto"/>
              </w:divBdr>
            </w:div>
            <w:div w:id="214434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74721">
      <w:bodyDiv w:val="1"/>
      <w:marLeft w:val="0"/>
      <w:marRight w:val="0"/>
      <w:marTop w:val="0"/>
      <w:marBottom w:val="0"/>
      <w:divBdr>
        <w:top w:val="none" w:sz="0" w:space="0" w:color="auto"/>
        <w:left w:val="none" w:sz="0" w:space="0" w:color="auto"/>
        <w:bottom w:val="none" w:sz="0" w:space="0" w:color="auto"/>
        <w:right w:val="none" w:sz="0" w:space="0" w:color="auto"/>
      </w:divBdr>
    </w:div>
    <w:div w:id="1259212054">
      <w:bodyDiv w:val="1"/>
      <w:marLeft w:val="0"/>
      <w:marRight w:val="0"/>
      <w:marTop w:val="0"/>
      <w:marBottom w:val="0"/>
      <w:divBdr>
        <w:top w:val="none" w:sz="0" w:space="0" w:color="auto"/>
        <w:left w:val="none" w:sz="0" w:space="0" w:color="auto"/>
        <w:bottom w:val="none" w:sz="0" w:space="0" w:color="auto"/>
        <w:right w:val="none" w:sz="0" w:space="0" w:color="auto"/>
      </w:divBdr>
    </w:div>
    <w:div w:id="20761955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openxmlformats.org/officeDocument/2006/relationships/image" Target="media/image25.emf"/><Relationship Id="rId47" Type="http://schemas.openxmlformats.org/officeDocument/2006/relationships/package" Target="embeddings/Microsoft_Word_Document5.docx"/><Relationship Id="rId63" Type="http://schemas.openxmlformats.org/officeDocument/2006/relationships/image" Target="media/image40.png"/><Relationship Id="rId68" Type="http://schemas.openxmlformats.org/officeDocument/2006/relationships/image" Target="media/image45.jpg"/><Relationship Id="rId84" Type="http://schemas.openxmlformats.org/officeDocument/2006/relationships/image" Target="media/image61.jpg"/><Relationship Id="rId89" Type="http://schemas.openxmlformats.org/officeDocument/2006/relationships/image" Target="media/image66.jpg"/><Relationship Id="rId7" Type="http://schemas.openxmlformats.org/officeDocument/2006/relationships/settings" Target="settings.xml"/><Relationship Id="rId71" Type="http://schemas.openxmlformats.org/officeDocument/2006/relationships/image" Target="media/image48.png"/><Relationship Id="rId92" Type="http://schemas.openxmlformats.org/officeDocument/2006/relationships/image" Target="media/image69.jpg"/><Relationship Id="rId2" Type="http://schemas.openxmlformats.org/officeDocument/2006/relationships/customXml" Target="../customXml/item2.xml"/><Relationship Id="rId16" Type="http://schemas.microsoft.com/office/2018/08/relationships/commentsExtensible" Target="commentsExtensible.xml"/><Relationship Id="rId29" Type="http://schemas.openxmlformats.org/officeDocument/2006/relationships/image" Target="media/image13.png"/><Relationship Id="rId11" Type="http://schemas.openxmlformats.org/officeDocument/2006/relationships/image" Target="media/image1.png"/><Relationship Id="rId24" Type="http://schemas.openxmlformats.org/officeDocument/2006/relationships/package" Target="embeddings/Microsoft_Word_Document.docx"/><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package" Target="embeddings/Microsoft_Word_Document4.docx"/><Relationship Id="rId53" Type="http://schemas.openxmlformats.org/officeDocument/2006/relationships/image" Target="media/image31.png"/><Relationship Id="rId58" Type="http://schemas.openxmlformats.org/officeDocument/2006/relationships/package" Target="embeddings/Microsoft_Word_Document8.docx"/><Relationship Id="rId66" Type="http://schemas.openxmlformats.org/officeDocument/2006/relationships/image" Target="media/image43.png"/><Relationship Id="rId74" Type="http://schemas.openxmlformats.org/officeDocument/2006/relationships/image" Target="media/image51.jpg"/><Relationship Id="rId79" Type="http://schemas.openxmlformats.org/officeDocument/2006/relationships/image" Target="media/image56.png"/><Relationship Id="rId87" Type="http://schemas.openxmlformats.org/officeDocument/2006/relationships/image" Target="media/image64.jpg"/><Relationship Id="rId102" Type="http://schemas.openxmlformats.org/officeDocument/2006/relationships/footer" Target="footer3.xml"/><Relationship Id="rId5" Type="http://schemas.openxmlformats.org/officeDocument/2006/relationships/numbering" Target="numbering.xml"/><Relationship Id="rId61" Type="http://schemas.openxmlformats.org/officeDocument/2006/relationships/image" Target="media/image38.png"/><Relationship Id="rId82" Type="http://schemas.openxmlformats.org/officeDocument/2006/relationships/image" Target="media/image59.png"/><Relationship Id="rId90" Type="http://schemas.openxmlformats.org/officeDocument/2006/relationships/image" Target="media/image67.jpg"/><Relationship Id="rId95" Type="http://schemas.openxmlformats.org/officeDocument/2006/relationships/image" Target="media/image72.png"/><Relationship Id="rId19" Type="http://schemas.openxmlformats.org/officeDocument/2006/relationships/image" Target="media/image5.png"/><Relationship Id="rId14" Type="http://schemas.microsoft.com/office/2011/relationships/commentsExtended" Target="commentsExtended.xml"/><Relationship Id="rId22" Type="http://schemas.openxmlformats.org/officeDocument/2006/relationships/image" Target="media/image8.png"/><Relationship Id="rId27" Type="http://schemas.openxmlformats.org/officeDocument/2006/relationships/image" Target="media/image12.emf"/><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package" Target="embeddings/Microsoft_Word_Document3.docx"/><Relationship Id="rId48" Type="http://schemas.openxmlformats.org/officeDocument/2006/relationships/image" Target="media/image28.emf"/><Relationship Id="rId56" Type="http://schemas.openxmlformats.org/officeDocument/2006/relationships/image" Target="media/image34.png"/><Relationship Id="rId64" Type="http://schemas.openxmlformats.org/officeDocument/2006/relationships/image" Target="media/image41.png"/><Relationship Id="rId69" Type="http://schemas.openxmlformats.org/officeDocument/2006/relationships/image" Target="media/image46.jpg"/><Relationship Id="rId77" Type="http://schemas.openxmlformats.org/officeDocument/2006/relationships/image" Target="media/image54.png"/><Relationship Id="rId100" Type="http://schemas.openxmlformats.org/officeDocument/2006/relationships/footer" Target="footer2.xml"/><Relationship Id="rId105"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0.emf"/><Relationship Id="rId72" Type="http://schemas.openxmlformats.org/officeDocument/2006/relationships/image" Target="media/image49.jpg"/><Relationship Id="rId80" Type="http://schemas.openxmlformats.org/officeDocument/2006/relationships/image" Target="media/image57.jpg"/><Relationship Id="rId85" Type="http://schemas.openxmlformats.org/officeDocument/2006/relationships/image" Target="media/image62.jpg"/><Relationship Id="rId93" Type="http://schemas.openxmlformats.org/officeDocument/2006/relationships/image" Target="media/image70.jpg"/><Relationship Id="rId98"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emf"/><Relationship Id="rId46" Type="http://schemas.openxmlformats.org/officeDocument/2006/relationships/image" Target="media/image27.emf"/><Relationship Id="rId59" Type="http://schemas.openxmlformats.org/officeDocument/2006/relationships/image" Target="media/image36.jpeg"/><Relationship Id="rId67" Type="http://schemas.openxmlformats.org/officeDocument/2006/relationships/image" Target="media/image44.jpg"/><Relationship Id="rId103"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image" Target="media/image32.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jpg"/><Relationship Id="rId83" Type="http://schemas.openxmlformats.org/officeDocument/2006/relationships/image" Target="media/image60.jpg"/><Relationship Id="rId88" Type="http://schemas.openxmlformats.org/officeDocument/2006/relationships/image" Target="media/image65.jpg"/><Relationship Id="rId91" Type="http://schemas.openxmlformats.org/officeDocument/2006/relationships/image" Target="media/image68.jp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styles" Target="styles.xml"/><Relationship Id="rId15" Type="http://schemas.microsoft.com/office/2016/09/relationships/commentsIds" Target="commentsIds.xml"/><Relationship Id="rId23" Type="http://schemas.openxmlformats.org/officeDocument/2006/relationships/image" Target="media/image9.emf"/><Relationship Id="rId28" Type="http://schemas.openxmlformats.org/officeDocument/2006/relationships/package" Target="embeddings/Microsoft_Word_Document1.docx"/><Relationship Id="rId36" Type="http://schemas.openxmlformats.org/officeDocument/2006/relationships/image" Target="media/image20.png"/><Relationship Id="rId49" Type="http://schemas.openxmlformats.org/officeDocument/2006/relationships/package" Target="embeddings/Microsoft_Word_Document6.docx"/><Relationship Id="rId57" Type="http://schemas.openxmlformats.org/officeDocument/2006/relationships/image" Target="media/image35.emf"/><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6.emf"/><Relationship Id="rId52" Type="http://schemas.openxmlformats.org/officeDocument/2006/relationships/package" Target="embeddings/Microsoft_Word_Document7.docx"/><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jpg"/><Relationship Id="rId78" Type="http://schemas.openxmlformats.org/officeDocument/2006/relationships/image" Target="media/image55.jpg"/><Relationship Id="rId81" Type="http://schemas.openxmlformats.org/officeDocument/2006/relationships/image" Target="media/image58.jp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footer" Target="footer1.xml"/><Relationship Id="rId101"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comments" Target="comments.xml"/><Relationship Id="rId18" Type="http://schemas.openxmlformats.org/officeDocument/2006/relationships/image" Target="media/image4.png"/><Relationship Id="rId39" Type="http://schemas.openxmlformats.org/officeDocument/2006/relationships/package" Target="embeddings/Microsoft_Word_Document2.docx"/><Relationship Id="rId34" Type="http://schemas.openxmlformats.org/officeDocument/2006/relationships/image" Target="media/image18.png"/><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53.jpg"/><Relationship Id="rId97" Type="http://schemas.openxmlformats.org/officeDocument/2006/relationships/header" Target="header1.xml"/><Relationship Id="rId104" Type="http://schemas.microsoft.com/office/2011/relationships/people" Target="people.xml"/></Relationships>
</file>

<file path=word/_rels/header3.xml.rels><?xml version="1.0" encoding="UTF-8" standalone="yes"?>
<Relationships xmlns="http://schemas.openxmlformats.org/package/2006/relationships"><Relationship Id="rId1"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FF0EE92BBB18146998D7BB31336250A" ma:contentTypeVersion="11" ma:contentTypeDescription="Create a new document." ma:contentTypeScope="" ma:versionID="cfe15e8ce1667991311dc01a8ee74571">
  <xsd:schema xmlns:xsd="http://www.w3.org/2001/XMLSchema" xmlns:xs="http://www.w3.org/2001/XMLSchema" xmlns:p="http://schemas.microsoft.com/office/2006/metadata/properties" xmlns:ns2="66e6e388-ea03-442e-86f2-c0e595825cf5" xmlns:ns3="66af15cf-5d81-49e8-94b0-56d838c9b5e0" targetNamespace="http://schemas.microsoft.com/office/2006/metadata/properties" ma:root="true" ma:fieldsID="c88ea8cd38db90a4cc139db6a34e36ec" ns2:_="" ns3:_="">
    <xsd:import namespace="66e6e388-ea03-442e-86f2-c0e595825cf5"/>
    <xsd:import namespace="66af15cf-5d81-49e8-94b0-56d838c9b5e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DateTaken" minOccurs="0"/>
                <xsd:element ref="ns3:SharedWithUsers" minOccurs="0"/>
                <xsd:element ref="ns3:SharedWithDetails"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e6e388-ea03-442e-86f2-c0e595825cf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6af15cf-5d81-49e8-94b0-56d838c9b5e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AFD1FCF-579C-4960-ABCC-2431A8B24A6D}">
  <ds:schemaRefs>
    <ds:schemaRef ds:uri="http://schemas.openxmlformats.org/officeDocument/2006/bibliography"/>
  </ds:schemaRefs>
</ds:datastoreItem>
</file>

<file path=customXml/itemProps2.xml><?xml version="1.0" encoding="utf-8"?>
<ds:datastoreItem xmlns:ds="http://schemas.openxmlformats.org/officeDocument/2006/customXml" ds:itemID="{6F935887-5792-4530-A1AB-B5FB1348CA93}">
  <ds:schemaRefs>
    <ds:schemaRef ds:uri="http://schemas.microsoft.com/office/2006/documentManagement/types"/>
    <ds:schemaRef ds:uri="http://schemas.microsoft.com/office/2006/metadata/properties"/>
    <ds:schemaRef ds:uri="http://purl.org/dc/elements/1.1/"/>
    <ds:schemaRef ds:uri="66e6e388-ea03-442e-86f2-c0e595825cf5"/>
    <ds:schemaRef ds:uri="http://schemas.openxmlformats.org/package/2006/metadata/core-properties"/>
    <ds:schemaRef ds:uri="http://purl.org/dc/terms/"/>
    <ds:schemaRef ds:uri="http://schemas.microsoft.com/office/infopath/2007/PartnerControls"/>
    <ds:schemaRef ds:uri="66af15cf-5d81-49e8-94b0-56d838c9b5e0"/>
    <ds:schemaRef ds:uri="http://www.w3.org/XML/1998/namespace"/>
    <ds:schemaRef ds:uri="http://purl.org/dc/dcmitype/"/>
  </ds:schemaRefs>
</ds:datastoreItem>
</file>

<file path=customXml/itemProps3.xml><?xml version="1.0" encoding="utf-8"?>
<ds:datastoreItem xmlns:ds="http://schemas.openxmlformats.org/officeDocument/2006/customXml" ds:itemID="{A61CC9E1-22FB-4FF3-A17F-8D00B4118F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e6e388-ea03-442e-86f2-c0e595825cf5"/>
    <ds:schemaRef ds:uri="66af15cf-5d81-49e8-94b0-56d838c9b5e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F70A57F-D575-4EE8-88BC-B94F904FE90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37</Pages>
  <Words>11016</Words>
  <Characters>62794</Characters>
  <Application>Microsoft Office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
    </vt:vector>
  </TitlesOfParts>
  <Company>Altera Corporation</Company>
  <LinksUpToDate>false</LinksUpToDate>
  <CharactersWithSpaces>73663</CharactersWithSpaces>
  <SharedDoc>false</SharedDoc>
  <HLinks>
    <vt:vector size="276" baseType="variant">
      <vt:variant>
        <vt:i4>1376302</vt:i4>
      </vt:variant>
      <vt:variant>
        <vt:i4>408</vt:i4>
      </vt:variant>
      <vt:variant>
        <vt:i4>0</vt:i4>
      </vt:variant>
      <vt:variant>
        <vt:i4>5</vt:i4>
      </vt:variant>
      <vt:variant>
        <vt:lpwstr>https://github.com/intel/FPGA-Devcloud/blob/master/main/HandsFree/Devkits/DE10-Lite/Example_Projects/Intro_to_Quartus/switch_to_led.vhd</vt:lpwstr>
      </vt:variant>
      <vt:variant>
        <vt:lpwstr/>
      </vt:variant>
      <vt:variant>
        <vt:i4>1376302</vt:i4>
      </vt:variant>
      <vt:variant>
        <vt:i4>312</vt:i4>
      </vt:variant>
      <vt:variant>
        <vt:i4>0</vt:i4>
      </vt:variant>
      <vt:variant>
        <vt:i4>5</vt:i4>
      </vt:variant>
      <vt:variant>
        <vt:lpwstr>https://github.com/intel/FPGA-Devcloud/blob/master/main/HandsFree/Devkits/DE10-Lite/Example_Projects/Intro_to_Quartus/switch_to_led.vhd</vt:lpwstr>
      </vt:variant>
      <vt:variant>
        <vt:lpwstr/>
      </vt:variant>
      <vt:variant>
        <vt:i4>7340140</vt:i4>
      </vt:variant>
      <vt:variant>
        <vt:i4>270</vt:i4>
      </vt:variant>
      <vt:variant>
        <vt:i4>0</vt:i4>
      </vt:variant>
      <vt:variant>
        <vt:i4>5</vt:i4>
      </vt:variant>
      <vt:variant>
        <vt:lpwstr>https://github.com/intel/FPGA-Devcloud/releases/tag/DE1-SoC</vt:lpwstr>
      </vt:variant>
      <vt:variant>
        <vt:lpwstr/>
      </vt:variant>
      <vt:variant>
        <vt:i4>3538987</vt:i4>
      </vt:variant>
      <vt:variant>
        <vt:i4>252</vt:i4>
      </vt:variant>
      <vt:variant>
        <vt:i4>0</vt:i4>
      </vt:variant>
      <vt:variant>
        <vt:i4>5</vt:i4>
      </vt:variant>
      <vt:variant>
        <vt:lpwstr>https://www.terasic.com.tw/cgi-bin/page/archive.pl?Language=English&amp;No=836</vt:lpwstr>
      </vt:variant>
      <vt:variant>
        <vt:lpwstr/>
      </vt:variant>
      <vt:variant>
        <vt:i4>4980829</vt:i4>
      </vt:variant>
      <vt:variant>
        <vt:i4>249</vt:i4>
      </vt:variant>
      <vt:variant>
        <vt:i4>0</vt:i4>
      </vt:variant>
      <vt:variant>
        <vt:i4>5</vt:i4>
      </vt:variant>
      <vt:variant>
        <vt:lpwstr>https://www.terasic.com.tw/cgi-bin/page/archive.pl?Language=English&amp;CategoryNo=167&amp;No=830</vt:lpwstr>
      </vt:variant>
      <vt:variant>
        <vt:lpwstr/>
      </vt:variant>
      <vt:variant>
        <vt:i4>1507380</vt:i4>
      </vt:variant>
      <vt:variant>
        <vt:i4>242</vt:i4>
      </vt:variant>
      <vt:variant>
        <vt:i4>0</vt:i4>
      </vt:variant>
      <vt:variant>
        <vt:i4>5</vt:i4>
      </vt:variant>
      <vt:variant>
        <vt:lpwstr/>
      </vt:variant>
      <vt:variant>
        <vt:lpwstr>_Toc66822185</vt:lpwstr>
      </vt:variant>
      <vt:variant>
        <vt:i4>1441844</vt:i4>
      </vt:variant>
      <vt:variant>
        <vt:i4>236</vt:i4>
      </vt:variant>
      <vt:variant>
        <vt:i4>0</vt:i4>
      </vt:variant>
      <vt:variant>
        <vt:i4>5</vt:i4>
      </vt:variant>
      <vt:variant>
        <vt:lpwstr/>
      </vt:variant>
      <vt:variant>
        <vt:lpwstr>_Toc66822184</vt:lpwstr>
      </vt:variant>
      <vt:variant>
        <vt:i4>1114164</vt:i4>
      </vt:variant>
      <vt:variant>
        <vt:i4>230</vt:i4>
      </vt:variant>
      <vt:variant>
        <vt:i4>0</vt:i4>
      </vt:variant>
      <vt:variant>
        <vt:i4>5</vt:i4>
      </vt:variant>
      <vt:variant>
        <vt:lpwstr/>
      </vt:variant>
      <vt:variant>
        <vt:lpwstr>_Toc66822183</vt:lpwstr>
      </vt:variant>
      <vt:variant>
        <vt:i4>1048628</vt:i4>
      </vt:variant>
      <vt:variant>
        <vt:i4>224</vt:i4>
      </vt:variant>
      <vt:variant>
        <vt:i4>0</vt:i4>
      </vt:variant>
      <vt:variant>
        <vt:i4>5</vt:i4>
      </vt:variant>
      <vt:variant>
        <vt:lpwstr/>
      </vt:variant>
      <vt:variant>
        <vt:lpwstr>_Toc66822182</vt:lpwstr>
      </vt:variant>
      <vt:variant>
        <vt:i4>1245236</vt:i4>
      </vt:variant>
      <vt:variant>
        <vt:i4>218</vt:i4>
      </vt:variant>
      <vt:variant>
        <vt:i4>0</vt:i4>
      </vt:variant>
      <vt:variant>
        <vt:i4>5</vt:i4>
      </vt:variant>
      <vt:variant>
        <vt:lpwstr/>
      </vt:variant>
      <vt:variant>
        <vt:lpwstr>_Toc66822181</vt:lpwstr>
      </vt:variant>
      <vt:variant>
        <vt:i4>1179700</vt:i4>
      </vt:variant>
      <vt:variant>
        <vt:i4>212</vt:i4>
      </vt:variant>
      <vt:variant>
        <vt:i4>0</vt:i4>
      </vt:variant>
      <vt:variant>
        <vt:i4>5</vt:i4>
      </vt:variant>
      <vt:variant>
        <vt:lpwstr/>
      </vt:variant>
      <vt:variant>
        <vt:lpwstr>_Toc66822180</vt:lpwstr>
      </vt:variant>
      <vt:variant>
        <vt:i4>1769531</vt:i4>
      </vt:variant>
      <vt:variant>
        <vt:i4>206</vt:i4>
      </vt:variant>
      <vt:variant>
        <vt:i4>0</vt:i4>
      </vt:variant>
      <vt:variant>
        <vt:i4>5</vt:i4>
      </vt:variant>
      <vt:variant>
        <vt:lpwstr/>
      </vt:variant>
      <vt:variant>
        <vt:lpwstr>_Toc66822179</vt:lpwstr>
      </vt:variant>
      <vt:variant>
        <vt:i4>1114170</vt:i4>
      </vt:variant>
      <vt:variant>
        <vt:i4>200</vt:i4>
      </vt:variant>
      <vt:variant>
        <vt:i4>0</vt:i4>
      </vt:variant>
      <vt:variant>
        <vt:i4>5</vt:i4>
      </vt:variant>
      <vt:variant>
        <vt:lpwstr/>
      </vt:variant>
      <vt:variant>
        <vt:lpwstr>_Toc66822163</vt:lpwstr>
      </vt:variant>
      <vt:variant>
        <vt:i4>1245242</vt:i4>
      </vt:variant>
      <vt:variant>
        <vt:i4>194</vt:i4>
      </vt:variant>
      <vt:variant>
        <vt:i4>0</vt:i4>
      </vt:variant>
      <vt:variant>
        <vt:i4>5</vt:i4>
      </vt:variant>
      <vt:variant>
        <vt:lpwstr/>
      </vt:variant>
      <vt:variant>
        <vt:lpwstr>_Toc66822161</vt:lpwstr>
      </vt:variant>
      <vt:variant>
        <vt:i4>1179706</vt:i4>
      </vt:variant>
      <vt:variant>
        <vt:i4>188</vt:i4>
      </vt:variant>
      <vt:variant>
        <vt:i4>0</vt:i4>
      </vt:variant>
      <vt:variant>
        <vt:i4>5</vt:i4>
      </vt:variant>
      <vt:variant>
        <vt:lpwstr/>
      </vt:variant>
      <vt:variant>
        <vt:lpwstr>_Toc66822160</vt:lpwstr>
      </vt:variant>
      <vt:variant>
        <vt:i4>1769529</vt:i4>
      </vt:variant>
      <vt:variant>
        <vt:i4>182</vt:i4>
      </vt:variant>
      <vt:variant>
        <vt:i4>0</vt:i4>
      </vt:variant>
      <vt:variant>
        <vt:i4>5</vt:i4>
      </vt:variant>
      <vt:variant>
        <vt:lpwstr/>
      </vt:variant>
      <vt:variant>
        <vt:lpwstr>_Toc66822159</vt:lpwstr>
      </vt:variant>
      <vt:variant>
        <vt:i4>1376313</vt:i4>
      </vt:variant>
      <vt:variant>
        <vt:i4>176</vt:i4>
      </vt:variant>
      <vt:variant>
        <vt:i4>0</vt:i4>
      </vt:variant>
      <vt:variant>
        <vt:i4>5</vt:i4>
      </vt:variant>
      <vt:variant>
        <vt:lpwstr/>
      </vt:variant>
      <vt:variant>
        <vt:lpwstr>_Toc66822157</vt:lpwstr>
      </vt:variant>
      <vt:variant>
        <vt:i4>1310777</vt:i4>
      </vt:variant>
      <vt:variant>
        <vt:i4>170</vt:i4>
      </vt:variant>
      <vt:variant>
        <vt:i4>0</vt:i4>
      </vt:variant>
      <vt:variant>
        <vt:i4>5</vt:i4>
      </vt:variant>
      <vt:variant>
        <vt:lpwstr/>
      </vt:variant>
      <vt:variant>
        <vt:lpwstr>_Toc66822156</vt:lpwstr>
      </vt:variant>
      <vt:variant>
        <vt:i4>1441849</vt:i4>
      </vt:variant>
      <vt:variant>
        <vt:i4>164</vt:i4>
      </vt:variant>
      <vt:variant>
        <vt:i4>0</vt:i4>
      </vt:variant>
      <vt:variant>
        <vt:i4>5</vt:i4>
      </vt:variant>
      <vt:variant>
        <vt:lpwstr/>
      </vt:variant>
      <vt:variant>
        <vt:lpwstr>_Toc66822154</vt:lpwstr>
      </vt:variant>
      <vt:variant>
        <vt:i4>1114169</vt:i4>
      </vt:variant>
      <vt:variant>
        <vt:i4>158</vt:i4>
      </vt:variant>
      <vt:variant>
        <vt:i4>0</vt:i4>
      </vt:variant>
      <vt:variant>
        <vt:i4>5</vt:i4>
      </vt:variant>
      <vt:variant>
        <vt:lpwstr/>
      </vt:variant>
      <vt:variant>
        <vt:lpwstr>_Toc66822153</vt:lpwstr>
      </vt:variant>
      <vt:variant>
        <vt:i4>1245241</vt:i4>
      </vt:variant>
      <vt:variant>
        <vt:i4>152</vt:i4>
      </vt:variant>
      <vt:variant>
        <vt:i4>0</vt:i4>
      </vt:variant>
      <vt:variant>
        <vt:i4>5</vt:i4>
      </vt:variant>
      <vt:variant>
        <vt:lpwstr/>
      </vt:variant>
      <vt:variant>
        <vt:lpwstr>_Toc66822151</vt:lpwstr>
      </vt:variant>
      <vt:variant>
        <vt:i4>1179705</vt:i4>
      </vt:variant>
      <vt:variant>
        <vt:i4>146</vt:i4>
      </vt:variant>
      <vt:variant>
        <vt:i4>0</vt:i4>
      </vt:variant>
      <vt:variant>
        <vt:i4>5</vt:i4>
      </vt:variant>
      <vt:variant>
        <vt:lpwstr/>
      </vt:variant>
      <vt:variant>
        <vt:lpwstr>_Toc66822150</vt:lpwstr>
      </vt:variant>
      <vt:variant>
        <vt:i4>1769528</vt:i4>
      </vt:variant>
      <vt:variant>
        <vt:i4>140</vt:i4>
      </vt:variant>
      <vt:variant>
        <vt:i4>0</vt:i4>
      </vt:variant>
      <vt:variant>
        <vt:i4>5</vt:i4>
      </vt:variant>
      <vt:variant>
        <vt:lpwstr/>
      </vt:variant>
      <vt:variant>
        <vt:lpwstr>_Toc66822149</vt:lpwstr>
      </vt:variant>
      <vt:variant>
        <vt:i4>1703992</vt:i4>
      </vt:variant>
      <vt:variant>
        <vt:i4>134</vt:i4>
      </vt:variant>
      <vt:variant>
        <vt:i4>0</vt:i4>
      </vt:variant>
      <vt:variant>
        <vt:i4>5</vt:i4>
      </vt:variant>
      <vt:variant>
        <vt:lpwstr/>
      </vt:variant>
      <vt:variant>
        <vt:lpwstr>_Toc66822148</vt:lpwstr>
      </vt:variant>
      <vt:variant>
        <vt:i4>1310776</vt:i4>
      </vt:variant>
      <vt:variant>
        <vt:i4>128</vt:i4>
      </vt:variant>
      <vt:variant>
        <vt:i4>0</vt:i4>
      </vt:variant>
      <vt:variant>
        <vt:i4>5</vt:i4>
      </vt:variant>
      <vt:variant>
        <vt:lpwstr/>
      </vt:variant>
      <vt:variant>
        <vt:lpwstr>_Toc66822146</vt:lpwstr>
      </vt:variant>
      <vt:variant>
        <vt:i4>1179704</vt:i4>
      </vt:variant>
      <vt:variant>
        <vt:i4>122</vt:i4>
      </vt:variant>
      <vt:variant>
        <vt:i4>0</vt:i4>
      </vt:variant>
      <vt:variant>
        <vt:i4>5</vt:i4>
      </vt:variant>
      <vt:variant>
        <vt:lpwstr/>
      </vt:variant>
      <vt:variant>
        <vt:lpwstr>_Toc66822140</vt:lpwstr>
      </vt:variant>
      <vt:variant>
        <vt:i4>1769535</vt:i4>
      </vt:variant>
      <vt:variant>
        <vt:i4>116</vt:i4>
      </vt:variant>
      <vt:variant>
        <vt:i4>0</vt:i4>
      </vt:variant>
      <vt:variant>
        <vt:i4>5</vt:i4>
      </vt:variant>
      <vt:variant>
        <vt:lpwstr/>
      </vt:variant>
      <vt:variant>
        <vt:lpwstr>_Toc66822139</vt:lpwstr>
      </vt:variant>
      <vt:variant>
        <vt:i4>1310783</vt:i4>
      </vt:variant>
      <vt:variant>
        <vt:i4>110</vt:i4>
      </vt:variant>
      <vt:variant>
        <vt:i4>0</vt:i4>
      </vt:variant>
      <vt:variant>
        <vt:i4>5</vt:i4>
      </vt:variant>
      <vt:variant>
        <vt:lpwstr/>
      </vt:variant>
      <vt:variant>
        <vt:lpwstr>_Toc66822136</vt:lpwstr>
      </vt:variant>
      <vt:variant>
        <vt:i4>1507391</vt:i4>
      </vt:variant>
      <vt:variant>
        <vt:i4>104</vt:i4>
      </vt:variant>
      <vt:variant>
        <vt:i4>0</vt:i4>
      </vt:variant>
      <vt:variant>
        <vt:i4>5</vt:i4>
      </vt:variant>
      <vt:variant>
        <vt:lpwstr/>
      </vt:variant>
      <vt:variant>
        <vt:lpwstr>_Toc66822135</vt:lpwstr>
      </vt:variant>
      <vt:variant>
        <vt:i4>1441855</vt:i4>
      </vt:variant>
      <vt:variant>
        <vt:i4>98</vt:i4>
      </vt:variant>
      <vt:variant>
        <vt:i4>0</vt:i4>
      </vt:variant>
      <vt:variant>
        <vt:i4>5</vt:i4>
      </vt:variant>
      <vt:variant>
        <vt:lpwstr/>
      </vt:variant>
      <vt:variant>
        <vt:lpwstr>_Toc66822134</vt:lpwstr>
      </vt:variant>
      <vt:variant>
        <vt:i4>1114175</vt:i4>
      </vt:variant>
      <vt:variant>
        <vt:i4>92</vt:i4>
      </vt:variant>
      <vt:variant>
        <vt:i4>0</vt:i4>
      </vt:variant>
      <vt:variant>
        <vt:i4>5</vt:i4>
      </vt:variant>
      <vt:variant>
        <vt:lpwstr/>
      </vt:variant>
      <vt:variant>
        <vt:lpwstr>_Toc66822133</vt:lpwstr>
      </vt:variant>
      <vt:variant>
        <vt:i4>1245247</vt:i4>
      </vt:variant>
      <vt:variant>
        <vt:i4>86</vt:i4>
      </vt:variant>
      <vt:variant>
        <vt:i4>0</vt:i4>
      </vt:variant>
      <vt:variant>
        <vt:i4>5</vt:i4>
      </vt:variant>
      <vt:variant>
        <vt:lpwstr/>
      </vt:variant>
      <vt:variant>
        <vt:lpwstr>_Toc66822131</vt:lpwstr>
      </vt:variant>
      <vt:variant>
        <vt:i4>1507390</vt:i4>
      </vt:variant>
      <vt:variant>
        <vt:i4>80</vt:i4>
      </vt:variant>
      <vt:variant>
        <vt:i4>0</vt:i4>
      </vt:variant>
      <vt:variant>
        <vt:i4>5</vt:i4>
      </vt:variant>
      <vt:variant>
        <vt:lpwstr/>
      </vt:variant>
      <vt:variant>
        <vt:lpwstr>_Toc66822125</vt:lpwstr>
      </vt:variant>
      <vt:variant>
        <vt:i4>1048638</vt:i4>
      </vt:variant>
      <vt:variant>
        <vt:i4>74</vt:i4>
      </vt:variant>
      <vt:variant>
        <vt:i4>0</vt:i4>
      </vt:variant>
      <vt:variant>
        <vt:i4>5</vt:i4>
      </vt:variant>
      <vt:variant>
        <vt:lpwstr/>
      </vt:variant>
      <vt:variant>
        <vt:lpwstr>_Toc66822122</vt:lpwstr>
      </vt:variant>
      <vt:variant>
        <vt:i4>1703997</vt:i4>
      </vt:variant>
      <vt:variant>
        <vt:i4>68</vt:i4>
      </vt:variant>
      <vt:variant>
        <vt:i4>0</vt:i4>
      </vt:variant>
      <vt:variant>
        <vt:i4>5</vt:i4>
      </vt:variant>
      <vt:variant>
        <vt:lpwstr/>
      </vt:variant>
      <vt:variant>
        <vt:lpwstr>_Toc66822118</vt:lpwstr>
      </vt:variant>
      <vt:variant>
        <vt:i4>1376317</vt:i4>
      </vt:variant>
      <vt:variant>
        <vt:i4>62</vt:i4>
      </vt:variant>
      <vt:variant>
        <vt:i4>0</vt:i4>
      </vt:variant>
      <vt:variant>
        <vt:i4>5</vt:i4>
      </vt:variant>
      <vt:variant>
        <vt:lpwstr/>
      </vt:variant>
      <vt:variant>
        <vt:lpwstr>_Toc66822117</vt:lpwstr>
      </vt:variant>
      <vt:variant>
        <vt:i4>1310781</vt:i4>
      </vt:variant>
      <vt:variant>
        <vt:i4>56</vt:i4>
      </vt:variant>
      <vt:variant>
        <vt:i4>0</vt:i4>
      </vt:variant>
      <vt:variant>
        <vt:i4>5</vt:i4>
      </vt:variant>
      <vt:variant>
        <vt:lpwstr/>
      </vt:variant>
      <vt:variant>
        <vt:lpwstr>_Toc66822116</vt:lpwstr>
      </vt:variant>
      <vt:variant>
        <vt:i4>1507389</vt:i4>
      </vt:variant>
      <vt:variant>
        <vt:i4>50</vt:i4>
      </vt:variant>
      <vt:variant>
        <vt:i4>0</vt:i4>
      </vt:variant>
      <vt:variant>
        <vt:i4>5</vt:i4>
      </vt:variant>
      <vt:variant>
        <vt:lpwstr/>
      </vt:variant>
      <vt:variant>
        <vt:lpwstr>_Toc66822115</vt:lpwstr>
      </vt:variant>
      <vt:variant>
        <vt:i4>1441853</vt:i4>
      </vt:variant>
      <vt:variant>
        <vt:i4>44</vt:i4>
      </vt:variant>
      <vt:variant>
        <vt:i4>0</vt:i4>
      </vt:variant>
      <vt:variant>
        <vt:i4>5</vt:i4>
      </vt:variant>
      <vt:variant>
        <vt:lpwstr/>
      </vt:variant>
      <vt:variant>
        <vt:lpwstr>_Toc66822114</vt:lpwstr>
      </vt:variant>
      <vt:variant>
        <vt:i4>1245245</vt:i4>
      </vt:variant>
      <vt:variant>
        <vt:i4>38</vt:i4>
      </vt:variant>
      <vt:variant>
        <vt:i4>0</vt:i4>
      </vt:variant>
      <vt:variant>
        <vt:i4>5</vt:i4>
      </vt:variant>
      <vt:variant>
        <vt:lpwstr/>
      </vt:variant>
      <vt:variant>
        <vt:lpwstr>_Toc66822111</vt:lpwstr>
      </vt:variant>
      <vt:variant>
        <vt:i4>1179709</vt:i4>
      </vt:variant>
      <vt:variant>
        <vt:i4>32</vt:i4>
      </vt:variant>
      <vt:variant>
        <vt:i4>0</vt:i4>
      </vt:variant>
      <vt:variant>
        <vt:i4>5</vt:i4>
      </vt:variant>
      <vt:variant>
        <vt:lpwstr/>
      </vt:variant>
      <vt:variant>
        <vt:lpwstr>_Toc66822110</vt:lpwstr>
      </vt:variant>
      <vt:variant>
        <vt:i4>1769532</vt:i4>
      </vt:variant>
      <vt:variant>
        <vt:i4>26</vt:i4>
      </vt:variant>
      <vt:variant>
        <vt:i4>0</vt:i4>
      </vt:variant>
      <vt:variant>
        <vt:i4>5</vt:i4>
      </vt:variant>
      <vt:variant>
        <vt:lpwstr/>
      </vt:variant>
      <vt:variant>
        <vt:lpwstr>_Toc66822109</vt:lpwstr>
      </vt:variant>
      <vt:variant>
        <vt:i4>1703996</vt:i4>
      </vt:variant>
      <vt:variant>
        <vt:i4>20</vt:i4>
      </vt:variant>
      <vt:variant>
        <vt:i4>0</vt:i4>
      </vt:variant>
      <vt:variant>
        <vt:i4>5</vt:i4>
      </vt:variant>
      <vt:variant>
        <vt:lpwstr/>
      </vt:variant>
      <vt:variant>
        <vt:lpwstr>_Toc66822108</vt:lpwstr>
      </vt:variant>
      <vt:variant>
        <vt:i4>1376316</vt:i4>
      </vt:variant>
      <vt:variant>
        <vt:i4>14</vt:i4>
      </vt:variant>
      <vt:variant>
        <vt:i4>0</vt:i4>
      </vt:variant>
      <vt:variant>
        <vt:i4>5</vt:i4>
      </vt:variant>
      <vt:variant>
        <vt:lpwstr/>
      </vt:variant>
      <vt:variant>
        <vt:lpwstr>_Toc66822107</vt:lpwstr>
      </vt:variant>
      <vt:variant>
        <vt:i4>1310780</vt:i4>
      </vt:variant>
      <vt:variant>
        <vt:i4>8</vt:i4>
      </vt:variant>
      <vt:variant>
        <vt:i4>0</vt:i4>
      </vt:variant>
      <vt:variant>
        <vt:i4>5</vt:i4>
      </vt:variant>
      <vt:variant>
        <vt:lpwstr/>
      </vt:variant>
      <vt:variant>
        <vt:lpwstr>_Toc66822106</vt:lpwstr>
      </vt:variant>
      <vt:variant>
        <vt:i4>1507388</vt:i4>
      </vt:variant>
      <vt:variant>
        <vt:i4>2</vt:i4>
      </vt:variant>
      <vt:variant>
        <vt:i4>0</vt:i4>
      </vt:variant>
      <vt:variant>
        <vt:i4>5</vt:i4>
      </vt:variant>
      <vt:variant>
        <vt:lpwstr/>
      </vt:variant>
      <vt:variant>
        <vt:lpwstr>_Toc66822105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Shawnna Cabanday</dc:creator>
  <cp:keywords>CTPClassification=CTP_NT</cp:keywords>
  <dc:description/>
  <cp:lastModifiedBy>Landis, Lawrence</cp:lastModifiedBy>
  <cp:revision>2</cp:revision>
  <cp:lastPrinted>2021-03-24T16:11:00Z</cp:lastPrinted>
  <dcterms:created xsi:type="dcterms:W3CDTF">2021-04-13T22:38:00Z</dcterms:created>
  <dcterms:modified xsi:type="dcterms:W3CDTF">2021-04-13T22:38:00Z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0x0101003FF0EE92BBB18146998D7BB31336250A</vt:lpwstr>
  </property>
  <property fmtid="{D5CDD505-2E9C-101B-9397-08002B2CF9AE}" pid="3" name="TitusGUID">
    <vt:lpwstr>078a12ca-6892-4752-aa97-cd5f97565c19</vt:lpwstr>
  </property>
  <property fmtid="{D5CDD505-2E9C-101B-9397-08002B2CF9AE}" pid="4" name="CTP_TimeStamp">
    <vt:lpwstr>2020-08-05 19:41:48Z</vt:lpwstr>
  </property>
  <property fmtid="{D5CDD505-2E9C-101B-9397-08002B2CF9AE}" pid="5" name="CTP_BU">
    <vt:lpwstr>NA</vt:lpwstr>
  </property>
  <property fmtid="{D5CDD505-2E9C-101B-9397-08002B2CF9AE}" pid="6" name="CTP_IDSID">
    <vt:lpwstr>NA</vt:lpwstr>
  </property>
  <property fmtid="{D5CDD505-2E9C-101B-9397-08002B2CF9AE}" pid="7" name="CTP_WWID">
    <vt:lpwstr>NA</vt:lpwstr>
  </property>
  <property fmtid="{D5CDD505-2E9C-101B-9397-08002B2CF9AE}" pid="8" name="CTPClassification">
    <vt:lpwstr>CTP_NT</vt:lpwstr>
  </property>
</Properties>
</file>