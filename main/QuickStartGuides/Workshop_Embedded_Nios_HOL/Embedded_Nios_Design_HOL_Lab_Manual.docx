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84FDE5" w14:textId="77777777" w:rsidR="00143401" w:rsidRPr="00293B48" w:rsidRDefault="00143401" w:rsidP="00293B48">
      <w:bookmarkStart w:id="0" w:name="_Toc367615048"/>
      <w:bookmarkStart w:id="1" w:name="_Toc367863024"/>
      <w:bookmarkStart w:id="2" w:name="_Toc368225263"/>
    </w:p>
    <w:p w14:paraId="260D2411" w14:textId="77777777" w:rsidR="00143401" w:rsidRPr="00293B48" w:rsidRDefault="00143401" w:rsidP="00293B48"/>
    <w:p w14:paraId="612D6CE7" w14:textId="77777777" w:rsidR="00143401" w:rsidRPr="00293B48" w:rsidRDefault="00143401" w:rsidP="00293B48"/>
    <w:p w14:paraId="26B7B3C2" w14:textId="77777777" w:rsidR="00143401" w:rsidRPr="00293B48" w:rsidRDefault="00143401" w:rsidP="00293B48"/>
    <w:p w14:paraId="7077EB25" w14:textId="77777777" w:rsidR="00143401" w:rsidRPr="00293B48" w:rsidRDefault="00143401" w:rsidP="00293B48"/>
    <w:p w14:paraId="4384EA32" w14:textId="77777777" w:rsidR="00431E76" w:rsidRPr="00293B48" w:rsidRDefault="00431E76" w:rsidP="00293B48"/>
    <w:p w14:paraId="5D194E76" w14:textId="77777777" w:rsidR="00431E76" w:rsidRPr="00293B48" w:rsidRDefault="00431E76" w:rsidP="00293B48"/>
    <w:p w14:paraId="2EE3FDF4" w14:textId="77777777" w:rsidR="00431E76" w:rsidRPr="00293B48" w:rsidRDefault="00431E76" w:rsidP="00293B48">
      <w:bookmarkStart w:id="3" w:name="Intel_High_Level_Synthesis_Compiler:_Ref"/>
      <w:bookmarkEnd w:id="3"/>
    </w:p>
    <w:p w14:paraId="7B92417E" w14:textId="77777777" w:rsidR="00431E76" w:rsidRPr="00293B48" w:rsidRDefault="00431E76" w:rsidP="00293B48"/>
    <w:p w14:paraId="34E78665" w14:textId="3ED257D4" w:rsidR="00431E76" w:rsidRPr="002D351D" w:rsidRDefault="005875A0" w:rsidP="002D351D">
      <w:pPr>
        <w:pStyle w:val="DocTitle"/>
      </w:pPr>
      <w:r>
        <w:t xml:space="preserve">Embedded Design with the </w:t>
      </w:r>
      <w:proofErr w:type="spellStart"/>
      <w:r>
        <w:t>Nios</w:t>
      </w:r>
      <w:proofErr w:type="spellEnd"/>
      <w:r>
        <w:t xml:space="preserve"> II Processor</w:t>
      </w:r>
      <w:r w:rsidR="00E34B92">
        <w:t xml:space="preserve"> using </w:t>
      </w:r>
      <w:r w:rsidR="00C417A8">
        <w:t xml:space="preserve">HOL </w:t>
      </w:r>
      <w:r w:rsidR="00E34B92">
        <w:t>3101 Lab</w:t>
      </w:r>
    </w:p>
    <w:p w14:paraId="311BA1D7" w14:textId="77777777" w:rsidR="00431E76" w:rsidRPr="00165A0E" w:rsidRDefault="00431E76" w:rsidP="00431E76">
      <w:pPr>
        <w:pStyle w:val="BodyText"/>
        <w:spacing w:before="11"/>
        <w:rPr>
          <w:b/>
          <w:i/>
          <w:sz w:val="11"/>
        </w:rPr>
      </w:pPr>
      <w:r w:rsidRPr="00165A0E">
        <w:rPr>
          <w:i/>
          <w:noProof/>
        </w:rPr>
        <mc:AlternateContent>
          <mc:Choice Requires="wps">
            <w:drawing>
              <wp:anchor distT="0" distB="0" distL="0" distR="0" simplePos="0" relativeHeight="251656192" behindDoc="1" locked="0" layoutInCell="1" allowOverlap="1" wp14:anchorId="650CE093" wp14:editId="3A1053C0">
                <wp:simplePos x="0" y="0"/>
                <wp:positionH relativeFrom="page">
                  <wp:posOffset>1016000</wp:posOffset>
                </wp:positionH>
                <wp:positionV relativeFrom="paragraph">
                  <wp:posOffset>126365</wp:posOffset>
                </wp:positionV>
                <wp:extent cx="5842000" cy="0"/>
                <wp:effectExtent l="15875" t="11430" r="9525" b="17145"/>
                <wp:wrapTopAndBottom/>
                <wp:docPr id="1002" name="Lin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000" cy="0"/>
                        </a:xfrm>
                        <a:prstGeom prst="line">
                          <a:avLst/>
                        </a:prstGeom>
                        <a:noFill/>
                        <a:ln w="19050">
                          <a:solidFill>
                            <a:srgbClr val="CECEC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A4341" id="Line 915" o:spid="_x0000_s1026" style="position:absolute;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pt,9.95pt" to="540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" strokecolor="#cecece" strokeweight="1.5pt">
                <w10:wrap type="topAndBottom" anchorx="page"/>
              </v:line>
            </w:pict>
          </mc:Fallback>
        </mc:AlternateContent>
      </w:r>
    </w:p>
    <w:p w14:paraId="0C1C8415" w14:textId="77777777" w:rsidR="00431E76" w:rsidRPr="00165A0E" w:rsidRDefault="00431E76" w:rsidP="003A5B53">
      <w:pPr>
        <w:pStyle w:val="DocSubTitle"/>
        <w:rPr>
          <w:i/>
        </w:rPr>
      </w:pPr>
    </w:p>
    <w:p w14:paraId="3D03DE57" w14:textId="326FE4BF" w:rsidR="00431E76" w:rsidRPr="002D351D" w:rsidRDefault="00431E76" w:rsidP="00431E76">
      <w:pPr>
        <w:pStyle w:val="BodyText"/>
        <w:spacing w:before="105"/>
        <w:ind w:hanging="1080"/>
      </w:pPr>
      <w:r w:rsidRPr="002D351D">
        <w:t xml:space="preserve">Version: </w:t>
      </w:r>
      <w:sdt>
        <w:sdtPr>
          <w:id w:val="-73357857"/>
          <w:placeholder>
            <w:docPart w:val="2C18B827F23D41738ABB529D999645E4"/>
          </w:placeholder>
        </w:sdtPr>
        <w:sdtEndPr>
          <w:rPr>
            <w:b/>
          </w:rPr>
        </w:sdtEndPr>
        <w:sdtContent>
          <w:sdt>
            <w:sdtPr>
              <w:rPr>
                <w:rStyle w:val="version"/>
              </w:rPr>
              <w:alias w:val="version"/>
              <w:tag w:val="version"/>
              <w:id w:val="-1492794861"/>
              <w:placeholder>
                <w:docPart w:val="2C18B827F23D41738ABB529D999645E4"/>
              </w:placeholder>
            </w:sdtPr>
            <w:sdtEndPr>
              <w:rPr>
                <w:rStyle w:val="version"/>
              </w:rPr>
            </w:sdtEndPr>
            <w:sdtContent>
              <w:r w:rsidR="00692F88" w:rsidRPr="00F55232">
                <w:rPr>
                  <w:rStyle w:val="version"/>
                </w:rPr>
                <w:t>[</w:t>
              </w:r>
              <w:r w:rsidR="005875A0">
                <w:rPr>
                  <w:rStyle w:val="version"/>
                </w:rPr>
                <w:t>1.0</w:t>
              </w:r>
              <w:r w:rsidR="00692F88" w:rsidRPr="00F55232">
                <w:rPr>
                  <w:rStyle w:val="version"/>
                </w:rPr>
                <w:t>]</w:t>
              </w:r>
            </w:sdtContent>
          </w:sdt>
        </w:sdtContent>
      </w:sdt>
    </w:p>
    <w:p w14:paraId="587578BC" w14:textId="53309EF8" w:rsidR="00431E76" w:rsidRPr="002D351D" w:rsidRDefault="00431E76" w:rsidP="0046726E">
      <w:pPr>
        <w:pStyle w:val="BodyText"/>
        <w:spacing w:before="105"/>
        <w:ind w:left="280" w:hanging="1360"/>
        <w:rPr>
          <w:b/>
        </w:rPr>
      </w:pPr>
      <w:r w:rsidRPr="002D351D">
        <w:t xml:space="preserve">Last updated: </w:t>
      </w:r>
      <w:sdt>
        <w:sdtPr>
          <w:rPr>
            <w:rStyle w:val="Date1"/>
          </w:rPr>
          <w:alias w:val="date"/>
          <w:tag w:val="date"/>
          <w:id w:val="-1519762850"/>
          <w:placeholder>
            <w:docPart w:val="2C18B827F23D41738ABB529D999645E4"/>
          </w:placeholder>
        </w:sdtPr>
        <w:sdtEndPr>
          <w:rPr>
            <w:rStyle w:val="Date1"/>
          </w:rPr>
        </w:sdtEndPr>
        <w:sdtContent>
          <w:r w:rsidR="002C2E48" w:rsidRPr="000A01CA">
            <w:rPr>
              <w:rStyle w:val="Date1"/>
            </w:rPr>
            <w:t>[</w:t>
          </w:r>
          <w:r w:rsidR="005875A0">
            <w:rPr>
              <w:rStyle w:val="Date1"/>
            </w:rPr>
            <w:t>02 Aug 2021</w:t>
          </w:r>
          <w:r w:rsidR="002C2E48" w:rsidRPr="000A01CA">
            <w:rPr>
              <w:rStyle w:val="Date1"/>
            </w:rPr>
            <w:t>]</w:t>
          </w:r>
        </w:sdtContent>
      </w:sdt>
    </w:p>
    <w:p w14:paraId="2DA5A8ED" w14:textId="0068E2D8" w:rsidR="00431E76" w:rsidRPr="002D351D" w:rsidRDefault="006E6AD6" w:rsidP="00F97B45">
      <w:pPr>
        <w:pStyle w:val="Classification"/>
        <w:rPr>
          <w:i w:val="0"/>
          <w:sz w:val="20"/>
        </w:rPr>
      </w:pPr>
      <w:bookmarkStart w:id="4" w:name="Classification"/>
      <w:r w:rsidRPr="002D351D">
        <w:rPr>
          <w:i w:val="0"/>
          <w:sz w:val="20"/>
        </w:rPr>
        <w:t xml:space="preserve"> </w:t>
      </w:r>
      <w:sdt>
        <w:sdtPr>
          <w:rPr>
            <w:i w:val="0"/>
            <w:sz w:val="20"/>
          </w:rPr>
          <w:alias w:val="Classification"/>
          <w:tag w:val="Classification"/>
          <w:id w:val="-1549217419"/>
          <w:lock w:val="sdtLocked"/>
          <w:placeholder>
            <w:docPart w:val="CBBCE6E4806844F3806445F33BAE646E"/>
          </w:placeholder>
          <w:dropDownList>
            <w:listItem w:displayText="Intel Confidential" w:value="Intel Confidential"/>
            <w:listItem w:displayText=" " w:value=" "/>
            <w:listItem w:displayText="Intel Top Secret" w:value="Intel Top Secret"/>
          </w:dropDownList>
        </w:sdtPr>
        <w:sdtEndPr/>
        <w:sdtContent>
          <w:r w:rsidR="005875A0">
            <w:rPr>
              <w:i w:val="0"/>
              <w:sz w:val="20"/>
            </w:rPr>
            <w:t xml:space="preserve"> </w:t>
          </w:r>
        </w:sdtContent>
      </w:sdt>
    </w:p>
    <w:bookmarkEnd w:id="4"/>
    <w:p w14:paraId="474E63C3" w14:textId="77777777" w:rsidR="00C80F8C" w:rsidRPr="00165A0E" w:rsidRDefault="00C80F8C">
      <w:pPr>
        <w:spacing w:before="0"/>
        <w:jc w:val="left"/>
        <w:rPr>
          <w:rFonts w:ascii="Times New Roman" w:hAnsi="Times New Roman"/>
          <w:b/>
          <w:i/>
          <w:color w:val="0071C5"/>
        </w:rPr>
      </w:pPr>
      <w:r w:rsidRPr="00165A0E">
        <w:rPr>
          <w:rFonts w:ascii="Times New Roman" w:hAnsi="Times New Roman"/>
          <w:i/>
        </w:rPr>
        <w:br w:type="page"/>
      </w:r>
      <w:commentRangeStart w:id="5"/>
      <w:commentRangeEnd w:id="5"/>
      <w:r w:rsidR="003F1207">
        <w:rPr>
          <w:rStyle w:val="CommentReference"/>
        </w:rPr>
        <w:commentReference w:id="5"/>
      </w:r>
    </w:p>
    <w:p w14:paraId="25561D9D" w14:textId="77777777" w:rsidR="00535F8D" w:rsidRPr="00165A0E" w:rsidRDefault="00535F8D" w:rsidP="00535F8D">
      <w:pPr>
        <w:pStyle w:val="Body"/>
        <w:rPr>
          <w:i/>
        </w:rPr>
      </w:pPr>
    </w:p>
    <w:p w14:paraId="73BAC77B" w14:textId="77777777" w:rsidR="00535F8D" w:rsidRPr="00165A0E" w:rsidRDefault="00535F8D" w:rsidP="00535F8D">
      <w:pPr>
        <w:pStyle w:val="Body"/>
        <w:rPr>
          <w:i/>
        </w:rPr>
      </w:pPr>
    </w:p>
    <w:p w14:paraId="5F83A368" w14:textId="77777777" w:rsidR="00535F8D" w:rsidRPr="00165A0E" w:rsidRDefault="00535F8D" w:rsidP="00535F8D">
      <w:pPr>
        <w:pStyle w:val="Body"/>
        <w:rPr>
          <w:i/>
        </w:rPr>
      </w:pPr>
    </w:p>
    <w:p w14:paraId="5820B202" w14:textId="77777777" w:rsidR="00535F8D" w:rsidRPr="00165A0E" w:rsidRDefault="00535F8D" w:rsidP="00535F8D">
      <w:pPr>
        <w:pStyle w:val="Body"/>
        <w:rPr>
          <w:i/>
        </w:rPr>
      </w:pPr>
    </w:p>
    <w:p w14:paraId="7959DFC6" w14:textId="77777777" w:rsidR="00535F8D" w:rsidRPr="00165A0E" w:rsidRDefault="00535F8D" w:rsidP="00535F8D">
      <w:pPr>
        <w:pStyle w:val="Body"/>
        <w:rPr>
          <w:i/>
        </w:rPr>
      </w:pPr>
    </w:p>
    <w:p w14:paraId="07EAA219" w14:textId="77777777" w:rsidR="00535F8D" w:rsidRPr="00165A0E" w:rsidRDefault="00535F8D" w:rsidP="00535F8D">
      <w:pPr>
        <w:pStyle w:val="Body"/>
        <w:rPr>
          <w:i/>
        </w:rPr>
      </w:pPr>
    </w:p>
    <w:p w14:paraId="4F59539A" w14:textId="77777777" w:rsidR="00251274" w:rsidRPr="002D351D" w:rsidRDefault="00251274" w:rsidP="00535F8D">
      <w:pPr>
        <w:pStyle w:val="Body"/>
      </w:pPr>
    </w:p>
    <w:p w14:paraId="30E90F77" w14:textId="77777777" w:rsidR="00251274" w:rsidRPr="002D351D" w:rsidRDefault="00251274" w:rsidP="00535F8D">
      <w:pPr>
        <w:pStyle w:val="Body"/>
      </w:pPr>
    </w:p>
    <w:p w14:paraId="78031DDF" w14:textId="77777777" w:rsidR="00E8634A" w:rsidRPr="002D351D" w:rsidRDefault="00E8634A" w:rsidP="00E8634A">
      <w:pPr>
        <w:pStyle w:val="Legal"/>
      </w:pPr>
      <w:commentRangeStart w:id="6"/>
      <w:commentRangeStart w:id="7"/>
      <w:r w:rsidRPr="002D351D">
        <w:t xml:space="preserve">You may not use or facilitate the use of this document in connection with any infringement or other legal analysis concerning Intel products described herein. </w:t>
      </w:r>
    </w:p>
    <w:p w14:paraId="2A9DE574" w14:textId="77777777" w:rsidR="00E8634A" w:rsidRPr="002D351D" w:rsidRDefault="00E8634A" w:rsidP="00E8634A">
      <w:pPr>
        <w:pStyle w:val="Legal"/>
      </w:pPr>
      <w:r w:rsidRPr="002D351D">
        <w:t>No license (express or implied, by estoppel or otherwise) to any intellectual property rights is granted by this document.</w:t>
      </w:r>
    </w:p>
    <w:p w14:paraId="06786D48" w14:textId="77777777" w:rsidR="00E8634A" w:rsidRPr="002D351D" w:rsidRDefault="00E8634A" w:rsidP="00E8634A">
      <w:pPr>
        <w:pStyle w:val="Legal"/>
      </w:pPr>
      <w:r w:rsidRPr="002D351D">
        <w:t>All information provided here is subject to change without notice. Contact your Intel representative to obtain the latest Intel product specifications and roadmaps.</w:t>
      </w:r>
    </w:p>
    <w:p w14:paraId="55052A56" w14:textId="77777777" w:rsidR="00E8634A" w:rsidRPr="002D351D" w:rsidRDefault="00E8634A" w:rsidP="00E8634A">
      <w:pPr>
        <w:pStyle w:val="Legal"/>
      </w:pPr>
      <w:r w:rsidRPr="002D351D">
        <w:t>The products described may contain design defects or errors known as errata which may cause the product to deviate from published specifications. Current characterized errata are available on request.</w:t>
      </w:r>
    </w:p>
    <w:p w14:paraId="42361483" w14:textId="2F761419" w:rsidR="00E8634A" w:rsidRPr="002D351D" w:rsidRDefault="00E22DCF" w:rsidP="00E8634A">
      <w:pPr>
        <w:pStyle w:val="Legal"/>
      </w:pPr>
      <w:r w:rsidRPr="00E22DCF">
        <w:t>Intel Corporation. All rights reserved. Intel, the Intel logo, and other Intel marks are trademarks of Intel Corporation or its subsidiaries</w:t>
      </w:r>
      <w:r w:rsidR="00E8634A" w:rsidRPr="002D351D">
        <w:t xml:space="preserve">. Intel warrants performance of its FPGA and semiconductor products to current specifications in accordance with Intel's standard </w:t>
      </w:r>
      <w:proofErr w:type="gramStart"/>
      <w:r w:rsidR="00E8634A" w:rsidRPr="002D351D">
        <w:t>warranty, but</w:t>
      </w:r>
      <w:proofErr w:type="gramEnd"/>
      <w:r w:rsidR="00E8634A" w:rsidRPr="002D351D">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services.</w:t>
      </w:r>
    </w:p>
    <w:p w14:paraId="2FBDB551" w14:textId="77777777" w:rsidR="00E8634A" w:rsidRPr="002D351D" w:rsidRDefault="00E8634A" w:rsidP="00E8634A">
      <w:pPr>
        <w:pStyle w:val="Legal"/>
      </w:pPr>
      <w:r w:rsidRPr="002D351D">
        <w:t>*Other names and brands may be claimed as the property of others.</w:t>
      </w:r>
    </w:p>
    <w:p w14:paraId="1BE1A218" w14:textId="058FD08D" w:rsidR="00882C3F" w:rsidRPr="002D351D" w:rsidRDefault="00E8634A" w:rsidP="000F7A58">
      <w:pPr>
        <w:pStyle w:val="Legal"/>
      </w:pPr>
      <w:r w:rsidRPr="002D351D">
        <w:t>Copyright © 20</w:t>
      </w:r>
      <w:r w:rsidR="00E3657B">
        <w:t>2</w:t>
      </w:r>
      <w:r w:rsidR="00E22DCF">
        <w:t>1</w:t>
      </w:r>
      <w:r w:rsidRPr="002D351D">
        <w:t>, Intel Corporation. All rights reserved.</w:t>
      </w:r>
      <w:commentRangeEnd w:id="6"/>
      <w:r w:rsidR="003F1207">
        <w:rPr>
          <w:rStyle w:val="CommentReference"/>
          <w:rFonts w:cs="Times New Roman"/>
          <w:color w:val="auto"/>
        </w:rPr>
        <w:commentReference w:id="6"/>
      </w:r>
      <w:commentRangeEnd w:id="7"/>
      <w:r w:rsidR="004E1FC7">
        <w:rPr>
          <w:rStyle w:val="CommentReference"/>
          <w:rFonts w:cs="Times New Roman"/>
          <w:color w:val="auto"/>
        </w:rPr>
        <w:commentReference w:id="7"/>
      </w:r>
    </w:p>
    <w:p w14:paraId="3A143901" w14:textId="77777777" w:rsidR="000F7A58" w:rsidRPr="002D351D" w:rsidRDefault="000F7A58">
      <w:pPr>
        <w:spacing w:before="0"/>
        <w:jc w:val="left"/>
        <w:rPr>
          <w:rFonts w:cs="Arial"/>
          <w:color w:val="000000"/>
          <w:sz w:val="14"/>
          <w:szCs w:val="18"/>
        </w:rPr>
      </w:pPr>
      <w:r w:rsidRPr="002D351D">
        <w:br w:type="page"/>
      </w:r>
    </w:p>
    <w:p w14:paraId="34DB9D60" w14:textId="77777777" w:rsidR="00143401" w:rsidRPr="002D351D" w:rsidRDefault="00143401" w:rsidP="007532A7">
      <w:pPr>
        <w:pStyle w:val="HeadingTOC"/>
        <w:rPr>
          <w:i w:val="0"/>
        </w:rPr>
      </w:pPr>
      <w:r w:rsidRPr="002D351D">
        <w:rPr>
          <w:i w:val="0"/>
        </w:rPr>
        <w:t>Contents</w:t>
      </w:r>
    </w:p>
    <w:p w14:paraId="096F8840" w14:textId="19A61E7D" w:rsidR="004E7748" w:rsidRDefault="00165A0E">
      <w:pPr>
        <w:pStyle w:val="TOC1"/>
        <w:rPr>
          <w:rFonts w:asciiTheme="minorHAnsi" w:eastAsiaTheme="minorEastAsia" w:hAnsiTheme="minorHAnsi" w:cstheme="minorBidi"/>
          <w:b w:val="0"/>
          <w:noProof/>
          <w:color w:val="auto"/>
          <w:sz w:val="22"/>
          <w:szCs w:val="22"/>
        </w:rPr>
      </w:pPr>
      <w:r w:rsidRPr="002D351D">
        <w:fldChar w:fldCharType="begin"/>
      </w:r>
      <w:r w:rsidRPr="002D351D">
        <w:instrText xml:space="preserve"> TOC \o "3-3" \h \z \t "Heading 1,1,Heading 2,2,Heading 6,1,Heading 7,2,Heading 8,3,Heading 9,4,zHeading_1_Appendix,1,zHeading_2_Appendix,2,zHeading_3_Appendix,3" </w:instrText>
      </w:r>
      <w:r w:rsidRPr="002D351D">
        <w:fldChar w:fldCharType="separate"/>
      </w:r>
      <w:hyperlink w:anchor="_Toc78895395" w:history="1">
        <w:r w:rsidR="004E7748" w:rsidRPr="00B2145D">
          <w:rPr>
            <w:rStyle w:val="Hyperlink"/>
            <w:noProof/>
          </w:rPr>
          <w:t>1.0</w:t>
        </w:r>
        <w:r w:rsidR="004E7748">
          <w:rPr>
            <w:rFonts w:asciiTheme="minorHAnsi" w:eastAsiaTheme="minorEastAsia" w:hAnsiTheme="minorHAnsi" w:cstheme="minorBidi"/>
            <w:b w:val="0"/>
            <w:noProof/>
            <w:color w:val="auto"/>
            <w:sz w:val="22"/>
            <w:szCs w:val="22"/>
          </w:rPr>
          <w:tab/>
        </w:r>
        <w:r w:rsidR="004E7748" w:rsidRPr="00B2145D">
          <w:rPr>
            <w:rStyle w:val="Hyperlink"/>
            <w:noProof/>
          </w:rPr>
          <w:t>Introduction</w:t>
        </w:r>
        <w:r w:rsidR="004E7748">
          <w:rPr>
            <w:noProof/>
            <w:webHidden/>
          </w:rPr>
          <w:tab/>
        </w:r>
        <w:r w:rsidR="004E7748">
          <w:rPr>
            <w:noProof/>
            <w:webHidden/>
          </w:rPr>
          <w:fldChar w:fldCharType="begin"/>
        </w:r>
        <w:r w:rsidR="004E7748">
          <w:rPr>
            <w:noProof/>
            <w:webHidden/>
          </w:rPr>
          <w:instrText xml:space="preserve"> PAGEREF _Toc78895395 \h </w:instrText>
        </w:r>
        <w:r w:rsidR="004E7748">
          <w:rPr>
            <w:noProof/>
            <w:webHidden/>
          </w:rPr>
        </w:r>
        <w:r w:rsidR="004E7748">
          <w:rPr>
            <w:noProof/>
            <w:webHidden/>
          </w:rPr>
          <w:fldChar w:fldCharType="separate"/>
        </w:r>
        <w:r w:rsidR="004E7748">
          <w:rPr>
            <w:noProof/>
            <w:webHidden/>
          </w:rPr>
          <w:t>4</w:t>
        </w:r>
        <w:r w:rsidR="004E7748">
          <w:rPr>
            <w:noProof/>
            <w:webHidden/>
          </w:rPr>
          <w:fldChar w:fldCharType="end"/>
        </w:r>
      </w:hyperlink>
    </w:p>
    <w:p w14:paraId="16CAA2C5" w14:textId="246280D6" w:rsidR="004E7748" w:rsidRDefault="004E7748">
      <w:pPr>
        <w:pStyle w:val="TOC1"/>
        <w:rPr>
          <w:rFonts w:asciiTheme="minorHAnsi" w:eastAsiaTheme="minorEastAsia" w:hAnsiTheme="minorHAnsi" w:cstheme="minorBidi"/>
          <w:b w:val="0"/>
          <w:noProof/>
          <w:color w:val="auto"/>
          <w:sz w:val="22"/>
          <w:szCs w:val="22"/>
        </w:rPr>
      </w:pPr>
      <w:hyperlink w:anchor="_Toc78895396" w:history="1">
        <w:r w:rsidRPr="00B2145D">
          <w:rPr>
            <w:rStyle w:val="Hyperlink"/>
            <w:noProof/>
          </w:rPr>
          <w:t>2.0</w:t>
        </w:r>
        <w:r>
          <w:rPr>
            <w:rFonts w:asciiTheme="minorHAnsi" w:eastAsiaTheme="minorEastAsia" w:hAnsiTheme="minorHAnsi" w:cstheme="minorBidi"/>
            <w:b w:val="0"/>
            <w:noProof/>
            <w:color w:val="auto"/>
            <w:sz w:val="22"/>
            <w:szCs w:val="22"/>
          </w:rPr>
          <w:tab/>
        </w:r>
        <w:r w:rsidRPr="00B2145D">
          <w:rPr>
            <w:rStyle w:val="Hyperlink"/>
            <w:noProof/>
          </w:rPr>
          <w:t>Contents</w:t>
        </w:r>
        <w:r>
          <w:rPr>
            <w:noProof/>
            <w:webHidden/>
          </w:rPr>
          <w:tab/>
        </w:r>
        <w:r>
          <w:rPr>
            <w:noProof/>
            <w:webHidden/>
          </w:rPr>
          <w:fldChar w:fldCharType="begin"/>
        </w:r>
        <w:r>
          <w:rPr>
            <w:noProof/>
            <w:webHidden/>
          </w:rPr>
          <w:instrText xml:space="preserve"> PAGEREF _Toc78895396 \h </w:instrText>
        </w:r>
        <w:r>
          <w:rPr>
            <w:noProof/>
            <w:webHidden/>
          </w:rPr>
        </w:r>
        <w:r>
          <w:rPr>
            <w:noProof/>
            <w:webHidden/>
          </w:rPr>
          <w:fldChar w:fldCharType="separate"/>
        </w:r>
        <w:r>
          <w:rPr>
            <w:noProof/>
            <w:webHidden/>
          </w:rPr>
          <w:t>5</w:t>
        </w:r>
        <w:r>
          <w:rPr>
            <w:noProof/>
            <w:webHidden/>
          </w:rPr>
          <w:fldChar w:fldCharType="end"/>
        </w:r>
      </w:hyperlink>
    </w:p>
    <w:p w14:paraId="76D316C9" w14:textId="5FCB224B" w:rsidR="004E7748" w:rsidRDefault="004E7748">
      <w:pPr>
        <w:pStyle w:val="TOC1"/>
        <w:rPr>
          <w:rFonts w:asciiTheme="minorHAnsi" w:eastAsiaTheme="minorEastAsia" w:hAnsiTheme="minorHAnsi" w:cstheme="minorBidi"/>
          <w:b w:val="0"/>
          <w:noProof/>
          <w:color w:val="auto"/>
          <w:sz w:val="22"/>
          <w:szCs w:val="22"/>
        </w:rPr>
      </w:pPr>
      <w:hyperlink w:anchor="_Toc78895397" w:history="1">
        <w:r w:rsidRPr="00B2145D">
          <w:rPr>
            <w:rStyle w:val="Hyperlink"/>
            <w:noProof/>
          </w:rPr>
          <w:t>3.0</w:t>
        </w:r>
        <w:r>
          <w:rPr>
            <w:rFonts w:asciiTheme="minorHAnsi" w:eastAsiaTheme="minorEastAsia" w:hAnsiTheme="minorHAnsi" w:cstheme="minorBidi"/>
            <w:b w:val="0"/>
            <w:noProof/>
            <w:color w:val="auto"/>
            <w:sz w:val="22"/>
            <w:szCs w:val="22"/>
          </w:rPr>
          <w:tab/>
        </w:r>
        <w:r w:rsidRPr="00B2145D">
          <w:rPr>
            <w:rStyle w:val="Hyperlink"/>
            <w:noProof/>
          </w:rPr>
          <w:t>Lab Notes</w:t>
        </w:r>
        <w:r>
          <w:rPr>
            <w:noProof/>
            <w:webHidden/>
          </w:rPr>
          <w:tab/>
        </w:r>
        <w:r>
          <w:rPr>
            <w:noProof/>
            <w:webHidden/>
          </w:rPr>
          <w:fldChar w:fldCharType="begin"/>
        </w:r>
        <w:r>
          <w:rPr>
            <w:noProof/>
            <w:webHidden/>
          </w:rPr>
          <w:instrText xml:space="preserve"> PAGEREF _Toc78895397 \h </w:instrText>
        </w:r>
        <w:r>
          <w:rPr>
            <w:noProof/>
            <w:webHidden/>
          </w:rPr>
        </w:r>
        <w:r>
          <w:rPr>
            <w:noProof/>
            <w:webHidden/>
          </w:rPr>
          <w:fldChar w:fldCharType="separate"/>
        </w:r>
        <w:r>
          <w:rPr>
            <w:noProof/>
            <w:webHidden/>
          </w:rPr>
          <w:t>6</w:t>
        </w:r>
        <w:r>
          <w:rPr>
            <w:noProof/>
            <w:webHidden/>
          </w:rPr>
          <w:fldChar w:fldCharType="end"/>
        </w:r>
      </w:hyperlink>
    </w:p>
    <w:p w14:paraId="1B1E1834" w14:textId="2017D565" w:rsidR="004E7748" w:rsidRDefault="004E7748">
      <w:pPr>
        <w:pStyle w:val="TOC1"/>
        <w:rPr>
          <w:rFonts w:asciiTheme="minorHAnsi" w:eastAsiaTheme="minorEastAsia" w:hAnsiTheme="minorHAnsi" w:cstheme="minorBidi"/>
          <w:b w:val="0"/>
          <w:noProof/>
          <w:color w:val="auto"/>
          <w:sz w:val="22"/>
          <w:szCs w:val="22"/>
        </w:rPr>
      </w:pPr>
      <w:hyperlink w:anchor="_Toc78895398" w:history="1">
        <w:r w:rsidRPr="00B2145D">
          <w:rPr>
            <w:rStyle w:val="Hyperlink"/>
            <w:noProof/>
          </w:rPr>
          <w:t>4.0</w:t>
        </w:r>
        <w:r>
          <w:rPr>
            <w:rFonts w:asciiTheme="minorHAnsi" w:eastAsiaTheme="minorEastAsia" w:hAnsiTheme="minorHAnsi" w:cstheme="minorBidi"/>
            <w:b w:val="0"/>
            <w:noProof/>
            <w:color w:val="auto"/>
            <w:sz w:val="22"/>
            <w:szCs w:val="22"/>
          </w:rPr>
          <w:tab/>
        </w:r>
        <w:r w:rsidRPr="00B2145D">
          <w:rPr>
            <w:rStyle w:val="Hyperlink"/>
            <w:noProof/>
          </w:rPr>
          <w:t>Accessing your lab PC</w:t>
        </w:r>
        <w:r>
          <w:rPr>
            <w:noProof/>
            <w:webHidden/>
          </w:rPr>
          <w:tab/>
        </w:r>
        <w:r>
          <w:rPr>
            <w:noProof/>
            <w:webHidden/>
          </w:rPr>
          <w:fldChar w:fldCharType="begin"/>
        </w:r>
        <w:r>
          <w:rPr>
            <w:noProof/>
            <w:webHidden/>
          </w:rPr>
          <w:instrText xml:space="preserve"> PAGEREF _Toc78895398 \h </w:instrText>
        </w:r>
        <w:r>
          <w:rPr>
            <w:noProof/>
            <w:webHidden/>
          </w:rPr>
        </w:r>
        <w:r>
          <w:rPr>
            <w:noProof/>
            <w:webHidden/>
          </w:rPr>
          <w:fldChar w:fldCharType="separate"/>
        </w:r>
        <w:r>
          <w:rPr>
            <w:noProof/>
            <w:webHidden/>
          </w:rPr>
          <w:t>8</w:t>
        </w:r>
        <w:r>
          <w:rPr>
            <w:noProof/>
            <w:webHidden/>
          </w:rPr>
          <w:fldChar w:fldCharType="end"/>
        </w:r>
      </w:hyperlink>
    </w:p>
    <w:p w14:paraId="6C934E0B" w14:textId="42764D4E" w:rsidR="004E7748" w:rsidRDefault="004E7748">
      <w:pPr>
        <w:pStyle w:val="TOC1"/>
        <w:rPr>
          <w:rFonts w:asciiTheme="minorHAnsi" w:eastAsiaTheme="minorEastAsia" w:hAnsiTheme="minorHAnsi" w:cstheme="minorBidi"/>
          <w:b w:val="0"/>
          <w:noProof/>
          <w:color w:val="auto"/>
          <w:sz w:val="22"/>
          <w:szCs w:val="22"/>
        </w:rPr>
      </w:pPr>
      <w:hyperlink w:anchor="_Toc78895399" w:history="1">
        <w:r w:rsidRPr="00B2145D">
          <w:rPr>
            <w:rStyle w:val="Hyperlink"/>
            <w:noProof/>
          </w:rPr>
          <w:t>5.0</w:t>
        </w:r>
        <w:r>
          <w:rPr>
            <w:rFonts w:asciiTheme="minorHAnsi" w:eastAsiaTheme="minorEastAsia" w:hAnsiTheme="minorHAnsi" w:cstheme="minorBidi"/>
            <w:b w:val="0"/>
            <w:noProof/>
            <w:color w:val="auto"/>
            <w:sz w:val="22"/>
            <w:szCs w:val="22"/>
          </w:rPr>
          <w:tab/>
        </w:r>
        <w:r w:rsidRPr="00B2145D">
          <w:rPr>
            <w:rStyle w:val="Hyperlink"/>
            <w:noProof/>
          </w:rPr>
          <w:t>Design Flow</w:t>
        </w:r>
        <w:r>
          <w:rPr>
            <w:noProof/>
            <w:webHidden/>
          </w:rPr>
          <w:tab/>
        </w:r>
        <w:r>
          <w:rPr>
            <w:noProof/>
            <w:webHidden/>
          </w:rPr>
          <w:fldChar w:fldCharType="begin"/>
        </w:r>
        <w:r>
          <w:rPr>
            <w:noProof/>
            <w:webHidden/>
          </w:rPr>
          <w:instrText xml:space="preserve"> PAGEREF _Toc78895399 \h </w:instrText>
        </w:r>
        <w:r>
          <w:rPr>
            <w:noProof/>
            <w:webHidden/>
          </w:rPr>
        </w:r>
        <w:r>
          <w:rPr>
            <w:noProof/>
            <w:webHidden/>
          </w:rPr>
          <w:fldChar w:fldCharType="separate"/>
        </w:r>
        <w:r>
          <w:rPr>
            <w:noProof/>
            <w:webHidden/>
          </w:rPr>
          <w:t>9</w:t>
        </w:r>
        <w:r>
          <w:rPr>
            <w:noProof/>
            <w:webHidden/>
          </w:rPr>
          <w:fldChar w:fldCharType="end"/>
        </w:r>
      </w:hyperlink>
    </w:p>
    <w:p w14:paraId="6A25DCF3" w14:textId="2D8BB58B" w:rsidR="004E7748" w:rsidRDefault="004E7748">
      <w:pPr>
        <w:pStyle w:val="TOC1"/>
        <w:rPr>
          <w:rFonts w:asciiTheme="minorHAnsi" w:eastAsiaTheme="minorEastAsia" w:hAnsiTheme="minorHAnsi" w:cstheme="minorBidi"/>
          <w:b w:val="0"/>
          <w:noProof/>
          <w:color w:val="auto"/>
          <w:sz w:val="22"/>
          <w:szCs w:val="22"/>
        </w:rPr>
      </w:pPr>
      <w:hyperlink w:anchor="_Toc78895400" w:history="1">
        <w:r w:rsidRPr="00B2145D">
          <w:rPr>
            <w:rStyle w:val="Hyperlink"/>
            <w:noProof/>
          </w:rPr>
          <w:t>6.0</w:t>
        </w:r>
        <w:r>
          <w:rPr>
            <w:rFonts w:asciiTheme="minorHAnsi" w:eastAsiaTheme="minorEastAsia" w:hAnsiTheme="minorHAnsi" w:cstheme="minorBidi"/>
            <w:b w:val="0"/>
            <w:noProof/>
            <w:color w:val="auto"/>
            <w:sz w:val="22"/>
            <w:szCs w:val="22"/>
          </w:rPr>
          <w:tab/>
        </w:r>
        <w:r w:rsidRPr="00B2145D">
          <w:rPr>
            <w:rStyle w:val="Hyperlink"/>
            <w:noProof/>
          </w:rPr>
          <w:t>Objective of “Hello World” Lab</w:t>
        </w:r>
        <w:r>
          <w:rPr>
            <w:noProof/>
            <w:webHidden/>
          </w:rPr>
          <w:tab/>
        </w:r>
        <w:r>
          <w:rPr>
            <w:noProof/>
            <w:webHidden/>
          </w:rPr>
          <w:fldChar w:fldCharType="begin"/>
        </w:r>
        <w:r>
          <w:rPr>
            <w:noProof/>
            <w:webHidden/>
          </w:rPr>
          <w:instrText xml:space="preserve"> PAGEREF _Toc78895400 \h </w:instrText>
        </w:r>
        <w:r>
          <w:rPr>
            <w:noProof/>
            <w:webHidden/>
          </w:rPr>
        </w:r>
        <w:r>
          <w:rPr>
            <w:noProof/>
            <w:webHidden/>
          </w:rPr>
          <w:fldChar w:fldCharType="separate"/>
        </w:r>
        <w:r>
          <w:rPr>
            <w:noProof/>
            <w:webHidden/>
          </w:rPr>
          <w:t>10</w:t>
        </w:r>
        <w:r>
          <w:rPr>
            <w:noProof/>
            <w:webHidden/>
          </w:rPr>
          <w:fldChar w:fldCharType="end"/>
        </w:r>
      </w:hyperlink>
    </w:p>
    <w:p w14:paraId="499A5847" w14:textId="1175222D" w:rsidR="004E7748" w:rsidRDefault="004E7748">
      <w:pPr>
        <w:pStyle w:val="TOC1"/>
        <w:rPr>
          <w:rFonts w:asciiTheme="minorHAnsi" w:eastAsiaTheme="minorEastAsia" w:hAnsiTheme="minorHAnsi" w:cstheme="minorBidi"/>
          <w:b w:val="0"/>
          <w:noProof/>
          <w:color w:val="auto"/>
          <w:sz w:val="22"/>
          <w:szCs w:val="22"/>
        </w:rPr>
      </w:pPr>
      <w:hyperlink w:anchor="_Toc78895401" w:history="1">
        <w:r w:rsidRPr="00B2145D">
          <w:rPr>
            <w:rStyle w:val="Hyperlink"/>
            <w:noProof/>
          </w:rPr>
          <w:t>7.0</w:t>
        </w:r>
        <w:r>
          <w:rPr>
            <w:rFonts w:asciiTheme="minorHAnsi" w:eastAsiaTheme="minorEastAsia" w:hAnsiTheme="minorHAnsi" w:cstheme="minorBidi"/>
            <w:b w:val="0"/>
            <w:noProof/>
            <w:color w:val="auto"/>
            <w:sz w:val="22"/>
            <w:szCs w:val="22"/>
          </w:rPr>
          <w:tab/>
        </w:r>
        <w:r w:rsidRPr="00B2145D">
          <w:rPr>
            <w:rStyle w:val="Hyperlink"/>
            <w:noProof/>
          </w:rPr>
          <w:t>Get started with Quartus</w:t>
        </w:r>
        <w:r>
          <w:rPr>
            <w:noProof/>
            <w:webHidden/>
          </w:rPr>
          <w:tab/>
        </w:r>
        <w:r>
          <w:rPr>
            <w:noProof/>
            <w:webHidden/>
          </w:rPr>
          <w:fldChar w:fldCharType="begin"/>
        </w:r>
        <w:r>
          <w:rPr>
            <w:noProof/>
            <w:webHidden/>
          </w:rPr>
          <w:instrText xml:space="preserve"> PAGEREF _Toc78895401 \h </w:instrText>
        </w:r>
        <w:r>
          <w:rPr>
            <w:noProof/>
            <w:webHidden/>
          </w:rPr>
        </w:r>
        <w:r>
          <w:rPr>
            <w:noProof/>
            <w:webHidden/>
          </w:rPr>
          <w:fldChar w:fldCharType="separate"/>
        </w:r>
        <w:r>
          <w:rPr>
            <w:noProof/>
            <w:webHidden/>
          </w:rPr>
          <w:t>11</w:t>
        </w:r>
        <w:r>
          <w:rPr>
            <w:noProof/>
            <w:webHidden/>
          </w:rPr>
          <w:fldChar w:fldCharType="end"/>
        </w:r>
      </w:hyperlink>
    </w:p>
    <w:p w14:paraId="41397B40" w14:textId="56FCB3E1" w:rsidR="004E7748" w:rsidRDefault="004E7748">
      <w:pPr>
        <w:pStyle w:val="TOC1"/>
        <w:rPr>
          <w:rFonts w:asciiTheme="minorHAnsi" w:eastAsiaTheme="minorEastAsia" w:hAnsiTheme="minorHAnsi" w:cstheme="minorBidi"/>
          <w:b w:val="0"/>
          <w:noProof/>
          <w:color w:val="auto"/>
          <w:sz w:val="22"/>
          <w:szCs w:val="22"/>
        </w:rPr>
      </w:pPr>
      <w:hyperlink w:anchor="_Toc78895402" w:history="1">
        <w:r w:rsidRPr="00B2145D">
          <w:rPr>
            <w:rStyle w:val="Hyperlink"/>
            <w:noProof/>
          </w:rPr>
          <w:t>8.0</w:t>
        </w:r>
        <w:r>
          <w:rPr>
            <w:rFonts w:asciiTheme="minorHAnsi" w:eastAsiaTheme="minorEastAsia" w:hAnsiTheme="minorHAnsi" w:cstheme="minorBidi"/>
            <w:b w:val="0"/>
            <w:noProof/>
            <w:color w:val="auto"/>
            <w:sz w:val="22"/>
            <w:szCs w:val="22"/>
          </w:rPr>
          <w:tab/>
        </w:r>
        <w:r w:rsidRPr="00B2145D">
          <w:rPr>
            <w:rStyle w:val="Hyperlink"/>
            <w:noProof/>
          </w:rPr>
          <w:t>Part 1: Hardware Design</w:t>
        </w:r>
        <w:r>
          <w:rPr>
            <w:noProof/>
            <w:webHidden/>
          </w:rPr>
          <w:tab/>
        </w:r>
        <w:r>
          <w:rPr>
            <w:noProof/>
            <w:webHidden/>
          </w:rPr>
          <w:fldChar w:fldCharType="begin"/>
        </w:r>
        <w:r>
          <w:rPr>
            <w:noProof/>
            <w:webHidden/>
          </w:rPr>
          <w:instrText xml:space="preserve"> PAGEREF _Toc78895402 \h </w:instrText>
        </w:r>
        <w:r>
          <w:rPr>
            <w:noProof/>
            <w:webHidden/>
          </w:rPr>
        </w:r>
        <w:r>
          <w:rPr>
            <w:noProof/>
            <w:webHidden/>
          </w:rPr>
          <w:fldChar w:fldCharType="separate"/>
        </w:r>
        <w:r>
          <w:rPr>
            <w:noProof/>
            <w:webHidden/>
          </w:rPr>
          <w:t>13</w:t>
        </w:r>
        <w:r>
          <w:rPr>
            <w:noProof/>
            <w:webHidden/>
          </w:rPr>
          <w:fldChar w:fldCharType="end"/>
        </w:r>
      </w:hyperlink>
    </w:p>
    <w:p w14:paraId="553A2FD3" w14:textId="0C505C50" w:rsidR="004E7748" w:rsidRDefault="004E7748">
      <w:pPr>
        <w:pStyle w:val="TOC2"/>
        <w:rPr>
          <w:rFonts w:asciiTheme="minorHAnsi" w:eastAsiaTheme="minorEastAsia" w:hAnsiTheme="minorHAnsi" w:cstheme="minorBidi"/>
          <w:noProof/>
          <w:color w:val="auto"/>
          <w:sz w:val="22"/>
          <w:szCs w:val="22"/>
        </w:rPr>
      </w:pPr>
      <w:hyperlink w:anchor="_Toc78895403" w:history="1">
        <w:r w:rsidRPr="00B2145D">
          <w:rPr>
            <w:rStyle w:val="Hyperlink"/>
            <w:noProof/>
          </w:rPr>
          <w:t>8.1</w:t>
        </w:r>
        <w:r>
          <w:rPr>
            <w:rFonts w:asciiTheme="minorHAnsi" w:eastAsiaTheme="minorEastAsia" w:hAnsiTheme="minorHAnsi" w:cstheme="minorBidi"/>
            <w:noProof/>
            <w:color w:val="auto"/>
            <w:sz w:val="22"/>
            <w:szCs w:val="22"/>
          </w:rPr>
          <w:tab/>
        </w:r>
        <w:r w:rsidRPr="00B2145D">
          <w:rPr>
            <w:rStyle w:val="Hyperlink"/>
            <w:noProof/>
          </w:rPr>
          <w:t>Lab 1: Building Your Platform Designer Based Processor System</w:t>
        </w:r>
        <w:r>
          <w:rPr>
            <w:noProof/>
            <w:webHidden/>
          </w:rPr>
          <w:tab/>
        </w:r>
        <w:r>
          <w:rPr>
            <w:noProof/>
            <w:webHidden/>
          </w:rPr>
          <w:fldChar w:fldCharType="begin"/>
        </w:r>
        <w:r>
          <w:rPr>
            <w:noProof/>
            <w:webHidden/>
          </w:rPr>
          <w:instrText xml:space="preserve"> PAGEREF _Toc78895403 \h </w:instrText>
        </w:r>
        <w:r>
          <w:rPr>
            <w:noProof/>
            <w:webHidden/>
          </w:rPr>
        </w:r>
        <w:r>
          <w:rPr>
            <w:noProof/>
            <w:webHidden/>
          </w:rPr>
          <w:fldChar w:fldCharType="separate"/>
        </w:r>
        <w:r>
          <w:rPr>
            <w:noProof/>
            <w:webHidden/>
          </w:rPr>
          <w:t>13</w:t>
        </w:r>
        <w:r>
          <w:rPr>
            <w:noProof/>
            <w:webHidden/>
          </w:rPr>
          <w:fldChar w:fldCharType="end"/>
        </w:r>
      </w:hyperlink>
    </w:p>
    <w:p w14:paraId="344988DF" w14:textId="742ED738" w:rsidR="004E7748" w:rsidRDefault="004E7748">
      <w:pPr>
        <w:pStyle w:val="TOC3"/>
        <w:rPr>
          <w:rFonts w:asciiTheme="minorHAnsi" w:eastAsiaTheme="minorEastAsia" w:hAnsiTheme="minorHAnsi" w:cstheme="minorBidi"/>
          <w:sz w:val="22"/>
          <w:szCs w:val="22"/>
        </w:rPr>
      </w:pPr>
      <w:hyperlink w:anchor="_Toc78895404" w:history="1">
        <w:r w:rsidRPr="00B2145D">
          <w:rPr>
            <w:rStyle w:val="Hyperlink"/>
          </w:rPr>
          <w:t>8.1.1</w:t>
        </w:r>
        <w:r>
          <w:rPr>
            <w:rFonts w:asciiTheme="minorHAnsi" w:eastAsiaTheme="minorEastAsia" w:hAnsiTheme="minorHAnsi" w:cstheme="minorBidi"/>
            <w:sz w:val="22"/>
            <w:szCs w:val="22"/>
          </w:rPr>
          <w:tab/>
        </w:r>
        <w:r w:rsidRPr="00B2145D">
          <w:rPr>
            <w:rStyle w:val="Hyperlink"/>
          </w:rPr>
          <w:t>Adding the Nios II Processor</w:t>
        </w:r>
        <w:r>
          <w:rPr>
            <w:webHidden/>
          </w:rPr>
          <w:tab/>
        </w:r>
        <w:r>
          <w:rPr>
            <w:webHidden/>
          </w:rPr>
          <w:fldChar w:fldCharType="begin"/>
        </w:r>
        <w:r>
          <w:rPr>
            <w:webHidden/>
          </w:rPr>
          <w:instrText xml:space="preserve"> PAGEREF _Toc78895404 \h </w:instrText>
        </w:r>
        <w:r>
          <w:rPr>
            <w:webHidden/>
          </w:rPr>
        </w:r>
        <w:r>
          <w:rPr>
            <w:webHidden/>
          </w:rPr>
          <w:fldChar w:fldCharType="separate"/>
        </w:r>
        <w:r>
          <w:rPr>
            <w:webHidden/>
          </w:rPr>
          <w:t>13</w:t>
        </w:r>
        <w:r>
          <w:rPr>
            <w:webHidden/>
          </w:rPr>
          <w:fldChar w:fldCharType="end"/>
        </w:r>
      </w:hyperlink>
    </w:p>
    <w:p w14:paraId="041496FA" w14:textId="34D58DD8" w:rsidR="004E7748" w:rsidRDefault="004E7748">
      <w:pPr>
        <w:pStyle w:val="TOC3"/>
        <w:rPr>
          <w:rFonts w:asciiTheme="minorHAnsi" w:eastAsiaTheme="minorEastAsia" w:hAnsiTheme="minorHAnsi" w:cstheme="minorBidi"/>
          <w:sz w:val="22"/>
          <w:szCs w:val="22"/>
        </w:rPr>
      </w:pPr>
      <w:hyperlink w:anchor="_Toc78895405" w:history="1">
        <w:r w:rsidRPr="00B2145D">
          <w:rPr>
            <w:rStyle w:val="Hyperlink"/>
          </w:rPr>
          <w:t>8.1.2</w:t>
        </w:r>
        <w:r>
          <w:rPr>
            <w:rFonts w:asciiTheme="minorHAnsi" w:eastAsiaTheme="minorEastAsia" w:hAnsiTheme="minorHAnsi" w:cstheme="minorBidi"/>
            <w:sz w:val="22"/>
            <w:szCs w:val="22"/>
          </w:rPr>
          <w:tab/>
        </w:r>
        <w:r w:rsidRPr="00B2145D">
          <w:rPr>
            <w:rStyle w:val="Hyperlink"/>
          </w:rPr>
          <w:t>Adding On Chip Memory</w:t>
        </w:r>
        <w:r>
          <w:rPr>
            <w:webHidden/>
          </w:rPr>
          <w:tab/>
        </w:r>
        <w:r>
          <w:rPr>
            <w:webHidden/>
          </w:rPr>
          <w:fldChar w:fldCharType="begin"/>
        </w:r>
        <w:r>
          <w:rPr>
            <w:webHidden/>
          </w:rPr>
          <w:instrText xml:space="preserve"> PAGEREF _Toc78895405 \h </w:instrText>
        </w:r>
        <w:r>
          <w:rPr>
            <w:webHidden/>
          </w:rPr>
        </w:r>
        <w:r>
          <w:rPr>
            <w:webHidden/>
          </w:rPr>
          <w:fldChar w:fldCharType="separate"/>
        </w:r>
        <w:r>
          <w:rPr>
            <w:webHidden/>
          </w:rPr>
          <w:t>15</w:t>
        </w:r>
        <w:r>
          <w:rPr>
            <w:webHidden/>
          </w:rPr>
          <w:fldChar w:fldCharType="end"/>
        </w:r>
      </w:hyperlink>
    </w:p>
    <w:p w14:paraId="24F09EA2" w14:textId="2144EA75" w:rsidR="004E7748" w:rsidRDefault="004E7748">
      <w:pPr>
        <w:pStyle w:val="TOC3"/>
        <w:rPr>
          <w:rFonts w:asciiTheme="minorHAnsi" w:eastAsiaTheme="minorEastAsia" w:hAnsiTheme="minorHAnsi" w:cstheme="minorBidi"/>
          <w:sz w:val="22"/>
          <w:szCs w:val="22"/>
        </w:rPr>
      </w:pPr>
      <w:hyperlink w:anchor="_Toc78895406" w:history="1">
        <w:r w:rsidRPr="00B2145D">
          <w:rPr>
            <w:rStyle w:val="Hyperlink"/>
          </w:rPr>
          <w:t>8.1.3</w:t>
        </w:r>
        <w:r>
          <w:rPr>
            <w:rFonts w:asciiTheme="minorHAnsi" w:eastAsiaTheme="minorEastAsia" w:hAnsiTheme="minorHAnsi" w:cstheme="minorBidi"/>
            <w:sz w:val="22"/>
            <w:szCs w:val="22"/>
          </w:rPr>
          <w:tab/>
        </w:r>
        <w:r w:rsidRPr="00B2145D">
          <w:rPr>
            <w:rStyle w:val="Hyperlink"/>
          </w:rPr>
          <w:t>Adding the JTAG UART Component</w:t>
        </w:r>
        <w:r>
          <w:rPr>
            <w:webHidden/>
          </w:rPr>
          <w:tab/>
        </w:r>
        <w:r>
          <w:rPr>
            <w:webHidden/>
          </w:rPr>
          <w:fldChar w:fldCharType="begin"/>
        </w:r>
        <w:r>
          <w:rPr>
            <w:webHidden/>
          </w:rPr>
          <w:instrText xml:space="preserve"> PAGEREF _Toc78895406 \h </w:instrText>
        </w:r>
        <w:r>
          <w:rPr>
            <w:webHidden/>
          </w:rPr>
        </w:r>
        <w:r>
          <w:rPr>
            <w:webHidden/>
          </w:rPr>
          <w:fldChar w:fldCharType="separate"/>
        </w:r>
        <w:r>
          <w:rPr>
            <w:webHidden/>
          </w:rPr>
          <w:t>18</w:t>
        </w:r>
        <w:r>
          <w:rPr>
            <w:webHidden/>
          </w:rPr>
          <w:fldChar w:fldCharType="end"/>
        </w:r>
      </w:hyperlink>
    </w:p>
    <w:p w14:paraId="3E026DF7" w14:textId="619DCEAB" w:rsidR="004E7748" w:rsidRDefault="004E7748">
      <w:pPr>
        <w:pStyle w:val="TOC3"/>
        <w:rPr>
          <w:rFonts w:asciiTheme="minorHAnsi" w:eastAsiaTheme="minorEastAsia" w:hAnsiTheme="minorHAnsi" w:cstheme="minorBidi"/>
          <w:sz w:val="22"/>
          <w:szCs w:val="22"/>
        </w:rPr>
      </w:pPr>
      <w:hyperlink w:anchor="_Toc78895407" w:history="1">
        <w:r w:rsidRPr="00B2145D">
          <w:rPr>
            <w:rStyle w:val="Hyperlink"/>
          </w:rPr>
          <w:t>8.1.4</w:t>
        </w:r>
        <w:r>
          <w:rPr>
            <w:rFonts w:asciiTheme="minorHAnsi" w:eastAsiaTheme="minorEastAsia" w:hAnsiTheme="minorHAnsi" w:cstheme="minorBidi"/>
            <w:sz w:val="22"/>
            <w:szCs w:val="22"/>
          </w:rPr>
          <w:tab/>
        </w:r>
        <w:r w:rsidRPr="00B2145D">
          <w:rPr>
            <w:rStyle w:val="Hyperlink"/>
          </w:rPr>
          <w:t>Adding Parallel IO (PIO)</w:t>
        </w:r>
        <w:r>
          <w:rPr>
            <w:webHidden/>
          </w:rPr>
          <w:tab/>
        </w:r>
        <w:r>
          <w:rPr>
            <w:webHidden/>
          </w:rPr>
          <w:fldChar w:fldCharType="begin"/>
        </w:r>
        <w:r>
          <w:rPr>
            <w:webHidden/>
          </w:rPr>
          <w:instrText xml:space="preserve"> PAGEREF _Toc78895407 \h </w:instrText>
        </w:r>
        <w:r>
          <w:rPr>
            <w:webHidden/>
          </w:rPr>
        </w:r>
        <w:r>
          <w:rPr>
            <w:webHidden/>
          </w:rPr>
          <w:fldChar w:fldCharType="separate"/>
        </w:r>
        <w:r>
          <w:rPr>
            <w:webHidden/>
          </w:rPr>
          <w:t>19</w:t>
        </w:r>
        <w:r>
          <w:rPr>
            <w:webHidden/>
          </w:rPr>
          <w:fldChar w:fldCharType="end"/>
        </w:r>
      </w:hyperlink>
    </w:p>
    <w:p w14:paraId="7E4170A6" w14:textId="046E6021" w:rsidR="004E7748" w:rsidRDefault="004E7748">
      <w:pPr>
        <w:pStyle w:val="TOC3"/>
        <w:rPr>
          <w:rFonts w:asciiTheme="minorHAnsi" w:eastAsiaTheme="minorEastAsia" w:hAnsiTheme="minorHAnsi" w:cstheme="minorBidi"/>
          <w:sz w:val="22"/>
          <w:szCs w:val="22"/>
        </w:rPr>
      </w:pPr>
      <w:hyperlink w:anchor="_Toc78895408" w:history="1">
        <w:r w:rsidRPr="00B2145D">
          <w:rPr>
            <w:rStyle w:val="Hyperlink"/>
          </w:rPr>
          <w:t>8.1.5</w:t>
        </w:r>
        <w:r>
          <w:rPr>
            <w:rFonts w:asciiTheme="minorHAnsi" w:eastAsiaTheme="minorEastAsia" w:hAnsiTheme="minorHAnsi" w:cstheme="minorBidi"/>
            <w:sz w:val="22"/>
            <w:szCs w:val="22"/>
          </w:rPr>
          <w:tab/>
        </w:r>
        <w:r w:rsidRPr="00B2145D">
          <w:rPr>
            <w:rStyle w:val="Hyperlink"/>
          </w:rPr>
          <w:t>Connecting the System Components Together</w:t>
        </w:r>
        <w:r>
          <w:rPr>
            <w:webHidden/>
          </w:rPr>
          <w:tab/>
        </w:r>
        <w:r>
          <w:rPr>
            <w:webHidden/>
          </w:rPr>
          <w:fldChar w:fldCharType="begin"/>
        </w:r>
        <w:r>
          <w:rPr>
            <w:webHidden/>
          </w:rPr>
          <w:instrText xml:space="preserve"> PAGEREF _Toc78895408 \h </w:instrText>
        </w:r>
        <w:r>
          <w:rPr>
            <w:webHidden/>
          </w:rPr>
        </w:r>
        <w:r>
          <w:rPr>
            <w:webHidden/>
          </w:rPr>
          <w:fldChar w:fldCharType="separate"/>
        </w:r>
        <w:r>
          <w:rPr>
            <w:webHidden/>
          </w:rPr>
          <w:t>23</w:t>
        </w:r>
        <w:r>
          <w:rPr>
            <w:webHidden/>
          </w:rPr>
          <w:fldChar w:fldCharType="end"/>
        </w:r>
      </w:hyperlink>
    </w:p>
    <w:p w14:paraId="2F8B7AEE" w14:textId="439D4681" w:rsidR="004E7748" w:rsidRDefault="004E7748">
      <w:pPr>
        <w:pStyle w:val="TOC2"/>
        <w:rPr>
          <w:rFonts w:asciiTheme="minorHAnsi" w:eastAsiaTheme="minorEastAsia" w:hAnsiTheme="minorHAnsi" w:cstheme="minorBidi"/>
          <w:noProof/>
          <w:color w:val="auto"/>
          <w:sz w:val="22"/>
          <w:szCs w:val="22"/>
        </w:rPr>
      </w:pPr>
      <w:hyperlink w:anchor="_Toc78895409" w:history="1">
        <w:r w:rsidRPr="00B2145D">
          <w:rPr>
            <w:rStyle w:val="Hyperlink"/>
            <w:noProof/>
          </w:rPr>
          <w:t>8.2</w:t>
        </w:r>
        <w:r>
          <w:rPr>
            <w:rFonts w:asciiTheme="minorHAnsi" w:eastAsiaTheme="minorEastAsia" w:hAnsiTheme="minorHAnsi" w:cstheme="minorBidi"/>
            <w:noProof/>
            <w:color w:val="auto"/>
            <w:sz w:val="22"/>
            <w:szCs w:val="22"/>
          </w:rPr>
          <w:tab/>
        </w:r>
        <w:r w:rsidRPr="00B2145D">
          <w:rPr>
            <w:rStyle w:val="Hyperlink"/>
            <w:noProof/>
          </w:rPr>
          <w:t>Building the Top Level Design</w:t>
        </w:r>
        <w:r>
          <w:rPr>
            <w:noProof/>
            <w:webHidden/>
          </w:rPr>
          <w:tab/>
        </w:r>
        <w:r>
          <w:rPr>
            <w:noProof/>
            <w:webHidden/>
          </w:rPr>
          <w:fldChar w:fldCharType="begin"/>
        </w:r>
        <w:r>
          <w:rPr>
            <w:noProof/>
            <w:webHidden/>
          </w:rPr>
          <w:instrText xml:space="preserve"> PAGEREF _Toc78895409 \h </w:instrText>
        </w:r>
        <w:r>
          <w:rPr>
            <w:noProof/>
            <w:webHidden/>
          </w:rPr>
        </w:r>
        <w:r>
          <w:rPr>
            <w:noProof/>
            <w:webHidden/>
          </w:rPr>
          <w:fldChar w:fldCharType="separate"/>
        </w:r>
        <w:r>
          <w:rPr>
            <w:noProof/>
            <w:webHidden/>
          </w:rPr>
          <w:t>34</w:t>
        </w:r>
        <w:r>
          <w:rPr>
            <w:noProof/>
            <w:webHidden/>
          </w:rPr>
          <w:fldChar w:fldCharType="end"/>
        </w:r>
      </w:hyperlink>
    </w:p>
    <w:p w14:paraId="14F7C239" w14:textId="5981B55F" w:rsidR="004E7748" w:rsidRDefault="004E7748">
      <w:pPr>
        <w:pStyle w:val="TOC1"/>
        <w:rPr>
          <w:rFonts w:asciiTheme="minorHAnsi" w:eastAsiaTheme="minorEastAsia" w:hAnsiTheme="minorHAnsi" w:cstheme="minorBidi"/>
          <w:b w:val="0"/>
          <w:noProof/>
          <w:color w:val="auto"/>
          <w:sz w:val="22"/>
          <w:szCs w:val="22"/>
        </w:rPr>
      </w:pPr>
      <w:hyperlink w:anchor="_Toc78895410" w:history="1">
        <w:r w:rsidRPr="00B2145D">
          <w:rPr>
            <w:rStyle w:val="Hyperlink"/>
            <w:noProof/>
          </w:rPr>
          <w:t>9.0</w:t>
        </w:r>
        <w:r>
          <w:rPr>
            <w:rFonts w:asciiTheme="minorHAnsi" w:eastAsiaTheme="minorEastAsia" w:hAnsiTheme="minorHAnsi" w:cstheme="minorBidi"/>
            <w:b w:val="0"/>
            <w:noProof/>
            <w:color w:val="auto"/>
            <w:sz w:val="22"/>
            <w:szCs w:val="22"/>
          </w:rPr>
          <w:tab/>
        </w:r>
        <w:r w:rsidRPr="00B2145D">
          <w:rPr>
            <w:rStyle w:val="Hyperlink"/>
            <w:noProof/>
          </w:rPr>
          <w:t>Part 2: Software Design</w:t>
        </w:r>
        <w:r>
          <w:rPr>
            <w:noProof/>
            <w:webHidden/>
          </w:rPr>
          <w:tab/>
        </w:r>
        <w:r>
          <w:rPr>
            <w:noProof/>
            <w:webHidden/>
          </w:rPr>
          <w:fldChar w:fldCharType="begin"/>
        </w:r>
        <w:r>
          <w:rPr>
            <w:noProof/>
            <w:webHidden/>
          </w:rPr>
          <w:instrText xml:space="preserve"> PAGEREF _Toc78895410 \h </w:instrText>
        </w:r>
        <w:r>
          <w:rPr>
            <w:noProof/>
            <w:webHidden/>
          </w:rPr>
        </w:r>
        <w:r>
          <w:rPr>
            <w:noProof/>
            <w:webHidden/>
          </w:rPr>
          <w:fldChar w:fldCharType="separate"/>
        </w:r>
        <w:r>
          <w:rPr>
            <w:noProof/>
            <w:webHidden/>
          </w:rPr>
          <w:t>41</w:t>
        </w:r>
        <w:r>
          <w:rPr>
            <w:noProof/>
            <w:webHidden/>
          </w:rPr>
          <w:fldChar w:fldCharType="end"/>
        </w:r>
      </w:hyperlink>
    </w:p>
    <w:p w14:paraId="7FE2BC4D" w14:textId="6B37DF84" w:rsidR="004E7748" w:rsidRDefault="004E7748">
      <w:pPr>
        <w:pStyle w:val="TOC2"/>
        <w:rPr>
          <w:rFonts w:asciiTheme="minorHAnsi" w:eastAsiaTheme="minorEastAsia" w:hAnsiTheme="minorHAnsi" w:cstheme="minorBidi"/>
          <w:noProof/>
          <w:color w:val="auto"/>
          <w:sz w:val="22"/>
          <w:szCs w:val="22"/>
        </w:rPr>
      </w:pPr>
      <w:hyperlink w:anchor="_Toc78895411" w:history="1">
        <w:r w:rsidRPr="00B2145D">
          <w:rPr>
            <w:rStyle w:val="Hyperlink"/>
            <w:noProof/>
          </w:rPr>
          <w:t>9.1</w:t>
        </w:r>
        <w:r>
          <w:rPr>
            <w:rFonts w:asciiTheme="minorHAnsi" w:eastAsiaTheme="minorEastAsia" w:hAnsiTheme="minorHAnsi" w:cstheme="minorBidi"/>
            <w:noProof/>
            <w:color w:val="auto"/>
            <w:sz w:val="22"/>
            <w:szCs w:val="22"/>
          </w:rPr>
          <w:tab/>
        </w:r>
        <w:r w:rsidRPr="00B2145D">
          <w:rPr>
            <w:rStyle w:val="Hyperlink"/>
            <w:noProof/>
          </w:rPr>
          <w:t>Lab 1: Creating the Software for the “Hello World” design</w:t>
        </w:r>
        <w:r>
          <w:rPr>
            <w:noProof/>
            <w:webHidden/>
          </w:rPr>
          <w:tab/>
        </w:r>
        <w:r>
          <w:rPr>
            <w:noProof/>
            <w:webHidden/>
          </w:rPr>
          <w:fldChar w:fldCharType="begin"/>
        </w:r>
        <w:r>
          <w:rPr>
            <w:noProof/>
            <w:webHidden/>
          </w:rPr>
          <w:instrText xml:space="preserve"> PAGEREF _Toc78895411 \h </w:instrText>
        </w:r>
        <w:r>
          <w:rPr>
            <w:noProof/>
            <w:webHidden/>
          </w:rPr>
        </w:r>
        <w:r>
          <w:rPr>
            <w:noProof/>
            <w:webHidden/>
          </w:rPr>
          <w:fldChar w:fldCharType="separate"/>
        </w:r>
        <w:r>
          <w:rPr>
            <w:noProof/>
            <w:webHidden/>
          </w:rPr>
          <w:t>41</w:t>
        </w:r>
        <w:r>
          <w:rPr>
            <w:noProof/>
            <w:webHidden/>
          </w:rPr>
          <w:fldChar w:fldCharType="end"/>
        </w:r>
      </w:hyperlink>
    </w:p>
    <w:p w14:paraId="385ECDA2" w14:textId="28A4C63F" w:rsidR="004E7748" w:rsidRDefault="004E7748">
      <w:pPr>
        <w:pStyle w:val="TOC2"/>
        <w:rPr>
          <w:rFonts w:asciiTheme="minorHAnsi" w:eastAsiaTheme="minorEastAsia" w:hAnsiTheme="minorHAnsi" w:cstheme="minorBidi"/>
          <w:noProof/>
          <w:color w:val="auto"/>
          <w:sz w:val="22"/>
          <w:szCs w:val="22"/>
        </w:rPr>
      </w:pPr>
      <w:hyperlink w:anchor="_Toc78895412" w:history="1">
        <w:r w:rsidRPr="00B2145D">
          <w:rPr>
            <w:rStyle w:val="Hyperlink"/>
            <w:noProof/>
          </w:rPr>
          <w:t>9.2</w:t>
        </w:r>
        <w:r>
          <w:rPr>
            <w:rFonts w:asciiTheme="minorHAnsi" w:eastAsiaTheme="minorEastAsia" w:hAnsiTheme="minorHAnsi" w:cstheme="minorBidi"/>
            <w:noProof/>
            <w:color w:val="auto"/>
            <w:sz w:val="22"/>
            <w:szCs w:val="22"/>
          </w:rPr>
          <w:tab/>
        </w:r>
        <w:r w:rsidRPr="00B2145D">
          <w:rPr>
            <w:rStyle w:val="Hyperlink"/>
            <w:noProof/>
          </w:rPr>
          <w:t>Lab 2: Downloading the Hardware Image to the Development Kit</w:t>
        </w:r>
        <w:r>
          <w:rPr>
            <w:noProof/>
            <w:webHidden/>
          </w:rPr>
          <w:tab/>
        </w:r>
        <w:r>
          <w:rPr>
            <w:noProof/>
            <w:webHidden/>
          </w:rPr>
          <w:fldChar w:fldCharType="begin"/>
        </w:r>
        <w:r>
          <w:rPr>
            <w:noProof/>
            <w:webHidden/>
          </w:rPr>
          <w:instrText xml:space="preserve"> PAGEREF _Toc78895412 \h </w:instrText>
        </w:r>
        <w:r>
          <w:rPr>
            <w:noProof/>
            <w:webHidden/>
          </w:rPr>
        </w:r>
        <w:r>
          <w:rPr>
            <w:noProof/>
            <w:webHidden/>
          </w:rPr>
          <w:fldChar w:fldCharType="separate"/>
        </w:r>
        <w:r>
          <w:rPr>
            <w:noProof/>
            <w:webHidden/>
          </w:rPr>
          <w:t>47</w:t>
        </w:r>
        <w:r>
          <w:rPr>
            <w:noProof/>
            <w:webHidden/>
          </w:rPr>
          <w:fldChar w:fldCharType="end"/>
        </w:r>
      </w:hyperlink>
    </w:p>
    <w:p w14:paraId="28039CD7" w14:textId="62E0D488" w:rsidR="004E7748" w:rsidRDefault="004E7748">
      <w:pPr>
        <w:pStyle w:val="TOC2"/>
        <w:rPr>
          <w:rFonts w:asciiTheme="minorHAnsi" w:eastAsiaTheme="minorEastAsia" w:hAnsiTheme="minorHAnsi" w:cstheme="minorBidi"/>
          <w:noProof/>
          <w:color w:val="auto"/>
          <w:sz w:val="22"/>
          <w:szCs w:val="22"/>
        </w:rPr>
      </w:pPr>
      <w:hyperlink w:anchor="_Toc78895413" w:history="1">
        <w:r w:rsidRPr="00B2145D">
          <w:rPr>
            <w:rStyle w:val="Hyperlink"/>
            <w:noProof/>
          </w:rPr>
          <w:t>9.3</w:t>
        </w:r>
        <w:r>
          <w:rPr>
            <w:rFonts w:asciiTheme="minorHAnsi" w:eastAsiaTheme="minorEastAsia" w:hAnsiTheme="minorHAnsi" w:cstheme="minorBidi"/>
            <w:noProof/>
            <w:color w:val="auto"/>
            <w:sz w:val="22"/>
            <w:szCs w:val="22"/>
          </w:rPr>
          <w:tab/>
        </w:r>
        <w:r w:rsidRPr="00B2145D">
          <w:rPr>
            <w:rStyle w:val="Hyperlink"/>
            <w:noProof/>
          </w:rPr>
          <w:t>Lab 3: Using the Seven Segment Display</w:t>
        </w:r>
        <w:r>
          <w:rPr>
            <w:noProof/>
            <w:webHidden/>
          </w:rPr>
          <w:tab/>
        </w:r>
        <w:r>
          <w:rPr>
            <w:noProof/>
            <w:webHidden/>
          </w:rPr>
          <w:fldChar w:fldCharType="begin"/>
        </w:r>
        <w:r>
          <w:rPr>
            <w:noProof/>
            <w:webHidden/>
          </w:rPr>
          <w:instrText xml:space="preserve"> PAGEREF _Toc78895413 \h </w:instrText>
        </w:r>
        <w:r>
          <w:rPr>
            <w:noProof/>
            <w:webHidden/>
          </w:rPr>
        </w:r>
        <w:r>
          <w:rPr>
            <w:noProof/>
            <w:webHidden/>
          </w:rPr>
          <w:fldChar w:fldCharType="separate"/>
        </w:r>
        <w:r>
          <w:rPr>
            <w:noProof/>
            <w:webHidden/>
          </w:rPr>
          <w:t>52</w:t>
        </w:r>
        <w:r>
          <w:rPr>
            <w:noProof/>
            <w:webHidden/>
          </w:rPr>
          <w:fldChar w:fldCharType="end"/>
        </w:r>
      </w:hyperlink>
    </w:p>
    <w:p w14:paraId="2DA4A78B" w14:textId="66F790A8" w:rsidR="004E7748" w:rsidRDefault="004E7748">
      <w:pPr>
        <w:pStyle w:val="TOC1"/>
        <w:rPr>
          <w:rFonts w:asciiTheme="minorHAnsi" w:eastAsiaTheme="minorEastAsia" w:hAnsiTheme="minorHAnsi" w:cstheme="minorBidi"/>
          <w:b w:val="0"/>
          <w:noProof/>
          <w:color w:val="auto"/>
          <w:sz w:val="22"/>
          <w:szCs w:val="22"/>
        </w:rPr>
      </w:pPr>
      <w:hyperlink w:anchor="_Toc78895414" w:history="1">
        <w:r w:rsidRPr="00B2145D">
          <w:rPr>
            <w:rStyle w:val="Hyperlink"/>
            <w:noProof/>
          </w:rPr>
          <w:t>10.0</w:t>
        </w:r>
        <w:r>
          <w:rPr>
            <w:rFonts w:asciiTheme="minorHAnsi" w:eastAsiaTheme="minorEastAsia" w:hAnsiTheme="minorHAnsi" w:cstheme="minorBidi"/>
            <w:b w:val="0"/>
            <w:noProof/>
            <w:color w:val="auto"/>
            <w:sz w:val="22"/>
            <w:szCs w:val="22"/>
          </w:rPr>
          <w:tab/>
        </w:r>
        <w:r w:rsidRPr="00B2145D">
          <w:rPr>
            <w:rStyle w:val="Hyperlink"/>
            <w:noProof/>
          </w:rPr>
          <w:t>Lab Summary</w:t>
        </w:r>
        <w:r>
          <w:rPr>
            <w:noProof/>
            <w:webHidden/>
          </w:rPr>
          <w:tab/>
        </w:r>
        <w:r>
          <w:rPr>
            <w:noProof/>
            <w:webHidden/>
          </w:rPr>
          <w:fldChar w:fldCharType="begin"/>
        </w:r>
        <w:r>
          <w:rPr>
            <w:noProof/>
            <w:webHidden/>
          </w:rPr>
          <w:instrText xml:space="preserve"> PAGEREF _Toc78895414 \h </w:instrText>
        </w:r>
        <w:r>
          <w:rPr>
            <w:noProof/>
            <w:webHidden/>
          </w:rPr>
        </w:r>
        <w:r>
          <w:rPr>
            <w:noProof/>
            <w:webHidden/>
          </w:rPr>
          <w:fldChar w:fldCharType="separate"/>
        </w:r>
        <w:r>
          <w:rPr>
            <w:noProof/>
            <w:webHidden/>
          </w:rPr>
          <w:t>54</w:t>
        </w:r>
        <w:r>
          <w:rPr>
            <w:noProof/>
            <w:webHidden/>
          </w:rPr>
          <w:fldChar w:fldCharType="end"/>
        </w:r>
      </w:hyperlink>
    </w:p>
    <w:p w14:paraId="20BC4542" w14:textId="559B2657" w:rsidR="004E7748" w:rsidRDefault="004E7748">
      <w:pPr>
        <w:pStyle w:val="TOC2"/>
        <w:rPr>
          <w:rFonts w:asciiTheme="minorHAnsi" w:eastAsiaTheme="minorEastAsia" w:hAnsiTheme="minorHAnsi" w:cstheme="minorBidi"/>
          <w:noProof/>
          <w:color w:val="auto"/>
          <w:sz w:val="22"/>
          <w:szCs w:val="22"/>
        </w:rPr>
      </w:pPr>
      <w:hyperlink w:anchor="_Toc78895415" w:history="1">
        <w:r w:rsidRPr="00B2145D">
          <w:rPr>
            <w:rStyle w:val="Hyperlink"/>
            <w:noProof/>
          </w:rPr>
          <w:t>10.1</w:t>
        </w:r>
        <w:r>
          <w:rPr>
            <w:rFonts w:asciiTheme="minorHAnsi" w:eastAsiaTheme="minorEastAsia" w:hAnsiTheme="minorHAnsi" w:cstheme="minorBidi"/>
            <w:noProof/>
            <w:color w:val="auto"/>
            <w:sz w:val="22"/>
            <w:szCs w:val="22"/>
          </w:rPr>
          <w:tab/>
        </w:r>
        <w:r w:rsidRPr="00B2145D">
          <w:rPr>
            <w:rStyle w:val="Hyperlink"/>
            <w:noProof/>
          </w:rPr>
          <w:t>Revision History</w:t>
        </w:r>
        <w:r>
          <w:rPr>
            <w:noProof/>
            <w:webHidden/>
          </w:rPr>
          <w:tab/>
        </w:r>
        <w:r>
          <w:rPr>
            <w:noProof/>
            <w:webHidden/>
          </w:rPr>
          <w:fldChar w:fldCharType="begin"/>
        </w:r>
        <w:r>
          <w:rPr>
            <w:noProof/>
            <w:webHidden/>
          </w:rPr>
          <w:instrText xml:space="preserve"> PAGEREF _Toc78895415 \h </w:instrText>
        </w:r>
        <w:r>
          <w:rPr>
            <w:noProof/>
            <w:webHidden/>
          </w:rPr>
        </w:r>
        <w:r>
          <w:rPr>
            <w:noProof/>
            <w:webHidden/>
          </w:rPr>
          <w:fldChar w:fldCharType="separate"/>
        </w:r>
        <w:r>
          <w:rPr>
            <w:noProof/>
            <w:webHidden/>
          </w:rPr>
          <w:t>55</w:t>
        </w:r>
        <w:r>
          <w:rPr>
            <w:noProof/>
            <w:webHidden/>
          </w:rPr>
          <w:fldChar w:fldCharType="end"/>
        </w:r>
      </w:hyperlink>
    </w:p>
    <w:p w14:paraId="0FA0210A" w14:textId="71B9AC92" w:rsidR="00A322D1" w:rsidRPr="002D351D" w:rsidRDefault="00165A0E" w:rsidP="00A322D1">
      <w:r w:rsidRPr="002D351D">
        <w:rPr>
          <w:color w:val="000000"/>
        </w:rPr>
        <w:fldChar w:fldCharType="end"/>
      </w:r>
    </w:p>
    <w:p w14:paraId="0D203941" w14:textId="77777777" w:rsidR="00A322D1" w:rsidRPr="002D351D" w:rsidRDefault="00A322D1" w:rsidP="00A322D1"/>
    <w:p w14:paraId="28412411" w14:textId="77777777" w:rsidR="00165A0E" w:rsidRPr="002D351D" w:rsidRDefault="00165A0E">
      <w:pPr>
        <w:spacing w:before="0"/>
        <w:jc w:val="left"/>
      </w:pPr>
      <w:r w:rsidRPr="002D351D">
        <w:br w:type="page"/>
      </w:r>
    </w:p>
    <w:p w14:paraId="76CB8D18" w14:textId="77777777" w:rsidR="00165A0E" w:rsidRPr="002D351D" w:rsidRDefault="00165A0E" w:rsidP="00165A0E">
      <w:pPr>
        <w:jc w:val="center"/>
        <w:sectPr w:rsidR="00165A0E" w:rsidRPr="002D351D" w:rsidSect="001C0F61">
          <w:headerReference w:type="even" r:id="rId15"/>
          <w:headerReference w:type="default" r:id="rId16"/>
          <w:footerReference w:type="even" r:id="rId17"/>
          <w:footerReference w:type="default" r:id="rId18"/>
          <w:headerReference w:type="first" r:id="rId19"/>
          <w:footerReference w:type="first" r:id="rId20"/>
          <w:pgSz w:w="12240" w:h="15840" w:code="1"/>
          <w:pgMar w:top="1960" w:right="1520" w:bottom="1800" w:left="2820" w:header="840" w:footer="720" w:gutter="0"/>
          <w:cols w:space="720"/>
          <w:titlePg/>
          <w:docGrid w:linePitch="245"/>
        </w:sectPr>
      </w:pPr>
      <w:bookmarkStart w:id="8" w:name="_Toc428761831"/>
      <w:bookmarkStart w:id="9" w:name="_Toc431308718"/>
      <w:bookmarkEnd w:id="0"/>
      <w:bookmarkEnd w:id="1"/>
      <w:bookmarkEnd w:id="2"/>
    </w:p>
    <w:p w14:paraId="79F0DB0F" w14:textId="77777777" w:rsidR="002C2E48" w:rsidRPr="002D351D" w:rsidRDefault="002C2E48" w:rsidP="002D351D">
      <w:pPr>
        <w:pStyle w:val="Heading1"/>
      </w:pPr>
      <w:bookmarkStart w:id="10" w:name="_Toc411413866"/>
      <w:bookmarkStart w:id="11" w:name="_Toc411430830"/>
      <w:bookmarkStart w:id="12" w:name="_Toc112736946"/>
      <w:bookmarkStart w:id="13" w:name="_Toc125788471"/>
      <w:bookmarkStart w:id="14" w:name="_Toc411413856"/>
      <w:bookmarkStart w:id="15" w:name="_Toc411430817"/>
      <w:bookmarkStart w:id="16" w:name="_Toc536190037"/>
      <w:bookmarkStart w:id="17" w:name="_Toc2193521"/>
      <w:bookmarkStart w:id="18" w:name="_Toc2947514"/>
      <w:bookmarkStart w:id="19" w:name="_Hlk535502392"/>
      <w:bookmarkStart w:id="20" w:name="_Toc78889377"/>
      <w:bookmarkStart w:id="21" w:name="_Toc78895395"/>
      <w:bookmarkEnd w:id="8"/>
      <w:bookmarkEnd w:id="9"/>
      <w:bookmarkEnd w:id="10"/>
      <w:bookmarkEnd w:id="11"/>
      <w:r w:rsidRPr="002D351D">
        <w:t>Introduction</w:t>
      </w:r>
      <w:bookmarkEnd w:id="12"/>
      <w:bookmarkEnd w:id="13"/>
      <w:bookmarkEnd w:id="14"/>
      <w:bookmarkEnd w:id="15"/>
      <w:bookmarkEnd w:id="16"/>
      <w:bookmarkEnd w:id="17"/>
      <w:bookmarkEnd w:id="18"/>
      <w:bookmarkEnd w:id="20"/>
      <w:bookmarkEnd w:id="21"/>
    </w:p>
    <w:p w14:paraId="45A37A74" w14:textId="77777777" w:rsidR="001C15B9" w:rsidRPr="001C15B9" w:rsidRDefault="001C15B9" w:rsidP="00BD3BCB">
      <w:r w:rsidRPr="001C15B9">
        <w:t xml:space="preserve">This lab teaches you how to create an embedded system implemented in programmable logic using the Intel® </w:t>
      </w:r>
      <w:proofErr w:type="spellStart"/>
      <w:r w:rsidRPr="001C15B9">
        <w:t>Nios</w:t>
      </w:r>
      <w:proofErr w:type="spellEnd"/>
      <w:r w:rsidRPr="001C15B9">
        <w:t xml:space="preserve"> II processor, sometimes referred to as a ”soft” processor. The </w:t>
      </w:r>
      <w:proofErr w:type="spellStart"/>
      <w:r w:rsidRPr="001C15B9">
        <w:t>Nios</w:t>
      </w:r>
      <w:proofErr w:type="spellEnd"/>
      <w:r w:rsidRPr="001C15B9">
        <w:t xml:space="preserve"> II can be synthesized on any Intel® FPGA </w:t>
      </w:r>
      <w:proofErr w:type="gramStart"/>
      <w:r w:rsidRPr="001C15B9">
        <w:t>device, and</w:t>
      </w:r>
      <w:proofErr w:type="gramEnd"/>
      <w:r w:rsidRPr="001C15B9">
        <w:t xml:space="preserve"> has a built in programmable logic fabric that can be easily modified to suit an applications’ requirements. Intel® SoC FPGA devices contain a processor built from standard cells that cannot be changed without redesigning the </w:t>
      </w:r>
      <w:proofErr w:type="gramStart"/>
      <w:r w:rsidRPr="001C15B9">
        <w:t>chip, and</w:t>
      </w:r>
      <w:proofErr w:type="gramEnd"/>
      <w:r w:rsidRPr="001C15B9">
        <w:t xml:space="preserve"> are therefore called a hard processor system. The </w:t>
      </w:r>
      <w:proofErr w:type="spellStart"/>
      <w:r w:rsidRPr="001C15B9">
        <w:t>Nios</w:t>
      </w:r>
      <w:proofErr w:type="spellEnd"/>
      <w:r w:rsidRPr="001C15B9">
        <w:t xml:space="preserve"> II processor is supported by a rich set of peripherals and intellectual property (IP) blocks that can be configured and connected to the processor using the Platform Designer tool within the Intel® Quartus Prime software suite. Intel also distributes the </w:t>
      </w:r>
      <w:proofErr w:type="spellStart"/>
      <w:r w:rsidRPr="001C15B9">
        <w:t>Nios</w:t>
      </w:r>
      <w:proofErr w:type="spellEnd"/>
      <w:r w:rsidRPr="001C15B9">
        <w:t xml:space="preserve"> II Software Build Tools (SBT) within the Quartus download to use with Eclipse* during software development.</w:t>
      </w:r>
    </w:p>
    <w:p w14:paraId="2789F1C7" w14:textId="2EF5D432" w:rsidR="002C2E48" w:rsidRPr="002D351D" w:rsidRDefault="001C15B9" w:rsidP="00BD3BCB">
      <w:r w:rsidRPr="001C15B9">
        <w:t>This lab is organized to run on a number of Intel® FPGA development kits. The links to the other kits’ Design Examples can be found in the Design Store by typing “hello” in the search bar. This lab will show you how to install the development kit pin settings, design the processor</w:t>
      </w:r>
      <w:r>
        <w:t xml:space="preserve"> </w:t>
      </w:r>
      <w:r w:rsidRPr="001C15B9">
        <w:t>based hardware system, download it to the development kit, and run a simple “Hello World” software program which displays the text on your terminal. The initial section of the lab is split into a hardware section and a software section</w:t>
      </w:r>
      <w:r w:rsidR="00BD3BCB">
        <w:t>.</w:t>
      </w:r>
    </w:p>
    <w:bookmarkEnd w:id="19"/>
    <w:p w14:paraId="5C523714" w14:textId="77777777" w:rsidR="00924EAF" w:rsidRPr="002D351D" w:rsidRDefault="00924EAF">
      <w:pPr>
        <w:jc w:val="center"/>
        <w:sectPr w:rsidR="00924EAF" w:rsidRPr="002D351D" w:rsidSect="00334BD5">
          <w:headerReference w:type="even" r:id="rId21"/>
          <w:headerReference w:type="default" r:id="rId22"/>
          <w:pgSz w:w="12240" w:h="15840" w:code="1"/>
          <w:pgMar w:top="1960" w:right="1520" w:bottom="1800" w:left="2820" w:header="840" w:footer="720" w:gutter="0"/>
          <w:cols w:space="720"/>
          <w:docGrid w:linePitch="245"/>
        </w:sectPr>
      </w:pPr>
    </w:p>
    <w:p w14:paraId="780F4D11" w14:textId="3615FC6F" w:rsidR="005875A0" w:rsidRDefault="00B14243" w:rsidP="00E34B92">
      <w:pPr>
        <w:pStyle w:val="Heading1"/>
        <w:ind w:left="-5" w:hanging="715"/>
      </w:pPr>
      <w:bookmarkStart w:id="25" w:name="_Toc78895396"/>
      <w:r>
        <w:t>Contents</w:t>
      </w:r>
      <w:bookmarkEnd w:id="25"/>
    </w:p>
    <w:sdt>
      <w:sdtPr>
        <w:id w:val="1595899440"/>
        <w:docPartObj>
          <w:docPartGallery w:val="Table of Contents"/>
          <w:docPartUnique/>
        </w:docPartObj>
      </w:sdtPr>
      <w:sdtEndPr>
        <w:rPr>
          <w:rFonts w:ascii="Verdana" w:eastAsia="Times New Roman" w:hAnsi="Verdana" w:cs="Times New Roman"/>
          <w:i w:val="0"/>
          <w:noProof/>
          <w:color w:val="auto"/>
          <w:sz w:val="20"/>
          <w:szCs w:val="20"/>
          <w:lang w:eastAsia="en-US"/>
        </w:rPr>
      </w:sdtEndPr>
      <w:sdtContent>
        <w:p w14:paraId="6956D9E5" w14:textId="5201F139" w:rsidR="00730F74" w:rsidRDefault="00730F74">
          <w:pPr>
            <w:pStyle w:val="TOCHeading"/>
          </w:pPr>
          <w:r>
            <w:t>Contents</w:t>
          </w:r>
        </w:p>
        <w:p w14:paraId="374C10C0" w14:textId="7F32BC52" w:rsidR="00BD7FF8" w:rsidRDefault="00730F74" w:rsidP="00BD7FF8">
          <w:pPr>
            <w:pStyle w:val="TOC1"/>
            <w:ind w:firstLine="180"/>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78889377" w:history="1">
            <w:r w:rsidR="00BD7FF8" w:rsidRPr="00C73090">
              <w:rPr>
                <w:rStyle w:val="Hyperlink"/>
                <w:noProof/>
              </w:rPr>
              <w:t>1.0</w:t>
            </w:r>
            <w:r w:rsidR="00BD7FF8">
              <w:rPr>
                <w:rFonts w:asciiTheme="minorHAnsi" w:eastAsiaTheme="minorEastAsia" w:hAnsiTheme="minorHAnsi" w:cstheme="minorBidi"/>
                <w:b w:val="0"/>
                <w:noProof/>
                <w:color w:val="auto"/>
                <w:sz w:val="22"/>
                <w:szCs w:val="22"/>
              </w:rPr>
              <w:tab/>
            </w:r>
            <w:r w:rsidR="00BD7FF8" w:rsidRPr="00C73090">
              <w:rPr>
                <w:rStyle w:val="Hyperlink"/>
                <w:noProof/>
              </w:rPr>
              <w:t>Introduction</w:t>
            </w:r>
            <w:r w:rsidR="00BD7FF8">
              <w:rPr>
                <w:noProof/>
                <w:webHidden/>
              </w:rPr>
              <w:tab/>
            </w:r>
            <w:r w:rsidR="00BD7FF8">
              <w:rPr>
                <w:noProof/>
                <w:webHidden/>
              </w:rPr>
              <w:fldChar w:fldCharType="begin"/>
            </w:r>
            <w:r w:rsidR="00BD7FF8">
              <w:rPr>
                <w:noProof/>
                <w:webHidden/>
              </w:rPr>
              <w:instrText xml:space="preserve"> PAGEREF _Toc78889377 \h </w:instrText>
            </w:r>
            <w:r w:rsidR="00BD7FF8">
              <w:rPr>
                <w:noProof/>
                <w:webHidden/>
              </w:rPr>
            </w:r>
            <w:r w:rsidR="00BD7FF8">
              <w:rPr>
                <w:noProof/>
                <w:webHidden/>
              </w:rPr>
              <w:fldChar w:fldCharType="separate"/>
            </w:r>
            <w:r w:rsidR="00BD7FF8">
              <w:rPr>
                <w:noProof/>
                <w:webHidden/>
              </w:rPr>
              <w:t>4</w:t>
            </w:r>
            <w:r w:rsidR="00BD7FF8">
              <w:rPr>
                <w:noProof/>
                <w:webHidden/>
              </w:rPr>
              <w:fldChar w:fldCharType="end"/>
            </w:r>
          </w:hyperlink>
        </w:p>
        <w:p w14:paraId="7C2B5E81" w14:textId="081A102E"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78" w:history="1">
            <w:r w:rsidRPr="00C73090">
              <w:rPr>
                <w:rStyle w:val="Hyperlink"/>
                <w:noProof/>
              </w:rPr>
              <w:t>2.0</w:t>
            </w:r>
            <w:r>
              <w:rPr>
                <w:rFonts w:asciiTheme="minorHAnsi" w:eastAsiaTheme="minorEastAsia" w:hAnsiTheme="minorHAnsi" w:cstheme="minorBidi"/>
                <w:b w:val="0"/>
                <w:noProof/>
                <w:color w:val="auto"/>
                <w:sz w:val="22"/>
                <w:szCs w:val="22"/>
              </w:rPr>
              <w:tab/>
            </w:r>
            <w:r w:rsidRPr="00C73090">
              <w:rPr>
                <w:rStyle w:val="Hyperlink"/>
                <w:noProof/>
              </w:rPr>
              <w:t>CONTENTS</w:t>
            </w:r>
            <w:r>
              <w:rPr>
                <w:noProof/>
                <w:webHidden/>
              </w:rPr>
              <w:tab/>
            </w:r>
            <w:r>
              <w:rPr>
                <w:noProof/>
                <w:webHidden/>
              </w:rPr>
              <w:fldChar w:fldCharType="begin"/>
            </w:r>
            <w:r>
              <w:rPr>
                <w:noProof/>
                <w:webHidden/>
              </w:rPr>
              <w:instrText xml:space="preserve"> PAGEREF _Toc78889378 \h </w:instrText>
            </w:r>
            <w:r>
              <w:rPr>
                <w:noProof/>
                <w:webHidden/>
              </w:rPr>
            </w:r>
            <w:r>
              <w:rPr>
                <w:noProof/>
                <w:webHidden/>
              </w:rPr>
              <w:fldChar w:fldCharType="separate"/>
            </w:r>
            <w:r>
              <w:rPr>
                <w:noProof/>
                <w:webHidden/>
              </w:rPr>
              <w:t>5</w:t>
            </w:r>
            <w:r>
              <w:rPr>
                <w:noProof/>
                <w:webHidden/>
              </w:rPr>
              <w:fldChar w:fldCharType="end"/>
            </w:r>
          </w:hyperlink>
        </w:p>
        <w:p w14:paraId="26D56304" w14:textId="0A9ACAF4"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79" w:history="1">
            <w:r w:rsidRPr="00C73090">
              <w:rPr>
                <w:rStyle w:val="Hyperlink"/>
                <w:noProof/>
              </w:rPr>
              <w:t>3.0</w:t>
            </w:r>
            <w:r>
              <w:rPr>
                <w:rFonts w:asciiTheme="minorHAnsi" w:eastAsiaTheme="minorEastAsia" w:hAnsiTheme="minorHAnsi" w:cstheme="minorBidi"/>
                <w:b w:val="0"/>
                <w:noProof/>
                <w:color w:val="auto"/>
                <w:sz w:val="22"/>
                <w:szCs w:val="22"/>
              </w:rPr>
              <w:tab/>
            </w:r>
            <w:r w:rsidRPr="00C73090">
              <w:rPr>
                <w:rStyle w:val="Hyperlink"/>
                <w:noProof/>
              </w:rPr>
              <w:t>LAB NOTES</w:t>
            </w:r>
            <w:r>
              <w:rPr>
                <w:noProof/>
                <w:webHidden/>
              </w:rPr>
              <w:tab/>
            </w:r>
            <w:r>
              <w:rPr>
                <w:noProof/>
                <w:webHidden/>
              </w:rPr>
              <w:fldChar w:fldCharType="begin"/>
            </w:r>
            <w:r>
              <w:rPr>
                <w:noProof/>
                <w:webHidden/>
              </w:rPr>
              <w:instrText xml:space="preserve"> PAGEREF _Toc78889379 \h </w:instrText>
            </w:r>
            <w:r>
              <w:rPr>
                <w:noProof/>
                <w:webHidden/>
              </w:rPr>
            </w:r>
            <w:r>
              <w:rPr>
                <w:noProof/>
                <w:webHidden/>
              </w:rPr>
              <w:fldChar w:fldCharType="separate"/>
            </w:r>
            <w:r>
              <w:rPr>
                <w:noProof/>
                <w:webHidden/>
              </w:rPr>
              <w:t>6</w:t>
            </w:r>
            <w:r>
              <w:rPr>
                <w:noProof/>
                <w:webHidden/>
              </w:rPr>
              <w:fldChar w:fldCharType="end"/>
            </w:r>
          </w:hyperlink>
        </w:p>
        <w:p w14:paraId="63445682" w14:textId="1EA5A672"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80" w:history="1">
            <w:r w:rsidRPr="00C73090">
              <w:rPr>
                <w:rStyle w:val="Hyperlink"/>
                <w:noProof/>
              </w:rPr>
              <w:t>4.0</w:t>
            </w:r>
            <w:r>
              <w:rPr>
                <w:rFonts w:asciiTheme="minorHAnsi" w:eastAsiaTheme="minorEastAsia" w:hAnsiTheme="minorHAnsi" w:cstheme="minorBidi"/>
                <w:b w:val="0"/>
                <w:noProof/>
                <w:color w:val="auto"/>
                <w:sz w:val="22"/>
                <w:szCs w:val="22"/>
              </w:rPr>
              <w:tab/>
            </w:r>
            <w:r w:rsidRPr="00C73090">
              <w:rPr>
                <w:rStyle w:val="Hyperlink"/>
                <w:noProof/>
              </w:rPr>
              <w:t>Accessing your lab PC</w:t>
            </w:r>
            <w:r>
              <w:rPr>
                <w:noProof/>
                <w:webHidden/>
              </w:rPr>
              <w:tab/>
            </w:r>
            <w:r>
              <w:rPr>
                <w:noProof/>
                <w:webHidden/>
              </w:rPr>
              <w:fldChar w:fldCharType="begin"/>
            </w:r>
            <w:r>
              <w:rPr>
                <w:noProof/>
                <w:webHidden/>
              </w:rPr>
              <w:instrText xml:space="preserve"> PAGEREF _Toc78889380 \h </w:instrText>
            </w:r>
            <w:r>
              <w:rPr>
                <w:noProof/>
                <w:webHidden/>
              </w:rPr>
            </w:r>
            <w:r>
              <w:rPr>
                <w:noProof/>
                <w:webHidden/>
              </w:rPr>
              <w:fldChar w:fldCharType="separate"/>
            </w:r>
            <w:r>
              <w:rPr>
                <w:noProof/>
                <w:webHidden/>
              </w:rPr>
              <w:t>8</w:t>
            </w:r>
            <w:r>
              <w:rPr>
                <w:noProof/>
                <w:webHidden/>
              </w:rPr>
              <w:fldChar w:fldCharType="end"/>
            </w:r>
          </w:hyperlink>
        </w:p>
        <w:p w14:paraId="4FB7B30F" w14:textId="5F29D83E"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81" w:history="1">
            <w:r w:rsidRPr="00C73090">
              <w:rPr>
                <w:rStyle w:val="Hyperlink"/>
                <w:noProof/>
              </w:rPr>
              <w:t>5.0</w:t>
            </w:r>
            <w:r>
              <w:rPr>
                <w:rFonts w:asciiTheme="minorHAnsi" w:eastAsiaTheme="minorEastAsia" w:hAnsiTheme="minorHAnsi" w:cstheme="minorBidi"/>
                <w:b w:val="0"/>
                <w:noProof/>
                <w:color w:val="auto"/>
                <w:sz w:val="22"/>
                <w:szCs w:val="22"/>
              </w:rPr>
              <w:tab/>
            </w:r>
            <w:r w:rsidRPr="00C73090">
              <w:rPr>
                <w:rStyle w:val="Hyperlink"/>
                <w:noProof/>
              </w:rPr>
              <w:t>DESIGN FLOW</w:t>
            </w:r>
            <w:r>
              <w:rPr>
                <w:noProof/>
                <w:webHidden/>
              </w:rPr>
              <w:tab/>
            </w:r>
            <w:r>
              <w:rPr>
                <w:noProof/>
                <w:webHidden/>
              </w:rPr>
              <w:fldChar w:fldCharType="begin"/>
            </w:r>
            <w:r>
              <w:rPr>
                <w:noProof/>
                <w:webHidden/>
              </w:rPr>
              <w:instrText xml:space="preserve"> PAGEREF _Toc78889381 \h </w:instrText>
            </w:r>
            <w:r>
              <w:rPr>
                <w:noProof/>
                <w:webHidden/>
              </w:rPr>
            </w:r>
            <w:r>
              <w:rPr>
                <w:noProof/>
                <w:webHidden/>
              </w:rPr>
              <w:fldChar w:fldCharType="separate"/>
            </w:r>
            <w:r>
              <w:rPr>
                <w:noProof/>
                <w:webHidden/>
              </w:rPr>
              <w:t>9</w:t>
            </w:r>
            <w:r>
              <w:rPr>
                <w:noProof/>
                <w:webHidden/>
              </w:rPr>
              <w:fldChar w:fldCharType="end"/>
            </w:r>
          </w:hyperlink>
        </w:p>
        <w:p w14:paraId="555D2DA0" w14:textId="5B9AA01D"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82" w:history="1">
            <w:r w:rsidRPr="00C73090">
              <w:rPr>
                <w:rStyle w:val="Hyperlink"/>
                <w:noProof/>
              </w:rPr>
              <w:t>6.0</w:t>
            </w:r>
            <w:r>
              <w:rPr>
                <w:rFonts w:asciiTheme="minorHAnsi" w:eastAsiaTheme="minorEastAsia" w:hAnsiTheme="minorHAnsi" w:cstheme="minorBidi"/>
                <w:b w:val="0"/>
                <w:noProof/>
                <w:color w:val="auto"/>
                <w:sz w:val="22"/>
                <w:szCs w:val="22"/>
              </w:rPr>
              <w:tab/>
            </w:r>
            <w:r w:rsidRPr="00C73090">
              <w:rPr>
                <w:rStyle w:val="Hyperlink"/>
                <w:noProof/>
              </w:rPr>
              <w:t>OBJECTIVE OF THE ”HELLO WORLD” LAB</w:t>
            </w:r>
            <w:r>
              <w:rPr>
                <w:noProof/>
                <w:webHidden/>
              </w:rPr>
              <w:tab/>
            </w:r>
            <w:r>
              <w:rPr>
                <w:noProof/>
                <w:webHidden/>
              </w:rPr>
              <w:fldChar w:fldCharType="begin"/>
            </w:r>
            <w:r>
              <w:rPr>
                <w:noProof/>
                <w:webHidden/>
              </w:rPr>
              <w:instrText xml:space="preserve"> PAGEREF _Toc78889382 \h </w:instrText>
            </w:r>
            <w:r>
              <w:rPr>
                <w:noProof/>
                <w:webHidden/>
              </w:rPr>
            </w:r>
            <w:r>
              <w:rPr>
                <w:noProof/>
                <w:webHidden/>
              </w:rPr>
              <w:fldChar w:fldCharType="separate"/>
            </w:r>
            <w:r>
              <w:rPr>
                <w:noProof/>
                <w:webHidden/>
              </w:rPr>
              <w:t>10</w:t>
            </w:r>
            <w:r>
              <w:rPr>
                <w:noProof/>
                <w:webHidden/>
              </w:rPr>
              <w:fldChar w:fldCharType="end"/>
            </w:r>
          </w:hyperlink>
        </w:p>
        <w:p w14:paraId="72AC3188" w14:textId="6DCA6235"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83" w:history="1">
            <w:r w:rsidRPr="00C73090">
              <w:rPr>
                <w:rStyle w:val="Hyperlink"/>
                <w:noProof/>
              </w:rPr>
              <w:t>7.0</w:t>
            </w:r>
            <w:r>
              <w:rPr>
                <w:rFonts w:asciiTheme="minorHAnsi" w:eastAsiaTheme="minorEastAsia" w:hAnsiTheme="minorHAnsi" w:cstheme="minorBidi"/>
                <w:b w:val="0"/>
                <w:noProof/>
                <w:color w:val="auto"/>
                <w:sz w:val="22"/>
                <w:szCs w:val="22"/>
              </w:rPr>
              <w:tab/>
            </w:r>
            <w:r w:rsidRPr="00C73090">
              <w:rPr>
                <w:rStyle w:val="Hyperlink"/>
                <w:noProof/>
              </w:rPr>
              <w:t>GET STARTED WITH QUARTUS</w:t>
            </w:r>
            <w:r>
              <w:rPr>
                <w:noProof/>
                <w:webHidden/>
              </w:rPr>
              <w:tab/>
            </w:r>
            <w:r>
              <w:rPr>
                <w:noProof/>
                <w:webHidden/>
              </w:rPr>
              <w:fldChar w:fldCharType="begin"/>
            </w:r>
            <w:r>
              <w:rPr>
                <w:noProof/>
                <w:webHidden/>
              </w:rPr>
              <w:instrText xml:space="preserve"> PAGEREF _Toc78889383 \h </w:instrText>
            </w:r>
            <w:r>
              <w:rPr>
                <w:noProof/>
                <w:webHidden/>
              </w:rPr>
            </w:r>
            <w:r>
              <w:rPr>
                <w:noProof/>
                <w:webHidden/>
              </w:rPr>
              <w:fldChar w:fldCharType="separate"/>
            </w:r>
            <w:r>
              <w:rPr>
                <w:noProof/>
                <w:webHidden/>
              </w:rPr>
              <w:t>11</w:t>
            </w:r>
            <w:r>
              <w:rPr>
                <w:noProof/>
                <w:webHidden/>
              </w:rPr>
              <w:fldChar w:fldCharType="end"/>
            </w:r>
          </w:hyperlink>
        </w:p>
        <w:p w14:paraId="52F52983" w14:textId="18E73E69"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84" w:history="1">
            <w:r w:rsidRPr="00C73090">
              <w:rPr>
                <w:rStyle w:val="Hyperlink"/>
                <w:noProof/>
              </w:rPr>
              <w:t>8.0</w:t>
            </w:r>
            <w:r>
              <w:rPr>
                <w:rFonts w:asciiTheme="minorHAnsi" w:eastAsiaTheme="minorEastAsia" w:hAnsiTheme="minorHAnsi" w:cstheme="minorBidi"/>
                <w:b w:val="0"/>
                <w:noProof/>
                <w:color w:val="auto"/>
                <w:sz w:val="22"/>
                <w:szCs w:val="22"/>
              </w:rPr>
              <w:tab/>
            </w:r>
            <w:r w:rsidRPr="00C73090">
              <w:rPr>
                <w:rStyle w:val="Hyperlink"/>
                <w:noProof/>
              </w:rPr>
              <w:t>PART 1: HARDWARE DESIGN</w:t>
            </w:r>
            <w:r>
              <w:rPr>
                <w:noProof/>
                <w:webHidden/>
              </w:rPr>
              <w:tab/>
            </w:r>
            <w:r>
              <w:rPr>
                <w:noProof/>
                <w:webHidden/>
              </w:rPr>
              <w:fldChar w:fldCharType="begin"/>
            </w:r>
            <w:r>
              <w:rPr>
                <w:noProof/>
                <w:webHidden/>
              </w:rPr>
              <w:instrText xml:space="preserve"> PAGEREF _Toc78889384 \h </w:instrText>
            </w:r>
            <w:r>
              <w:rPr>
                <w:noProof/>
                <w:webHidden/>
              </w:rPr>
            </w:r>
            <w:r>
              <w:rPr>
                <w:noProof/>
                <w:webHidden/>
              </w:rPr>
              <w:fldChar w:fldCharType="separate"/>
            </w:r>
            <w:r>
              <w:rPr>
                <w:noProof/>
                <w:webHidden/>
              </w:rPr>
              <w:t>13</w:t>
            </w:r>
            <w:r>
              <w:rPr>
                <w:noProof/>
                <w:webHidden/>
              </w:rPr>
              <w:fldChar w:fldCharType="end"/>
            </w:r>
          </w:hyperlink>
        </w:p>
        <w:p w14:paraId="22467137" w14:textId="6C0340D1"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85" w:history="1">
            <w:r w:rsidRPr="00C73090">
              <w:rPr>
                <w:rStyle w:val="Hyperlink"/>
                <w:noProof/>
              </w:rPr>
              <w:t>8.1</w:t>
            </w:r>
            <w:r>
              <w:rPr>
                <w:rFonts w:asciiTheme="minorHAnsi" w:eastAsiaTheme="minorEastAsia" w:hAnsiTheme="minorHAnsi" w:cstheme="minorBidi"/>
                <w:noProof/>
                <w:color w:val="auto"/>
                <w:sz w:val="22"/>
                <w:szCs w:val="22"/>
              </w:rPr>
              <w:tab/>
            </w:r>
            <w:r w:rsidRPr="00C73090">
              <w:rPr>
                <w:rStyle w:val="Hyperlink"/>
                <w:noProof/>
              </w:rPr>
              <w:t>Lab 1: Building Your Platform Designer Based Processor System</w:t>
            </w:r>
            <w:r>
              <w:rPr>
                <w:noProof/>
                <w:webHidden/>
              </w:rPr>
              <w:tab/>
            </w:r>
            <w:r>
              <w:rPr>
                <w:noProof/>
                <w:webHidden/>
              </w:rPr>
              <w:fldChar w:fldCharType="begin"/>
            </w:r>
            <w:r>
              <w:rPr>
                <w:noProof/>
                <w:webHidden/>
              </w:rPr>
              <w:instrText xml:space="preserve"> PAGEREF _Toc78889385 \h </w:instrText>
            </w:r>
            <w:r>
              <w:rPr>
                <w:noProof/>
                <w:webHidden/>
              </w:rPr>
            </w:r>
            <w:r>
              <w:rPr>
                <w:noProof/>
                <w:webHidden/>
              </w:rPr>
              <w:fldChar w:fldCharType="separate"/>
            </w:r>
            <w:r>
              <w:rPr>
                <w:noProof/>
                <w:webHidden/>
              </w:rPr>
              <w:t>13</w:t>
            </w:r>
            <w:r>
              <w:rPr>
                <w:noProof/>
                <w:webHidden/>
              </w:rPr>
              <w:fldChar w:fldCharType="end"/>
            </w:r>
          </w:hyperlink>
        </w:p>
        <w:p w14:paraId="037210AB" w14:textId="12F25F08" w:rsidR="00BD7FF8" w:rsidRDefault="00BD7FF8" w:rsidP="00BD7FF8">
          <w:pPr>
            <w:pStyle w:val="TOC3"/>
            <w:ind w:firstLine="180"/>
            <w:rPr>
              <w:rFonts w:asciiTheme="minorHAnsi" w:eastAsiaTheme="minorEastAsia" w:hAnsiTheme="minorHAnsi" w:cstheme="minorBidi"/>
              <w:sz w:val="22"/>
              <w:szCs w:val="22"/>
            </w:rPr>
          </w:pPr>
          <w:hyperlink w:anchor="_Toc78889386" w:history="1">
            <w:r w:rsidRPr="00C73090">
              <w:rPr>
                <w:rStyle w:val="Hyperlink"/>
              </w:rPr>
              <w:t>8.1.1</w:t>
            </w:r>
            <w:r>
              <w:rPr>
                <w:rFonts w:asciiTheme="minorHAnsi" w:eastAsiaTheme="minorEastAsia" w:hAnsiTheme="minorHAnsi" w:cstheme="minorBidi"/>
                <w:sz w:val="22"/>
                <w:szCs w:val="22"/>
              </w:rPr>
              <w:tab/>
            </w:r>
            <w:r w:rsidRPr="00C73090">
              <w:rPr>
                <w:rStyle w:val="Hyperlink"/>
              </w:rPr>
              <w:t>Adding the Nios II Processor</w:t>
            </w:r>
            <w:r>
              <w:rPr>
                <w:webHidden/>
              </w:rPr>
              <w:tab/>
            </w:r>
            <w:r>
              <w:rPr>
                <w:webHidden/>
              </w:rPr>
              <w:fldChar w:fldCharType="begin"/>
            </w:r>
            <w:r>
              <w:rPr>
                <w:webHidden/>
              </w:rPr>
              <w:instrText xml:space="preserve"> PAGEREF _Toc78889386 \h </w:instrText>
            </w:r>
            <w:r>
              <w:rPr>
                <w:webHidden/>
              </w:rPr>
            </w:r>
            <w:r>
              <w:rPr>
                <w:webHidden/>
              </w:rPr>
              <w:fldChar w:fldCharType="separate"/>
            </w:r>
            <w:r>
              <w:rPr>
                <w:webHidden/>
              </w:rPr>
              <w:t>13</w:t>
            </w:r>
            <w:r>
              <w:rPr>
                <w:webHidden/>
              </w:rPr>
              <w:fldChar w:fldCharType="end"/>
            </w:r>
          </w:hyperlink>
        </w:p>
        <w:p w14:paraId="49F620C0" w14:textId="35EC6588" w:rsidR="00BD7FF8" w:rsidRDefault="00BD7FF8" w:rsidP="00BD7FF8">
          <w:pPr>
            <w:pStyle w:val="TOC3"/>
            <w:ind w:firstLine="180"/>
            <w:rPr>
              <w:rFonts w:asciiTheme="minorHAnsi" w:eastAsiaTheme="minorEastAsia" w:hAnsiTheme="minorHAnsi" w:cstheme="minorBidi"/>
              <w:sz w:val="22"/>
              <w:szCs w:val="22"/>
            </w:rPr>
          </w:pPr>
          <w:hyperlink w:anchor="_Toc78889387" w:history="1">
            <w:r w:rsidRPr="00C73090">
              <w:rPr>
                <w:rStyle w:val="Hyperlink"/>
              </w:rPr>
              <w:t>8.1.2</w:t>
            </w:r>
            <w:r>
              <w:rPr>
                <w:rFonts w:asciiTheme="minorHAnsi" w:eastAsiaTheme="minorEastAsia" w:hAnsiTheme="minorHAnsi" w:cstheme="minorBidi"/>
                <w:sz w:val="22"/>
                <w:szCs w:val="22"/>
              </w:rPr>
              <w:tab/>
            </w:r>
            <w:r w:rsidRPr="00C73090">
              <w:rPr>
                <w:rStyle w:val="Hyperlink"/>
              </w:rPr>
              <w:t>Adding On Chip Memory</w:t>
            </w:r>
            <w:r>
              <w:rPr>
                <w:webHidden/>
              </w:rPr>
              <w:tab/>
            </w:r>
            <w:r>
              <w:rPr>
                <w:webHidden/>
              </w:rPr>
              <w:fldChar w:fldCharType="begin"/>
            </w:r>
            <w:r>
              <w:rPr>
                <w:webHidden/>
              </w:rPr>
              <w:instrText xml:space="preserve"> PAGEREF _Toc78889387 \h </w:instrText>
            </w:r>
            <w:r>
              <w:rPr>
                <w:webHidden/>
              </w:rPr>
            </w:r>
            <w:r>
              <w:rPr>
                <w:webHidden/>
              </w:rPr>
              <w:fldChar w:fldCharType="separate"/>
            </w:r>
            <w:r>
              <w:rPr>
                <w:webHidden/>
              </w:rPr>
              <w:t>15</w:t>
            </w:r>
            <w:r>
              <w:rPr>
                <w:webHidden/>
              </w:rPr>
              <w:fldChar w:fldCharType="end"/>
            </w:r>
          </w:hyperlink>
        </w:p>
        <w:p w14:paraId="02533B2C" w14:textId="5785A808" w:rsidR="00BD7FF8" w:rsidRDefault="00BD7FF8" w:rsidP="00BD7FF8">
          <w:pPr>
            <w:pStyle w:val="TOC3"/>
            <w:ind w:firstLine="180"/>
            <w:rPr>
              <w:rFonts w:asciiTheme="minorHAnsi" w:eastAsiaTheme="minorEastAsia" w:hAnsiTheme="minorHAnsi" w:cstheme="minorBidi"/>
              <w:sz w:val="22"/>
              <w:szCs w:val="22"/>
            </w:rPr>
          </w:pPr>
          <w:hyperlink w:anchor="_Toc78889388" w:history="1">
            <w:r w:rsidRPr="00C73090">
              <w:rPr>
                <w:rStyle w:val="Hyperlink"/>
              </w:rPr>
              <w:t>8.1.3</w:t>
            </w:r>
            <w:r>
              <w:rPr>
                <w:rFonts w:asciiTheme="minorHAnsi" w:eastAsiaTheme="minorEastAsia" w:hAnsiTheme="minorHAnsi" w:cstheme="minorBidi"/>
                <w:sz w:val="22"/>
                <w:szCs w:val="22"/>
              </w:rPr>
              <w:tab/>
            </w:r>
            <w:r w:rsidRPr="00C73090">
              <w:rPr>
                <w:rStyle w:val="Hyperlink"/>
              </w:rPr>
              <w:t>Adding the JTAG UART Component</w:t>
            </w:r>
            <w:r>
              <w:rPr>
                <w:webHidden/>
              </w:rPr>
              <w:tab/>
            </w:r>
            <w:r>
              <w:rPr>
                <w:webHidden/>
              </w:rPr>
              <w:fldChar w:fldCharType="begin"/>
            </w:r>
            <w:r>
              <w:rPr>
                <w:webHidden/>
              </w:rPr>
              <w:instrText xml:space="preserve"> PAGEREF _Toc78889388 \h </w:instrText>
            </w:r>
            <w:r>
              <w:rPr>
                <w:webHidden/>
              </w:rPr>
            </w:r>
            <w:r>
              <w:rPr>
                <w:webHidden/>
              </w:rPr>
              <w:fldChar w:fldCharType="separate"/>
            </w:r>
            <w:r>
              <w:rPr>
                <w:webHidden/>
              </w:rPr>
              <w:t>18</w:t>
            </w:r>
            <w:r>
              <w:rPr>
                <w:webHidden/>
              </w:rPr>
              <w:fldChar w:fldCharType="end"/>
            </w:r>
          </w:hyperlink>
        </w:p>
        <w:p w14:paraId="4E11BD28" w14:textId="262AF6FB" w:rsidR="00BD7FF8" w:rsidRDefault="00BD7FF8" w:rsidP="00BD7FF8">
          <w:pPr>
            <w:pStyle w:val="TOC3"/>
            <w:ind w:firstLine="180"/>
            <w:rPr>
              <w:rFonts w:asciiTheme="minorHAnsi" w:eastAsiaTheme="minorEastAsia" w:hAnsiTheme="minorHAnsi" w:cstheme="minorBidi"/>
              <w:sz w:val="22"/>
              <w:szCs w:val="22"/>
            </w:rPr>
          </w:pPr>
          <w:hyperlink w:anchor="_Toc78889389" w:history="1">
            <w:r w:rsidRPr="00C73090">
              <w:rPr>
                <w:rStyle w:val="Hyperlink"/>
              </w:rPr>
              <w:t>8.1.4</w:t>
            </w:r>
            <w:r>
              <w:rPr>
                <w:rFonts w:asciiTheme="minorHAnsi" w:eastAsiaTheme="minorEastAsia" w:hAnsiTheme="minorHAnsi" w:cstheme="minorBidi"/>
                <w:sz w:val="22"/>
                <w:szCs w:val="22"/>
              </w:rPr>
              <w:tab/>
            </w:r>
            <w:r w:rsidRPr="00C73090">
              <w:rPr>
                <w:rStyle w:val="Hyperlink"/>
              </w:rPr>
              <w:t>Adding Parallel IO (PIO)</w:t>
            </w:r>
            <w:r>
              <w:rPr>
                <w:webHidden/>
              </w:rPr>
              <w:tab/>
            </w:r>
            <w:r>
              <w:rPr>
                <w:webHidden/>
              </w:rPr>
              <w:fldChar w:fldCharType="begin"/>
            </w:r>
            <w:r>
              <w:rPr>
                <w:webHidden/>
              </w:rPr>
              <w:instrText xml:space="preserve"> PAGEREF _Toc78889389 \h </w:instrText>
            </w:r>
            <w:r>
              <w:rPr>
                <w:webHidden/>
              </w:rPr>
            </w:r>
            <w:r>
              <w:rPr>
                <w:webHidden/>
              </w:rPr>
              <w:fldChar w:fldCharType="separate"/>
            </w:r>
            <w:r>
              <w:rPr>
                <w:webHidden/>
              </w:rPr>
              <w:t>19</w:t>
            </w:r>
            <w:r>
              <w:rPr>
                <w:webHidden/>
              </w:rPr>
              <w:fldChar w:fldCharType="end"/>
            </w:r>
          </w:hyperlink>
        </w:p>
        <w:p w14:paraId="19928DE3" w14:textId="33865059" w:rsidR="00BD7FF8" w:rsidRDefault="00BD7FF8" w:rsidP="00BD7FF8">
          <w:pPr>
            <w:pStyle w:val="TOC3"/>
            <w:ind w:firstLine="180"/>
            <w:rPr>
              <w:rFonts w:asciiTheme="minorHAnsi" w:eastAsiaTheme="minorEastAsia" w:hAnsiTheme="minorHAnsi" w:cstheme="minorBidi"/>
              <w:sz w:val="22"/>
              <w:szCs w:val="22"/>
            </w:rPr>
          </w:pPr>
          <w:hyperlink w:anchor="_Toc78889390" w:history="1">
            <w:r w:rsidRPr="00C73090">
              <w:rPr>
                <w:rStyle w:val="Hyperlink"/>
              </w:rPr>
              <w:t>8.1.5</w:t>
            </w:r>
            <w:r>
              <w:rPr>
                <w:rFonts w:asciiTheme="minorHAnsi" w:eastAsiaTheme="minorEastAsia" w:hAnsiTheme="minorHAnsi" w:cstheme="minorBidi"/>
                <w:sz w:val="22"/>
                <w:szCs w:val="22"/>
              </w:rPr>
              <w:tab/>
            </w:r>
            <w:r w:rsidRPr="00C73090">
              <w:rPr>
                <w:rStyle w:val="Hyperlink"/>
              </w:rPr>
              <w:t>Connecting the System Components Together</w:t>
            </w:r>
            <w:r>
              <w:rPr>
                <w:webHidden/>
              </w:rPr>
              <w:tab/>
            </w:r>
            <w:r>
              <w:rPr>
                <w:webHidden/>
              </w:rPr>
              <w:fldChar w:fldCharType="begin"/>
            </w:r>
            <w:r>
              <w:rPr>
                <w:webHidden/>
              </w:rPr>
              <w:instrText xml:space="preserve"> PAGEREF _Toc78889390 \h </w:instrText>
            </w:r>
            <w:r>
              <w:rPr>
                <w:webHidden/>
              </w:rPr>
            </w:r>
            <w:r>
              <w:rPr>
                <w:webHidden/>
              </w:rPr>
              <w:fldChar w:fldCharType="separate"/>
            </w:r>
            <w:r>
              <w:rPr>
                <w:webHidden/>
              </w:rPr>
              <w:t>23</w:t>
            </w:r>
            <w:r>
              <w:rPr>
                <w:webHidden/>
              </w:rPr>
              <w:fldChar w:fldCharType="end"/>
            </w:r>
          </w:hyperlink>
        </w:p>
        <w:p w14:paraId="265A0C97" w14:textId="1EAB39C1"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91" w:history="1">
            <w:r w:rsidRPr="00C73090">
              <w:rPr>
                <w:rStyle w:val="Hyperlink"/>
                <w:noProof/>
              </w:rPr>
              <w:t>8.2</w:t>
            </w:r>
            <w:r>
              <w:rPr>
                <w:rFonts w:asciiTheme="minorHAnsi" w:eastAsiaTheme="minorEastAsia" w:hAnsiTheme="minorHAnsi" w:cstheme="minorBidi"/>
                <w:noProof/>
                <w:color w:val="auto"/>
                <w:sz w:val="22"/>
                <w:szCs w:val="22"/>
              </w:rPr>
              <w:tab/>
            </w:r>
            <w:r w:rsidRPr="00C73090">
              <w:rPr>
                <w:rStyle w:val="Hyperlink"/>
                <w:noProof/>
              </w:rPr>
              <w:t>Building the Top Level Design</w:t>
            </w:r>
            <w:r>
              <w:rPr>
                <w:noProof/>
                <w:webHidden/>
              </w:rPr>
              <w:tab/>
            </w:r>
            <w:r>
              <w:rPr>
                <w:noProof/>
                <w:webHidden/>
              </w:rPr>
              <w:fldChar w:fldCharType="begin"/>
            </w:r>
            <w:r>
              <w:rPr>
                <w:noProof/>
                <w:webHidden/>
              </w:rPr>
              <w:instrText xml:space="preserve"> PAGEREF _Toc78889391 \h </w:instrText>
            </w:r>
            <w:r>
              <w:rPr>
                <w:noProof/>
                <w:webHidden/>
              </w:rPr>
            </w:r>
            <w:r>
              <w:rPr>
                <w:noProof/>
                <w:webHidden/>
              </w:rPr>
              <w:fldChar w:fldCharType="separate"/>
            </w:r>
            <w:r>
              <w:rPr>
                <w:noProof/>
                <w:webHidden/>
              </w:rPr>
              <w:t>34</w:t>
            </w:r>
            <w:r>
              <w:rPr>
                <w:noProof/>
                <w:webHidden/>
              </w:rPr>
              <w:fldChar w:fldCharType="end"/>
            </w:r>
          </w:hyperlink>
        </w:p>
        <w:p w14:paraId="67A1CF80" w14:textId="0F8171B9"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92" w:history="1">
            <w:r w:rsidRPr="00C73090">
              <w:rPr>
                <w:rStyle w:val="Hyperlink"/>
                <w:noProof/>
              </w:rPr>
              <w:t>9.0</w:t>
            </w:r>
            <w:r>
              <w:rPr>
                <w:rFonts w:asciiTheme="minorHAnsi" w:eastAsiaTheme="minorEastAsia" w:hAnsiTheme="minorHAnsi" w:cstheme="minorBidi"/>
                <w:b w:val="0"/>
                <w:noProof/>
                <w:color w:val="auto"/>
                <w:sz w:val="22"/>
                <w:szCs w:val="22"/>
              </w:rPr>
              <w:tab/>
            </w:r>
            <w:r w:rsidRPr="00C73090">
              <w:rPr>
                <w:rStyle w:val="Hyperlink"/>
                <w:noProof/>
              </w:rPr>
              <w:t>PART 2: SOFTWARE DESIGN</w:t>
            </w:r>
            <w:r>
              <w:rPr>
                <w:noProof/>
                <w:webHidden/>
              </w:rPr>
              <w:tab/>
            </w:r>
            <w:r>
              <w:rPr>
                <w:noProof/>
                <w:webHidden/>
              </w:rPr>
              <w:fldChar w:fldCharType="begin"/>
            </w:r>
            <w:r>
              <w:rPr>
                <w:noProof/>
                <w:webHidden/>
              </w:rPr>
              <w:instrText xml:space="preserve"> PAGEREF _Toc78889392 \h </w:instrText>
            </w:r>
            <w:r>
              <w:rPr>
                <w:noProof/>
                <w:webHidden/>
              </w:rPr>
            </w:r>
            <w:r>
              <w:rPr>
                <w:noProof/>
                <w:webHidden/>
              </w:rPr>
              <w:fldChar w:fldCharType="separate"/>
            </w:r>
            <w:r>
              <w:rPr>
                <w:noProof/>
                <w:webHidden/>
              </w:rPr>
              <w:t>41</w:t>
            </w:r>
            <w:r>
              <w:rPr>
                <w:noProof/>
                <w:webHidden/>
              </w:rPr>
              <w:fldChar w:fldCharType="end"/>
            </w:r>
          </w:hyperlink>
        </w:p>
        <w:p w14:paraId="45A248C0" w14:textId="60601E0D"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93" w:history="1">
            <w:r w:rsidRPr="00C73090">
              <w:rPr>
                <w:rStyle w:val="Hyperlink"/>
                <w:noProof/>
              </w:rPr>
              <w:t>9.1</w:t>
            </w:r>
            <w:r>
              <w:rPr>
                <w:rFonts w:asciiTheme="minorHAnsi" w:eastAsiaTheme="minorEastAsia" w:hAnsiTheme="minorHAnsi" w:cstheme="minorBidi"/>
                <w:noProof/>
                <w:color w:val="auto"/>
                <w:sz w:val="22"/>
                <w:szCs w:val="22"/>
              </w:rPr>
              <w:tab/>
            </w:r>
            <w:r w:rsidRPr="00C73090">
              <w:rPr>
                <w:rStyle w:val="Hyperlink"/>
                <w:noProof/>
              </w:rPr>
              <w:t>Lab 1: Creating the Software for the “Hello World” design</w:t>
            </w:r>
            <w:r>
              <w:rPr>
                <w:noProof/>
                <w:webHidden/>
              </w:rPr>
              <w:tab/>
            </w:r>
            <w:r>
              <w:rPr>
                <w:noProof/>
                <w:webHidden/>
              </w:rPr>
              <w:fldChar w:fldCharType="begin"/>
            </w:r>
            <w:r>
              <w:rPr>
                <w:noProof/>
                <w:webHidden/>
              </w:rPr>
              <w:instrText xml:space="preserve"> PAGEREF _Toc78889393 \h </w:instrText>
            </w:r>
            <w:r>
              <w:rPr>
                <w:noProof/>
                <w:webHidden/>
              </w:rPr>
            </w:r>
            <w:r>
              <w:rPr>
                <w:noProof/>
                <w:webHidden/>
              </w:rPr>
              <w:fldChar w:fldCharType="separate"/>
            </w:r>
            <w:r>
              <w:rPr>
                <w:noProof/>
                <w:webHidden/>
              </w:rPr>
              <w:t>41</w:t>
            </w:r>
            <w:r>
              <w:rPr>
                <w:noProof/>
                <w:webHidden/>
              </w:rPr>
              <w:fldChar w:fldCharType="end"/>
            </w:r>
          </w:hyperlink>
        </w:p>
        <w:p w14:paraId="7DCDD320" w14:textId="79F8F7C8"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94" w:history="1">
            <w:r w:rsidRPr="00C73090">
              <w:rPr>
                <w:rStyle w:val="Hyperlink"/>
                <w:noProof/>
              </w:rPr>
              <w:t>9.2</w:t>
            </w:r>
            <w:r>
              <w:rPr>
                <w:rFonts w:asciiTheme="minorHAnsi" w:eastAsiaTheme="minorEastAsia" w:hAnsiTheme="minorHAnsi" w:cstheme="minorBidi"/>
                <w:noProof/>
                <w:color w:val="auto"/>
                <w:sz w:val="22"/>
                <w:szCs w:val="22"/>
              </w:rPr>
              <w:tab/>
            </w:r>
            <w:r w:rsidRPr="00C73090">
              <w:rPr>
                <w:rStyle w:val="Hyperlink"/>
                <w:noProof/>
              </w:rPr>
              <w:t>Lab 2: Downloading the Hardware Image to the Development Kit</w:t>
            </w:r>
            <w:r>
              <w:rPr>
                <w:noProof/>
                <w:webHidden/>
              </w:rPr>
              <w:tab/>
            </w:r>
            <w:r>
              <w:rPr>
                <w:noProof/>
                <w:webHidden/>
              </w:rPr>
              <w:fldChar w:fldCharType="begin"/>
            </w:r>
            <w:r>
              <w:rPr>
                <w:noProof/>
                <w:webHidden/>
              </w:rPr>
              <w:instrText xml:space="preserve"> PAGEREF _Toc78889394 \h </w:instrText>
            </w:r>
            <w:r>
              <w:rPr>
                <w:noProof/>
                <w:webHidden/>
              </w:rPr>
            </w:r>
            <w:r>
              <w:rPr>
                <w:noProof/>
                <w:webHidden/>
              </w:rPr>
              <w:fldChar w:fldCharType="separate"/>
            </w:r>
            <w:r>
              <w:rPr>
                <w:noProof/>
                <w:webHidden/>
              </w:rPr>
              <w:t>47</w:t>
            </w:r>
            <w:r>
              <w:rPr>
                <w:noProof/>
                <w:webHidden/>
              </w:rPr>
              <w:fldChar w:fldCharType="end"/>
            </w:r>
          </w:hyperlink>
        </w:p>
        <w:p w14:paraId="5C29699C" w14:textId="1FB0A4D4"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95" w:history="1">
            <w:r w:rsidRPr="00C73090">
              <w:rPr>
                <w:rStyle w:val="Hyperlink"/>
                <w:noProof/>
              </w:rPr>
              <w:t>9.3</w:t>
            </w:r>
            <w:r>
              <w:rPr>
                <w:rFonts w:asciiTheme="minorHAnsi" w:eastAsiaTheme="minorEastAsia" w:hAnsiTheme="minorHAnsi" w:cstheme="minorBidi"/>
                <w:noProof/>
                <w:color w:val="auto"/>
                <w:sz w:val="22"/>
                <w:szCs w:val="22"/>
              </w:rPr>
              <w:tab/>
            </w:r>
            <w:r w:rsidRPr="00C73090">
              <w:rPr>
                <w:rStyle w:val="Hyperlink"/>
                <w:noProof/>
              </w:rPr>
              <w:t>Lab 3: Using the Seven Segment Display</w:t>
            </w:r>
            <w:r>
              <w:rPr>
                <w:noProof/>
                <w:webHidden/>
              </w:rPr>
              <w:tab/>
            </w:r>
            <w:r>
              <w:rPr>
                <w:noProof/>
                <w:webHidden/>
              </w:rPr>
              <w:fldChar w:fldCharType="begin"/>
            </w:r>
            <w:r>
              <w:rPr>
                <w:noProof/>
                <w:webHidden/>
              </w:rPr>
              <w:instrText xml:space="preserve"> PAGEREF _Toc78889395 \h </w:instrText>
            </w:r>
            <w:r>
              <w:rPr>
                <w:noProof/>
                <w:webHidden/>
              </w:rPr>
            </w:r>
            <w:r>
              <w:rPr>
                <w:noProof/>
                <w:webHidden/>
              </w:rPr>
              <w:fldChar w:fldCharType="separate"/>
            </w:r>
            <w:r>
              <w:rPr>
                <w:noProof/>
                <w:webHidden/>
              </w:rPr>
              <w:t>51</w:t>
            </w:r>
            <w:r>
              <w:rPr>
                <w:noProof/>
                <w:webHidden/>
              </w:rPr>
              <w:fldChar w:fldCharType="end"/>
            </w:r>
          </w:hyperlink>
        </w:p>
        <w:p w14:paraId="3BC57098" w14:textId="4D04503A" w:rsidR="00BD7FF8" w:rsidRDefault="00BD7FF8" w:rsidP="00BD7FF8">
          <w:pPr>
            <w:pStyle w:val="TOC1"/>
            <w:ind w:firstLine="180"/>
            <w:rPr>
              <w:rFonts w:asciiTheme="minorHAnsi" w:eastAsiaTheme="minorEastAsia" w:hAnsiTheme="minorHAnsi" w:cstheme="minorBidi"/>
              <w:b w:val="0"/>
              <w:noProof/>
              <w:color w:val="auto"/>
              <w:sz w:val="22"/>
              <w:szCs w:val="22"/>
            </w:rPr>
          </w:pPr>
          <w:hyperlink w:anchor="_Toc78889396" w:history="1">
            <w:r w:rsidRPr="00C73090">
              <w:rPr>
                <w:rStyle w:val="Hyperlink"/>
                <w:noProof/>
              </w:rPr>
              <w:t>10.0</w:t>
            </w:r>
            <w:r>
              <w:rPr>
                <w:rFonts w:asciiTheme="minorHAnsi" w:eastAsiaTheme="minorEastAsia" w:hAnsiTheme="minorHAnsi" w:cstheme="minorBidi"/>
                <w:b w:val="0"/>
                <w:noProof/>
                <w:color w:val="auto"/>
                <w:sz w:val="22"/>
                <w:szCs w:val="22"/>
              </w:rPr>
              <w:tab/>
            </w:r>
            <w:r w:rsidRPr="00C73090">
              <w:rPr>
                <w:rStyle w:val="Hyperlink"/>
                <w:noProof/>
              </w:rPr>
              <w:t>LAB SUMMARY</w:t>
            </w:r>
            <w:r>
              <w:rPr>
                <w:noProof/>
                <w:webHidden/>
              </w:rPr>
              <w:tab/>
            </w:r>
            <w:r>
              <w:rPr>
                <w:noProof/>
                <w:webHidden/>
              </w:rPr>
              <w:fldChar w:fldCharType="begin"/>
            </w:r>
            <w:r>
              <w:rPr>
                <w:noProof/>
                <w:webHidden/>
              </w:rPr>
              <w:instrText xml:space="preserve"> PAGEREF _Toc78889396 \h </w:instrText>
            </w:r>
            <w:r>
              <w:rPr>
                <w:noProof/>
                <w:webHidden/>
              </w:rPr>
            </w:r>
            <w:r>
              <w:rPr>
                <w:noProof/>
                <w:webHidden/>
              </w:rPr>
              <w:fldChar w:fldCharType="separate"/>
            </w:r>
            <w:r>
              <w:rPr>
                <w:noProof/>
                <w:webHidden/>
              </w:rPr>
              <w:t>53</w:t>
            </w:r>
            <w:r>
              <w:rPr>
                <w:noProof/>
                <w:webHidden/>
              </w:rPr>
              <w:fldChar w:fldCharType="end"/>
            </w:r>
          </w:hyperlink>
        </w:p>
        <w:p w14:paraId="207D58C7" w14:textId="5E21B00F" w:rsidR="00BD7FF8" w:rsidRDefault="00BD7FF8" w:rsidP="00BD7FF8">
          <w:pPr>
            <w:pStyle w:val="TOC2"/>
            <w:ind w:firstLine="180"/>
            <w:rPr>
              <w:rFonts w:asciiTheme="minorHAnsi" w:eastAsiaTheme="minorEastAsia" w:hAnsiTheme="minorHAnsi" w:cstheme="minorBidi"/>
              <w:noProof/>
              <w:color w:val="auto"/>
              <w:sz w:val="22"/>
              <w:szCs w:val="22"/>
            </w:rPr>
          </w:pPr>
          <w:hyperlink w:anchor="_Toc78889397" w:history="1">
            <w:r w:rsidRPr="00C73090">
              <w:rPr>
                <w:rStyle w:val="Hyperlink"/>
                <w:noProof/>
              </w:rPr>
              <w:t>10.1</w:t>
            </w:r>
            <w:r>
              <w:rPr>
                <w:rFonts w:asciiTheme="minorHAnsi" w:eastAsiaTheme="minorEastAsia" w:hAnsiTheme="minorHAnsi" w:cstheme="minorBidi"/>
                <w:noProof/>
                <w:color w:val="auto"/>
                <w:sz w:val="22"/>
                <w:szCs w:val="22"/>
              </w:rPr>
              <w:tab/>
            </w:r>
            <w:r w:rsidRPr="00C73090">
              <w:rPr>
                <w:rStyle w:val="Hyperlink"/>
                <w:noProof/>
              </w:rPr>
              <w:t>Revision History</w:t>
            </w:r>
            <w:r>
              <w:rPr>
                <w:noProof/>
                <w:webHidden/>
              </w:rPr>
              <w:tab/>
            </w:r>
            <w:r>
              <w:rPr>
                <w:noProof/>
                <w:webHidden/>
              </w:rPr>
              <w:fldChar w:fldCharType="begin"/>
            </w:r>
            <w:r>
              <w:rPr>
                <w:noProof/>
                <w:webHidden/>
              </w:rPr>
              <w:instrText xml:space="preserve"> PAGEREF _Toc78889397 \h </w:instrText>
            </w:r>
            <w:r>
              <w:rPr>
                <w:noProof/>
                <w:webHidden/>
              </w:rPr>
            </w:r>
            <w:r>
              <w:rPr>
                <w:noProof/>
                <w:webHidden/>
              </w:rPr>
              <w:fldChar w:fldCharType="separate"/>
            </w:r>
            <w:r>
              <w:rPr>
                <w:noProof/>
                <w:webHidden/>
              </w:rPr>
              <w:t>53</w:t>
            </w:r>
            <w:r>
              <w:rPr>
                <w:noProof/>
                <w:webHidden/>
              </w:rPr>
              <w:fldChar w:fldCharType="end"/>
            </w:r>
          </w:hyperlink>
        </w:p>
        <w:p w14:paraId="43F218D5" w14:textId="03C390CE" w:rsidR="00730F74" w:rsidRDefault="00730F74" w:rsidP="004C1533">
          <w:pPr>
            <w:ind w:left="360" w:hanging="720"/>
          </w:pPr>
          <w:r>
            <w:rPr>
              <w:b/>
              <w:bCs/>
              <w:noProof/>
            </w:rPr>
            <w:fldChar w:fldCharType="end"/>
          </w:r>
        </w:p>
      </w:sdtContent>
    </w:sdt>
    <w:p w14:paraId="443DAC20" w14:textId="2124AE30" w:rsidR="005875A0" w:rsidRDefault="005875A0" w:rsidP="005875A0">
      <w:pPr>
        <w:tabs>
          <w:tab w:val="center" w:pos="1125"/>
          <w:tab w:val="center" w:pos="5319"/>
          <w:tab w:val="right" w:pos="9162"/>
        </w:tabs>
        <w:spacing w:after="160" w:line="259" w:lineRule="auto"/>
        <w:jc w:val="left"/>
      </w:pPr>
    </w:p>
    <w:p w14:paraId="554AD6D8" w14:textId="3C853EF6" w:rsidR="005875A0" w:rsidRDefault="00B14243" w:rsidP="003B6F76">
      <w:pPr>
        <w:pStyle w:val="Heading1"/>
        <w:spacing w:after="27"/>
        <w:ind w:left="-5" w:hanging="715"/>
      </w:pPr>
      <w:bookmarkStart w:id="26" w:name="_Toc78895397"/>
      <w:r>
        <w:t>Lab Notes</w:t>
      </w:r>
      <w:bookmarkEnd w:id="26"/>
    </w:p>
    <w:p w14:paraId="33210020" w14:textId="77777777" w:rsidR="005875A0" w:rsidRDefault="005875A0" w:rsidP="003B6F76">
      <w:pPr>
        <w:spacing w:after="205" w:line="271" w:lineRule="auto"/>
        <w:ind w:left="-15" w:hanging="705"/>
        <w:jc w:val="left"/>
      </w:pPr>
      <w:r>
        <w:rPr>
          <w:rFonts w:ascii="Intel Clear" w:eastAsia="Intel Clear" w:hAnsi="Intel Clear" w:cs="Intel Clear"/>
          <w:b/>
          <w:i/>
          <w:color w:val="00AEEF"/>
          <w:sz w:val="24"/>
        </w:rPr>
        <w:t>IMPORTANT: PLEASE READ AND FOLLOW THESE GUIDELINES THROUGHOUT THE LAB OR THE LAB WILL NOT WORK!</w:t>
      </w:r>
    </w:p>
    <w:p w14:paraId="140E956F" w14:textId="77777777" w:rsidR="005875A0" w:rsidRDefault="005875A0" w:rsidP="005875A0">
      <w:pPr>
        <w:numPr>
          <w:ilvl w:val="0"/>
          <w:numId w:val="32"/>
        </w:numPr>
        <w:spacing w:before="0" w:after="201" w:line="272" w:lineRule="auto"/>
        <w:ind w:right="597" w:hanging="193"/>
      </w:pPr>
      <w:r>
        <w:rPr>
          <w:rFonts w:ascii="Intel Clear" w:eastAsia="Intel Clear" w:hAnsi="Intel Clear" w:cs="Intel Clear"/>
          <w:i/>
          <w:color w:val="00AEEF"/>
          <w:sz w:val="24"/>
        </w:rPr>
        <w:t xml:space="preserve">The lab will require you to choose files, components, and other objects. </w:t>
      </w:r>
      <w:r>
        <w:rPr>
          <w:rFonts w:ascii="Intel Clear" w:eastAsia="Intel Clear" w:hAnsi="Intel Clear" w:cs="Intel Clear"/>
          <w:b/>
          <w:i/>
          <w:color w:val="00AEEF"/>
          <w:sz w:val="24"/>
        </w:rPr>
        <w:t>They must be spelled exactly as directed.</w:t>
      </w:r>
    </w:p>
    <w:p w14:paraId="0E877395" w14:textId="77777777" w:rsidR="005875A0" w:rsidRDefault="005875A0" w:rsidP="005875A0">
      <w:pPr>
        <w:numPr>
          <w:ilvl w:val="0"/>
          <w:numId w:val="32"/>
        </w:numPr>
        <w:spacing w:before="0" w:after="205" w:line="271" w:lineRule="auto"/>
        <w:ind w:right="597" w:hanging="193"/>
      </w:pPr>
      <w:r>
        <w:rPr>
          <w:rFonts w:ascii="Intel Clear" w:eastAsia="Intel Clear" w:hAnsi="Intel Clear" w:cs="Intel Clear"/>
          <w:b/>
          <w:i/>
          <w:color w:val="00AEEF"/>
          <w:sz w:val="24"/>
        </w:rPr>
        <w:t>DO NOT USE SPACES IN THE FILE NAMES OR DIRECTORIES.</w:t>
      </w:r>
    </w:p>
    <w:p w14:paraId="7D69CDB4" w14:textId="77777777" w:rsidR="005875A0" w:rsidRDefault="005875A0" w:rsidP="005875A0">
      <w:pPr>
        <w:numPr>
          <w:ilvl w:val="0"/>
          <w:numId w:val="32"/>
        </w:numPr>
        <w:spacing w:before="0" w:after="418" w:line="272" w:lineRule="auto"/>
        <w:ind w:right="597" w:hanging="193"/>
      </w:pPr>
      <w:r>
        <w:rPr>
          <w:rFonts w:ascii="Intel Clear" w:eastAsia="Intel Clear" w:hAnsi="Intel Clear" w:cs="Intel Clear"/>
          <w:i/>
          <w:color w:val="00AEEF"/>
          <w:sz w:val="24"/>
        </w:rPr>
        <w:t>This is necessary for consistency and to ensure that each step works properly in the lab, when creating your own systems, you can choose your own names if you use them consistently in your project.</w:t>
      </w:r>
    </w:p>
    <w:p w14:paraId="5F056388" w14:textId="77777777" w:rsidR="005875A0" w:rsidRDefault="005875A0" w:rsidP="005875A0">
      <w:pPr>
        <w:spacing w:after="291"/>
        <w:ind w:right="1118"/>
      </w:pPr>
      <w:r>
        <w:t>Quartus Prime is Intel FPGA’s design tool suite. It serves a number of functions:</w:t>
      </w:r>
    </w:p>
    <w:p w14:paraId="6CC83D08" w14:textId="77777777" w:rsidR="005875A0" w:rsidRDefault="005875A0" w:rsidP="005875A0">
      <w:pPr>
        <w:numPr>
          <w:ilvl w:val="0"/>
          <w:numId w:val="32"/>
        </w:numPr>
        <w:spacing w:before="0" w:after="233" w:line="266" w:lineRule="auto"/>
        <w:ind w:right="597" w:hanging="193"/>
      </w:pPr>
      <w:r>
        <w:t>Design creation through the use of HDL or schematics</w:t>
      </w:r>
    </w:p>
    <w:p w14:paraId="58DA59EF" w14:textId="77777777" w:rsidR="005875A0" w:rsidRDefault="005875A0" w:rsidP="005875A0">
      <w:pPr>
        <w:numPr>
          <w:ilvl w:val="0"/>
          <w:numId w:val="32"/>
        </w:numPr>
        <w:spacing w:before="0" w:after="233" w:line="266" w:lineRule="auto"/>
        <w:ind w:right="597" w:hanging="193"/>
      </w:pPr>
      <w:r>
        <w:t>System creation through the Platform Designer graphical interface</w:t>
      </w:r>
    </w:p>
    <w:p w14:paraId="4BB913BE" w14:textId="77777777" w:rsidR="005875A0" w:rsidRDefault="005875A0" w:rsidP="005875A0">
      <w:pPr>
        <w:numPr>
          <w:ilvl w:val="0"/>
          <w:numId w:val="32"/>
        </w:numPr>
        <w:spacing w:before="0" w:after="233" w:line="266" w:lineRule="auto"/>
        <w:ind w:right="597" w:hanging="193"/>
      </w:pPr>
      <w:r>
        <w:t>Generation and editing of constraints (timing, pin locations, physical location on die, I/O voltage levels)</w:t>
      </w:r>
    </w:p>
    <w:p w14:paraId="16374BC6" w14:textId="77777777" w:rsidR="005875A0" w:rsidRDefault="005875A0" w:rsidP="005875A0">
      <w:pPr>
        <w:numPr>
          <w:ilvl w:val="0"/>
          <w:numId w:val="32"/>
        </w:numPr>
        <w:spacing w:before="0" w:after="233" w:line="266" w:lineRule="auto"/>
        <w:ind w:right="597" w:hanging="193"/>
      </w:pPr>
      <w:r>
        <w:t xml:space="preserve">Synthesis of </w:t>
      </w:r>
      <w:proofErr w:type="gramStart"/>
      <w:r>
        <w:t>high level</w:t>
      </w:r>
      <w:proofErr w:type="gramEnd"/>
      <w:r>
        <w:t xml:space="preserve"> language into an FPGA netlist, formally known as mapping</w:t>
      </w:r>
    </w:p>
    <w:p w14:paraId="6262A60C" w14:textId="77777777" w:rsidR="005875A0" w:rsidRDefault="005875A0" w:rsidP="005875A0">
      <w:pPr>
        <w:numPr>
          <w:ilvl w:val="0"/>
          <w:numId w:val="32"/>
        </w:numPr>
        <w:spacing w:before="0" w:after="233" w:line="266" w:lineRule="auto"/>
        <w:ind w:right="597" w:hanging="193"/>
      </w:pPr>
      <w:r>
        <w:t>FPGA place and route, formally known as fitting</w:t>
      </w:r>
    </w:p>
    <w:p w14:paraId="7D890042" w14:textId="77777777" w:rsidR="005875A0" w:rsidRDefault="005875A0" w:rsidP="005875A0">
      <w:pPr>
        <w:numPr>
          <w:ilvl w:val="0"/>
          <w:numId w:val="32"/>
        </w:numPr>
        <w:spacing w:before="0" w:after="233" w:line="266" w:lineRule="auto"/>
        <w:ind w:right="597" w:hanging="193"/>
      </w:pPr>
      <w:r>
        <w:t>Generation of design image used to program an FPGA, formally known as assembly</w:t>
      </w:r>
    </w:p>
    <w:p w14:paraId="0BDBE562" w14:textId="77777777" w:rsidR="005875A0" w:rsidRDefault="005875A0" w:rsidP="005875A0">
      <w:pPr>
        <w:numPr>
          <w:ilvl w:val="0"/>
          <w:numId w:val="32"/>
        </w:numPr>
        <w:spacing w:before="0" w:after="233" w:line="266" w:lineRule="auto"/>
        <w:ind w:right="597" w:hanging="193"/>
      </w:pPr>
      <w:r>
        <w:t>Timing Analysis</w:t>
      </w:r>
    </w:p>
    <w:p w14:paraId="0DFB8864" w14:textId="77777777" w:rsidR="005875A0" w:rsidRDefault="005875A0" w:rsidP="005875A0">
      <w:pPr>
        <w:numPr>
          <w:ilvl w:val="0"/>
          <w:numId w:val="32"/>
        </w:numPr>
        <w:spacing w:before="0" w:after="233" w:line="266" w:lineRule="auto"/>
        <w:ind w:right="597" w:hanging="193"/>
      </w:pPr>
      <w:r>
        <w:t>Download of design image into FPGA hardware, formally known as programming</w:t>
      </w:r>
    </w:p>
    <w:p w14:paraId="05AC291E" w14:textId="77777777" w:rsidR="005875A0" w:rsidRDefault="005875A0" w:rsidP="005875A0">
      <w:pPr>
        <w:numPr>
          <w:ilvl w:val="0"/>
          <w:numId w:val="32"/>
        </w:numPr>
        <w:spacing w:before="0" w:after="233" w:line="266" w:lineRule="auto"/>
        <w:ind w:right="597" w:hanging="193"/>
      </w:pPr>
      <w:r>
        <w:t>Debugging by insertion of debug logic (in-chip logic analyzer)</w:t>
      </w:r>
    </w:p>
    <w:p w14:paraId="38B20DA2" w14:textId="21B3F969" w:rsidR="005875A0" w:rsidRDefault="005875A0" w:rsidP="005875A0">
      <w:pPr>
        <w:numPr>
          <w:ilvl w:val="0"/>
          <w:numId w:val="32"/>
        </w:numPr>
        <w:spacing w:before="0" w:after="233" w:line="266" w:lineRule="auto"/>
        <w:ind w:right="597" w:hanging="193"/>
      </w:pPr>
      <w:r>
        <w:t>Interfacing to third party tools such as simulators</w:t>
      </w:r>
    </w:p>
    <w:p w14:paraId="47C126CB" w14:textId="77777777" w:rsidR="001A4811" w:rsidRPr="00062813" w:rsidRDefault="001A4811" w:rsidP="00062813">
      <w:pPr>
        <w:spacing w:before="0" w:after="200" w:line="26" w:lineRule="atLeast"/>
        <w:jc w:val="left"/>
        <w:rPr>
          <w:rFonts w:cs="Intel Clear"/>
          <w:szCs w:val="24"/>
        </w:rPr>
      </w:pPr>
      <w:r w:rsidRPr="00062813">
        <w:rPr>
          <w:rFonts w:cs="Intel Clear"/>
          <w:szCs w:val="24"/>
        </w:rPr>
        <w:t>Webex Best Practices:</w:t>
      </w:r>
    </w:p>
    <w:p w14:paraId="57FA1B4D" w14:textId="77777777" w:rsidR="001A4811" w:rsidRDefault="001A4811" w:rsidP="001A4811">
      <w:pPr>
        <w:pStyle w:val="ListParagraph"/>
        <w:spacing w:line="26" w:lineRule="atLeast"/>
        <w:rPr>
          <w:rFonts w:cs="Intel Clear"/>
          <w:szCs w:val="24"/>
        </w:rPr>
      </w:pPr>
    </w:p>
    <w:p w14:paraId="30F645D8" w14:textId="77777777" w:rsidR="001A4811" w:rsidRPr="00062813" w:rsidRDefault="001A4811" w:rsidP="00062813">
      <w:pPr>
        <w:numPr>
          <w:ilvl w:val="0"/>
          <w:numId w:val="32"/>
        </w:numPr>
        <w:spacing w:before="0" w:after="233" w:line="266" w:lineRule="auto"/>
        <w:ind w:right="597" w:hanging="193"/>
      </w:pPr>
      <w:r w:rsidRPr="00062813">
        <w:t>When using Webex training center, select a PC (see lower right corner). Your name is placed below the PC name. Select your own PC, not one that is already occupied.</w:t>
      </w:r>
    </w:p>
    <w:p w14:paraId="72E24662" w14:textId="77777777" w:rsidR="001A4811" w:rsidRPr="00062813" w:rsidRDefault="001A4811" w:rsidP="00062813">
      <w:pPr>
        <w:numPr>
          <w:ilvl w:val="0"/>
          <w:numId w:val="32"/>
        </w:numPr>
        <w:spacing w:before="0" w:after="233" w:line="266" w:lineRule="auto"/>
        <w:ind w:right="597" w:hanging="193"/>
      </w:pPr>
      <w:r w:rsidRPr="00062813">
        <w:t>If you select a PC that has a name below it, you can observe what others are doing, ok to do if agreed upon.</w:t>
      </w:r>
    </w:p>
    <w:p w14:paraId="6DB3126A" w14:textId="77777777" w:rsidR="001A4811" w:rsidRPr="00062813" w:rsidRDefault="001A4811" w:rsidP="00062813">
      <w:pPr>
        <w:numPr>
          <w:ilvl w:val="0"/>
          <w:numId w:val="32"/>
        </w:numPr>
        <w:spacing w:before="0" w:after="233" w:line="266" w:lineRule="auto"/>
        <w:ind w:right="597" w:hanging="193"/>
      </w:pPr>
      <w:r w:rsidRPr="00062813">
        <w:t>If Quartus is already open when you access your machine, close it out and follow instructions step by step to launch the correct version of Quartus</w:t>
      </w:r>
    </w:p>
    <w:p w14:paraId="09D64D3E" w14:textId="77777777" w:rsidR="001A4811" w:rsidRPr="00062813" w:rsidRDefault="001A4811" w:rsidP="00062813">
      <w:pPr>
        <w:numPr>
          <w:ilvl w:val="0"/>
          <w:numId w:val="32"/>
        </w:numPr>
        <w:spacing w:before="0" w:after="233" w:line="266" w:lineRule="auto"/>
        <w:ind w:right="597" w:hanging="193"/>
      </w:pPr>
      <w:r w:rsidRPr="00062813">
        <w:t xml:space="preserve">Audio connectivity has a mode where if you select “YES” when you connect to a machine, you have your own audio breakout room when you are working on your PC. Others can privately talk within your </w:t>
      </w:r>
      <w:proofErr w:type="gramStart"/>
      <w:r w:rsidRPr="00062813">
        <w:t>room</w:t>
      </w:r>
      <w:proofErr w:type="gramEnd"/>
      <w:r w:rsidRPr="00062813">
        <w:t xml:space="preserve"> but you lose audio connectivity to the main session. “NO” keeps your audio feed in the main session and you will hear background chatter from others in the training.</w:t>
      </w:r>
    </w:p>
    <w:p w14:paraId="7D5E0A2D" w14:textId="77777777" w:rsidR="001A4811" w:rsidRPr="00062813" w:rsidRDefault="001A4811" w:rsidP="00062813">
      <w:pPr>
        <w:numPr>
          <w:ilvl w:val="0"/>
          <w:numId w:val="32"/>
        </w:numPr>
        <w:spacing w:before="0" w:after="233" w:line="266" w:lineRule="auto"/>
        <w:ind w:right="597" w:hanging="193"/>
      </w:pPr>
      <w:r w:rsidRPr="00062813">
        <w:t xml:space="preserve">When you leave your PC session, you can return to your PC in </w:t>
      </w:r>
      <w:proofErr w:type="spellStart"/>
      <w:proofErr w:type="gramStart"/>
      <w:r w:rsidRPr="00062813">
        <w:t>it’s</w:t>
      </w:r>
      <w:proofErr w:type="spellEnd"/>
      <w:proofErr w:type="gramEnd"/>
      <w:r w:rsidRPr="00062813">
        <w:t xml:space="preserve"> same state. Leave your PC session to view the chat window within the main session or listen to the main audio feed.</w:t>
      </w:r>
    </w:p>
    <w:p w14:paraId="1BB96B91" w14:textId="77777777" w:rsidR="001A4811" w:rsidRPr="00062813" w:rsidRDefault="001A4811" w:rsidP="00062813">
      <w:pPr>
        <w:numPr>
          <w:ilvl w:val="0"/>
          <w:numId w:val="32"/>
        </w:numPr>
        <w:spacing w:before="0" w:after="233" w:line="266" w:lineRule="auto"/>
        <w:ind w:right="597" w:hanging="193"/>
      </w:pPr>
      <w:r w:rsidRPr="00062813">
        <w:t xml:space="preserve">Send a chat message in the main session if you are having problems and someone will join your session within the breakout room audio feed. When you rejoin your </w:t>
      </w:r>
      <w:proofErr w:type="gramStart"/>
      <w:r w:rsidRPr="00062813">
        <w:t>PC</w:t>
      </w:r>
      <w:proofErr w:type="gramEnd"/>
      <w:r w:rsidRPr="00062813">
        <w:t xml:space="preserve"> session select YES so you have the audio feed in your breakout room.</w:t>
      </w:r>
    </w:p>
    <w:p w14:paraId="33606009" w14:textId="77777777" w:rsidR="001A4811" w:rsidRPr="00062813" w:rsidRDefault="001A4811" w:rsidP="00062813">
      <w:pPr>
        <w:numPr>
          <w:ilvl w:val="0"/>
          <w:numId w:val="32"/>
        </w:numPr>
        <w:spacing w:before="0" w:after="233" w:line="266" w:lineRule="auto"/>
        <w:ind w:right="597" w:hanging="193"/>
      </w:pPr>
      <w:r w:rsidRPr="00062813">
        <w:t>Open up chat within your breakout room, that way the host/TA can communicate that way with you. Look for broadcast messages to all students. Periodically check chat the main session chat and your breakout session for announcements.</w:t>
      </w:r>
    </w:p>
    <w:p w14:paraId="13510241" w14:textId="77777777" w:rsidR="001A4811" w:rsidRPr="00062813" w:rsidRDefault="001A4811" w:rsidP="00062813">
      <w:pPr>
        <w:numPr>
          <w:ilvl w:val="0"/>
          <w:numId w:val="32"/>
        </w:numPr>
        <w:spacing w:before="0" w:after="233" w:line="266" w:lineRule="auto"/>
        <w:ind w:right="597" w:hanging="193"/>
      </w:pPr>
      <w:r w:rsidRPr="00062813">
        <w:t xml:space="preserve">If you are </w:t>
      </w:r>
      <w:proofErr w:type="spellStart"/>
      <w:r w:rsidRPr="00062813">
        <w:t>TA’ing</w:t>
      </w:r>
      <w:proofErr w:type="spellEnd"/>
      <w:r w:rsidRPr="00062813">
        <w:t>, remind the host to make you a panelist so you can see the full chat feed.</w:t>
      </w:r>
    </w:p>
    <w:p w14:paraId="25D027F2" w14:textId="77777777" w:rsidR="001A4811" w:rsidRDefault="001A4811" w:rsidP="001A4811">
      <w:pPr>
        <w:pStyle w:val="ListParagraph"/>
        <w:spacing w:line="26" w:lineRule="atLeast"/>
        <w:ind w:left="1440"/>
        <w:rPr>
          <w:rFonts w:cs="Intel Clear"/>
          <w:szCs w:val="24"/>
        </w:rPr>
      </w:pPr>
    </w:p>
    <w:p w14:paraId="3D992876" w14:textId="77777777" w:rsidR="001A4811" w:rsidRPr="00062813" w:rsidRDefault="001A4811" w:rsidP="00062813">
      <w:pPr>
        <w:spacing w:before="0" w:after="200" w:line="26" w:lineRule="atLeast"/>
        <w:jc w:val="left"/>
        <w:rPr>
          <w:rFonts w:cs="Intel Clear"/>
          <w:szCs w:val="24"/>
        </w:rPr>
      </w:pPr>
      <w:r w:rsidRPr="00062813">
        <w:rPr>
          <w:rFonts w:cs="Intel Clear"/>
          <w:szCs w:val="24"/>
        </w:rPr>
        <w:t>Lab Best Practices:</w:t>
      </w:r>
    </w:p>
    <w:p w14:paraId="37B1FD87" w14:textId="77777777" w:rsidR="001A4811" w:rsidRPr="00B52CC8" w:rsidRDefault="001A4811" w:rsidP="001A4811">
      <w:pPr>
        <w:pStyle w:val="ListParagraph"/>
        <w:spacing w:line="26" w:lineRule="atLeast"/>
        <w:ind w:left="1080"/>
        <w:rPr>
          <w:rFonts w:cs="Intel Clear"/>
          <w:szCs w:val="24"/>
        </w:rPr>
      </w:pPr>
    </w:p>
    <w:p w14:paraId="4257E289" w14:textId="77777777" w:rsidR="001A4811" w:rsidRDefault="001A4811" w:rsidP="00062813">
      <w:pPr>
        <w:numPr>
          <w:ilvl w:val="0"/>
          <w:numId w:val="32"/>
        </w:numPr>
        <w:spacing w:before="0" w:after="233" w:line="266" w:lineRule="auto"/>
        <w:ind w:right="597" w:hanging="193"/>
        <w:rPr>
          <w:rFonts w:cs="Intel Clear"/>
          <w:szCs w:val="24"/>
        </w:rPr>
      </w:pPr>
      <w:r w:rsidRPr="00062813">
        <w:t>You must use the 18.0 Standard version of the Intel Quartus Prime software. This version requires no license and is supported in the computer lab you are accessing. The Intel® Quartus® Prime Pro Edition software will not work as it does not support the target hardware.</w:t>
      </w:r>
      <w:r w:rsidRPr="00C77282">
        <w:rPr>
          <w:rFonts w:cs="Intel Clear"/>
          <w:szCs w:val="24"/>
        </w:rPr>
        <w:br/>
      </w:r>
    </w:p>
    <w:p w14:paraId="58F9B73E" w14:textId="77777777" w:rsidR="005A5151" w:rsidRPr="00F37182" w:rsidRDefault="005A5151" w:rsidP="00F37182">
      <w:pPr>
        <w:pStyle w:val="Heading1"/>
        <w:ind w:hanging="630"/>
      </w:pPr>
      <w:bookmarkStart w:id="27" w:name="_Toc78889380"/>
      <w:bookmarkStart w:id="28" w:name="_Toc78895398"/>
      <w:r w:rsidRPr="00F37182">
        <w:t>Accessing your lab PC</w:t>
      </w:r>
      <w:bookmarkEnd w:id="27"/>
      <w:bookmarkEnd w:id="28"/>
    </w:p>
    <w:p w14:paraId="7EF7B397" w14:textId="77777777" w:rsidR="005A5151" w:rsidRDefault="005A5151" w:rsidP="005A5151"/>
    <w:p w14:paraId="7FB1A189" w14:textId="77777777" w:rsidR="005A5151" w:rsidRDefault="005A5151" w:rsidP="005A5151">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 </w:t>
      </w:r>
    </w:p>
    <w:p w14:paraId="5C8F045F" w14:textId="77777777" w:rsidR="005A5151" w:rsidRDefault="005A5151" w:rsidP="005A5151"/>
    <w:p w14:paraId="75A7973C" w14:textId="77777777" w:rsidR="005A5151" w:rsidRDefault="005A5151" w:rsidP="005A5151">
      <w:r>
        <w:t xml:space="preserve">Once you see a Windows login prompt, your login is student and the password </w:t>
      </w:r>
      <w:proofErr w:type="gramStart"/>
      <w:r>
        <w:t>is</w:t>
      </w:r>
      <w:proofErr w:type="gramEnd"/>
      <w:r>
        <w:t xml:space="preserve"> QPrime.1.</w:t>
      </w:r>
    </w:p>
    <w:p w14:paraId="3961DA20" w14:textId="77777777" w:rsidR="005A5151" w:rsidRDefault="005A5151" w:rsidP="005A5151">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w:t>
      </w:r>
      <w:proofErr w:type="spellStart"/>
      <w:r>
        <w:t>Arria</w:t>
      </w:r>
      <w:proofErr w:type="spellEnd"/>
      <w:r>
        <w:t xml:space="preserve">, Stratix and </w:t>
      </w:r>
      <w:proofErr w:type="spellStart"/>
      <w:r>
        <w:t>Agilex</w:t>
      </w:r>
      <w:proofErr w:type="spellEnd"/>
      <w:r>
        <w:t xml:space="preserve">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79F9C4E1" w14:textId="77777777" w:rsidR="005A5151" w:rsidRPr="000F074F" w:rsidRDefault="005A5151" w:rsidP="005A5151">
      <w:pPr>
        <w:pStyle w:val="ListParagraph"/>
        <w:numPr>
          <w:ilvl w:val="0"/>
          <w:numId w:val="47"/>
        </w:numPr>
        <w:spacing w:before="0" w:after="200" w:line="276" w:lineRule="auto"/>
        <w:jc w:val="left"/>
        <w:rPr>
          <w:rFonts w:ascii="Calibri" w:eastAsia="Calibri" w:hAnsi="Calibri" w:cs="Calibri"/>
          <w:color w:val="000000"/>
          <w:sz w:val="22"/>
        </w:rPr>
      </w:pPr>
      <w:r w:rsidRPr="000F074F">
        <w:rPr>
          <w:rFonts w:ascii="Calibri" w:eastAsia="Calibri" w:hAnsi="Calibri" w:cs="Calibri"/>
          <w:color w:val="000000"/>
          <w:sz w:val="22"/>
        </w:rPr>
        <w:t xml:space="preserve">Open the desktop folder called Quartus Shortcuts. Beneath that folder open the folder called Intel FPGA 18.0.0.614 Standard Edition. </w:t>
      </w:r>
    </w:p>
    <w:p w14:paraId="7E02E1F9" w14:textId="77777777" w:rsidR="005A5151" w:rsidRPr="000F074F" w:rsidRDefault="005A5151" w:rsidP="005A5151">
      <w:pPr>
        <w:pStyle w:val="ListParagraph"/>
        <w:numPr>
          <w:ilvl w:val="0"/>
          <w:numId w:val="47"/>
        </w:numPr>
        <w:spacing w:before="0" w:after="200" w:line="276" w:lineRule="auto"/>
        <w:jc w:val="left"/>
        <w:rPr>
          <w:rFonts w:ascii="Calibri" w:eastAsia="Calibri" w:hAnsi="Calibri" w:cs="Calibri"/>
          <w:color w:val="000000"/>
          <w:sz w:val="22"/>
        </w:rPr>
      </w:pPr>
      <w:r w:rsidRPr="000F074F">
        <w:rPr>
          <w:rFonts w:ascii="Calibri" w:eastAsia="Calibri" w:hAnsi="Calibri" w:cs="Calibri"/>
          <w:color w:val="000000"/>
          <w:sz w:val="22"/>
        </w:rPr>
        <w:t>Launch the Quartus executable under this folder: Quartus Prime Standard Edition 18.0.0.614. The Quartus GUI will launch and occupy the entirety of your screen.</w:t>
      </w:r>
    </w:p>
    <w:p w14:paraId="4FA3FF92" w14:textId="77777777" w:rsidR="005A5151" w:rsidRPr="000F074F" w:rsidRDefault="005A5151" w:rsidP="005A5151">
      <w:pPr>
        <w:pStyle w:val="ListParagraph"/>
        <w:numPr>
          <w:ilvl w:val="0"/>
          <w:numId w:val="47"/>
        </w:numPr>
        <w:spacing w:before="0" w:after="200" w:line="276" w:lineRule="auto"/>
        <w:jc w:val="left"/>
        <w:rPr>
          <w:rFonts w:ascii="Calibri" w:eastAsia="Calibri" w:hAnsi="Calibri" w:cs="Calibri"/>
          <w:color w:val="000000"/>
          <w:sz w:val="22"/>
        </w:rPr>
      </w:pPr>
      <w:r w:rsidRPr="000F074F">
        <w:rPr>
          <w:rFonts w:ascii="Calibri" w:eastAsia="Calibri" w:hAnsi="Calibri" w:cs="Calibri"/>
          <w:color w:val="000000"/>
          <w:sz w:val="22"/>
        </w:rPr>
        <w:t xml:space="preserve">Determine which board you are connected to. This can be achieved by launching this tool: Tools </w:t>
      </w:r>
      <w:r w:rsidRPr="000F074F">
        <w:rPr>
          <w:rFonts w:ascii="Calibri" w:eastAsia="Calibri" w:hAnsi="Calibri" w:cs="Calibri"/>
          <w:color w:val="000000"/>
          <w:sz w:val="22"/>
        </w:rPr>
        <w:sym w:font="Wingdings" w:char="F0E0"/>
      </w:r>
      <w:r w:rsidRPr="000F074F">
        <w:rPr>
          <w:rFonts w:ascii="Calibri" w:eastAsia="Calibri" w:hAnsi="Calibri" w:cs="Calibri"/>
          <w:color w:val="000000"/>
          <w:sz w:val="22"/>
        </w:rPr>
        <w:t xml:space="preserve"> Programmer. Next to the Hardware Setup you will see either USB-Blaster [USB-0] or DE-SoC [USB-1]. Please take note of which type of development kit your remote machine is directly connected to:</w:t>
      </w:r>
    </w:p>
    <w:tbl>
      <w:tblPr>
        <w:tblStyle w:val="TableGrid"/>
        <w:tblW w:w="0" w:type="auto"/>
        <w:tblInd w:w="2880" w:type="dxa"/>
        <w:tblLook w:val="04A0" w:firstRow="1" w:lastRow="0" w:firstColumn="1" w:lastColumn="0" w:noHBand="0" w:noVBand="1"/>
      </w:tblPr>
      <w:tblGrid>
        <w:gridCol w:w="2515"/>
        <w:gridCol w:w="2880"/>
      </w:tblGrid>
      <w:tr w:rsidR="005A5151" w14:paraId="3F940BAC" w14:textId="77777777" w:rsidTr="00985E2F">
        <w:tc>
          <w:tcPr>
            <w:tcW w:w="2515" w:type="dxa"/>
          </w:tcPr>
          <w:p w14:paraId="61907674" w14:textId="77777777" w:rsidR="005A5151" w:rsidRDefault="005A5151" w:rsidP="00985E2F">
            <w:r>
              <w:t>Development Kit</w:t>
            </w:r>
          </w:p>
        </w:tc>
        <w:tc>
          <w:tcPr>
            <w:tcW w:w="2880" w:type="dxa"/>
          </w:tcPr>
          <w:p w14:paraId="7E1D27FD" w14:textId="77777777" w:rsidR="005A5151" w:rsidRDefault="005A5151" w:rsidP="00985E2F">
            <w:r>
              <w:t>Hardware Setup</w:t>
            </w:r>
          </w:p>
        </w:tc>
      </w:tr>
      <w:tr w:rsidR="005A5151" w14:paraId="562E3D82" w14:textId="77777777" w:rsidTr="00985E2F">
        <w:tc>
          <w:tcPr>
            <w:tcW w:w="2515" w:type="dxa"/>
          </w:tcPr>
          <w:p w14:paraId="2D909B94" w14:textId="77777777" w:rsidR="005A5151" w:rsidRDefault="005A5151" w:rsidP="00985E2F">
            <w:r>
              <w:t>Cyclone V GX Starter</w:t>
            </w:r>
          </w:p>
        </w:tc>
        <w:tc>
          <w:tcPr>
            <w:tcW w:w="2880" w:type="dxa"/>
          </w:tcPr>
          <w:p w14:paraId="1FAD4B4B" w14:textId="77777777" w:rsidR="005A5151" w:rsidRDefault="005A5151" w:rsidP="00985E2F">
            <w:r>
              <w:t>USB-Blaster [USB-0]</w:t>
            </w:r>
          </w:p>
        </w:tc>
      </w:tr>
      <w:tr w:rsidR="005A5151" w14:paraId="7AB15785" w14:textId="77777777" w:rsidTr="00985E2F">
        <w:tc>
          <w:tcPr>
            <w:tcW w:w="2515" w:type="dxa"/>
          </w:tcPr>
          <w:p w14:paraId="46FA8615" w14:textId="77777777" w:rsidR="005A5151" w:rsidRDefault="005A5151" w:rsidP="00985E2F">
            <w:r>
              <w:t>DE1-SoC</w:t>
            </w:r>
          </w:p>
        </w:tc>
        <w:tc>
          <w:tcPr>
            <w:tcW w:w="2880" w:type="dxa"/>
          </w:tcPr>
          <w:p w14:paraId="13F6B603" w14:textId="77777777" w:rsidR="005A5151" w:rsidRDefault="005A5151" w:rsidP="00985E2F">
            <w:r w:rsidRPr="00A973E5">
              <w:t>DE-SoC [USB-1]</w:t>
            </w:r>
          </w:p>
        </w:tc>
      </w:tr>
    </w:tbl>
    <w:p w14:paraId="00777FA2" w14:textId="77777777" w:rsidR="005A5151" w:rsidRDefault="005A5151" w:rsidP="005A5151"/>
    <w:p w14:paraId="03681623" w14:textId="77777777" w:rsidR="005A5151" w:rsidRDefault="005A5151" w:rsidP="005A5151">
      <w:r>
        <w:t xml:space="preserve">Make note of whether you are using a Cyclone V GX Starter or DE1-SoC. If that field comes up </w:t>
      </w:r>
      <w:r w:rsidRPr="005257B5">
        <w:rPr>
          <w:b/>
          <w:bCs/>
          <w:i/>
          <w:iCs/>
        </w:rPr>
        <w:t>blank</w:t>
      </w:r>
      <w:r>
        <w:t>, immediately logout from your connected machine and try another computer. If you fail to follow the unique instructions per board you will be unable to complete the lab successfully. Let the instructor know via chat if the programmer fails to find a board.</w:t>
      </w:r>
    </w:p>
    <w:p w14:paraId="1074012C" w14:textId="77777777" w:rsidR="001A4811" w:rsidRDefault="001A4811" w:rsidP="005A5151">
      <w:pPr>
        <w:spacing w:before="0" w:after="233" w:line="266" w:lineRule="auto"/>
        <w:ind w:right="597"/>
      </w:pPr>
    </w:p>
    <w:p w14:paraId="4E76E8BF" w14:textId="32D2A2B1" w:rsidR="005875A0" w:rsidRDefault="00B14243" w:rsidP="000252A2">
      <w:pPr>
        <w:pStyle w:val="Heading1"/>
        <w:ind w:left="-5" w:hanging="715"/>
      </w:pPr>
      <w:bookmarkStart w:id="29" w:name="_Toc78895399"/>
      <w:r>
        <w:t>Design Flow</w:t>
      </w:r>
      <w:bookmarkEnd w:id="29"/>
    </w:p>
    <w:p w14:paraId="42CBCE6A" w14:textId="45A723EB" w:rsidR="005875A0" w:rsidRDefault="005875A0" w:rsidP="005875A0">
      <w:pPr>
        <w:spacing w:after="384"/>
      </w:pPr>
      <w:r>
        <w:t xml:space="preserve">Unlike system development with hard processors, development with soft processors enables you to optimize the processor system to your application </w:t>
      </w:r>
      <w:r w:rsidR="00F37182">
        <w:t>requirements and</w:t>
      </w:r>
      <w:r>
        <w:t xml:space="preserve"> use the FPGA to add the performance and interfaces required by your system. This means that you need to know how to modify the processor system hardware; this may sound challenging but thanks to the Platform Designer graphical system design tool this is a relatively easy thing to do as we will demonstrate in this lab.</w:t>
      </w:r>
    </w:p>
    <w:p w14:paraId="1FBA88FC" w14:textId="77777777" w:rsidR="005875A0" w:rsidRDefault="005875A0" w:rsidP="005875A0">
      <w:pPr>
        <w:spacing w:after="31"/>
      </w:pPr>
      <w:r>
        <w:t>The design flow diagram below illustrates how an overall system is integrated using the combination of the Platform Designer system integration tool, Quartus for mapping (aka synthesis), fitting (aka place and route), and the NIOS II Software Build Tool (SBT) for software development.</w:t>
      </w:r>
    </w:p>
    <w:p w14:paraId="5225E22B" w14:textId="77777777" w:rsidR="005875A0" w:rsidRDefault="005875A0" w:rsidP="005875A0">
      <w:pPr>
        <w:spacing w:after="383" w:line="259" w:lineRule="auto"/>
        <w:ind w:left="1701"/>
        <w:jc w:val="left"/>
      </w:pPr>
      <w:r>
        <w:rPr>
          <w:noProof/>
        </w:rPr>
        <w:drawing>
          <wp:inline distT="0" distB="0" distL="0" distR="0" wp14:anchorId="1EA51642" wp14:editId="3E53A530">
            <wp:extent cx="3608619" cy="2338321"/>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
                    <a:stretch>
                      <a:fillRect/>
                    </a:stretch>
                  </pic:blipFill>
                  <pic:spPr>
                    <a:xfrm>
                      <a:off x="0" y="0"/>
                      <a:ext cx="3608619" cy="2338321"/>
                    </a:xfrm>
                    <a:prstGeom prst="rect">
                      <a:avLst/>
                    </a:prstGeom>
                  </pic:spPr>
                </pic:pic>
              </a:graphicData>
            </a:graphic>
          </wp:inline>
        </w:drawing>
      </w:r>
    </w:p>
    <w:p w14:paraId="6249B40D" w14:textId="53AF6874" w:rsidR="00086B8A" w:rsidRDefault="00086B8A" w:rsidP="00086B8A">
      <w:pPr>
        <w:pStyle w:val="Caption"/>
        <w:jc w:val="center"/>
      </w:pPr>
      <w:r>
        <w:t xml:space="preserve">Figure </w:t>
      </w:r>
      <w:r>
        <w:fldChar w:fldCharType="begin"/>
      </w:r>
      <w:r>
        <w:instrText xml:space="preserve"> SEQ Figure \* ARABIC </w:instrText>
      </w:r>
      <w:r>
        <w:fldChar w:fldCharType="separate"/>
      </w:r>
      <w:r w:rsidR="00CC4201">
        <w:rPr>
          <w:noProof/>
        </w:rPr>
        <w:t>1</w:t>
      </w:r>
      <w:r>
        <w:fldChar w:fldCharType="end"/>
      </w:r>
      <w:r w:rsidR="00A469A6">
        <w:t xml:space="preserve">: </w:t>
      </w:r>
      <w:r w:rsidR="00A469A6">
        <w:t>Platform Designer Development Flow</w:t>
      </w:r>
    </w:p>
    <w:p w14:paraId="663F75FE" w14:textId="77777777" w:rsidR="005875A0" w:rsidRDefault="005875A0" w:rsidP="005875A0">
      <w:r>
        <w:t xml:space="preserve">The above diagram depicts the typical flow for </w:t>
      </w:r>
      <w:proofErr w:type="spellStart"/>
      <w:r>
        <w:t>Nios</w:t>
      </w:r>
      <w:proofErr w:type="spellEnd"/>
      <w:r>
        <w:t xml:space="preserve"> II system design. Hardware System definition is performed using Platform Designer tool; the resultant HDL (.</w:t>
      </w:r>
      <w:proofErr w:type="spellStart"/>
      <w:r>
        <w:t>Qsys</w:t>
      </w:r>
      <w:proofErr w:type="spellEnd"/>
      <w:r>
        <w:t xml:space="preserve">) files from the Platform Designer system are used by the Quartus design software to map, fit and download the hardware image into the FPGA device. Quartus also generates information that describes the configuration of the system designed in Platform Designer so that the </w:t>
      </w:r>
      <w:proofErr w:type="spellStart"/>
      <w:r>
        <w:t>Nios</w:t>
      </w:r>
      <w:proofErr w:type="spellEnd"/>
      <w:r>
        <w:t xml:space="preserve"> II SBT can be configured to create a software library that matches the hardware system and contains all the correct peripheral drivers.</w:t>
      </w:r>
    </w:p>
    <w:p w14:paraId="2B9E6F3C" w14:textId="77777777" w:rsidR="005875A0" w:rsidRDefault="005875A0" w:rsidP="005875A0">
      <w:pPr>
        <w:sectPr w:rsidR="005875A0" w:rsidSect="00BD7FF8">
          <w:headerReference w:type="even" r:id="rId24"/>
          <w:headerReference w:type="default" r:id="rId25"/>
          <w:footerReference w:type="even" r:id="rId26"/>
          <w:footerReference w:type="default" r:id="rId27"/>
          <w:headerReference w:type="first" r:id="rId28"/>
          <w:footerReference w:type="first" r:id="rId29"/>
          <w:pgSz w:w="11906" w:h="16838"/>
          <w:pgMar w:top="1710" w:right="1326" w:bottom="1099" w:left="1417" w:header="720" w:footer="720" w:gutter="0"/>
          <w:cols w:space="720"/>
          <w:titlePg/>
        </w:sectPr>
      </w:pPr>
    </w:p>
    <w:p w14:paraId="781E2217" w14:textId="0423D036" w:rsidR="005875A0" w:rsidRPr="00F37182" w:rsidRDefault="00B14243" w:rsidP="00F37182">
      <w:pPr>
        <w:pStyle w:val="Heading1"/>
        <w:ind w:hanging="720"/>
      </w:pPr>
      <w:bookmarkStart w:id="30" w:name="_Toc78895400"/>
      <w:r>
        <w:t>Objective of “Hello World” Lab</w:t>
      </w:r>
      <w:bookmarkEnd w:id="30"/>
    </w:p>
    <w:p w14:paraId="370ECFA1" w14:textId="77777777" w:rsidR="005875A0" w:rsidRDefault="005875A0" w:rsidP="005875A0">
      <w:pPr>
        <w:spacing w:after="384"/>
      </w:pPr>
      <w:r>
        <w:t xml:space="preserve">This lab demonstrates how to use Platform Designer tool to design the hardware and software to print “Hello World” to your screen. This requires a working processor to execute the code, on-chip memory to store the software executable, and a JTAG UART peripheral to send the “Hello World” text to a terminal. To make the lab a little bit more interesting and </w:t>
      </w:r>
      <w:proofErr w:type="spellStart"/>
      <w:r>
        <w:t>hardwarecentric</w:t>
      </w:r>
      <w:proofErr w:type="spellEnd"/>
      <w:r>
        <w:t>, we will utilize the push button switches and LEDs to allow interaction with the development kit. We will use connections to memory that the processor can access to map the various switches and buttons on the device to the LEDs and seven-segment display.</w:t>
      </w:r>
    </w:p>
    <w:p w14:paraId="4E403651" w14:textId="77777777" w:rsidR="005875A0" w:rsidRDefault="005875A0" w:rsidP="005875A0">
      <w:pPr>
        <w:spacing w:after="31"/>
      </w:pPr>
      <w:r>
        <w:t xml:space="preserve">The lab hardware is constructed with the components shown below. Intel utilizes the Platform Designer network-on-chip interconnect to connect the master and slave devices together. To get a clear understanding of how quickly one can build an embedded system using Platform Designer and the Quartus Design Software, you will build the </w:t>
      </w:r>
      <w:proofErr w:type="spellStart"/>
      <w:r>
        <w:t>Nios</w:t>
      </w:r>
      <w:proofErr w:type="spellEnd"/>
      <w:r>
        <w:t xml:space="preserve"> II system entirely from scratch.</w:t>
      </w:r>
    </w:p>
    <w:p w14:paraId="5A35E661" w14:textId="77777777" w:rsidR="002E46F3" w:rsidRDefault="005875A0" w:rsidP="002E46F3">
      <w:pPr>
        <w:keepNext/>
        <w:spacing w:after="383" w:line="259" w:lineRule="auto"/>
        <w:ind w:left="1701"/>
        <w:jc w:val="left"/>
      </w:pPr>
      <w:r>
        <w:rPr>
          <w:noProof/>
        </w:rPr>
        <w:drawing>
          <wp:inline distT="0" distB="0" distL="0" distR="0" wp14:anchorId="29F4F9A8" wp14:editId="361A65FE">
            <wp:extent cx="3602855" cy="1727396"/>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30"/>
                    <a:stretch>
                      <a:fillRect/>
                    </a:stretch>
                  </pic:blipFill>
                  <pic:spPr>
                    <a:xfrm>
                      <a:off x="0" y="0"/>
                      <a:ext cx="3602855" cy="1727396"/>
                    </a:xfrm>
                    <a:prstGeom prst="rect">
                      <a:avLst/>
                    </a:prstGeom>
                  </pic:spPr>
                </pic:pic>
              </a:graphicData>
            </a:graphic>
          </wp:inline>
        </w:drawing>
      </w:r>
    </w:p>
    <w:p w14:paraId="1070B1AC" w14:textId="52CBB2E0" w:rsidR="005875A0" w:rsidRDefault="002E46F3" w:rsidP="002E46F3">
      <w:pPr>
        <w:pStyle w:val="Caption"/>
        <w:jc w:val="center"/>
      </w:pPr>
      <w:r>
        <w:t xml:space="preserve">Figure </w:t>
      </w:r>
      <w:r>
        <w:fldChar w:fldCharType="begin"/>
      </w:r>
      <w:r>
        <w:instrText xml:space="preserve"> SEQ Figure \* ARABIC </w:instrText>
      </w:r>
      <w:r>
        <w:fldChar w:fldCharType="separate"/>
      </w:r>
      <w:r w:rsidR="00CC4201">
        <w:rPr>
          <w:noProof/>
        </w:rPr>
        <w:t>2</w:t>
      </w:r>
      <w:r>
        <w:fldChar w:fldCharType="end"/>
      </w:r>
      <w:r>
        <w:t xml:space="preserve">: </w:t>
      </w:r>
      <w:proofErr w:type="spellStart"/>
      <w:r>
        <w:t>Nios</w:t>
      </w:r>
      <w:proofErr w:type="spellEnd"/>
      <w:r>
        <w:t xml:space="preserve"> II Based System Used </w:t>
      </w:r>
      <w:proofErr w:type="gramStart"/>
      <w:r>
        <w:t>In</w:t>
      </w:r>
      <w:proofErr w:type="gramEnd"/>
      <w:r>
        <w:t xml:space="preserve"> This Lab</w:t>
      </w:r>
    </w:p>
    <w:p w14:paraId="58D95692" w14:textId="0DFE3809" w:rsidR="005875A0" w:rsidRDefault="00B14243" w:rsidP="00F37182">
      <w:pPr>
        <w:pStyle w:val="Heading1"/>
        <w:ind w:left="-5" w:hanging="715"/>
      </w:pPr>
      <w:bookmarkStart w:id="31" w:name="_Toc78895401"/>
      <w:r>
        <w:t>Get started with Quartus</w:t>
      </w:r>
      <w:bookmarkEnd w:id="31"/>
    </w:p>
    <w:p w14:paraId="24DB108F" w14:textId="77777777" w:rsidR="005875A0" w:rsidRDefault="005875A0" w:rsidP="005875A0">
      <w:pPr>
        <w:spacing w:after="31"/>
      </w:pPr>
      <w:r>
        <w:t>This lab demonstrates how to use Platform Designer tool to design the hardware and software to print “Hello World” to your screen. This requires a working processor to execute the code.</w:t>
      </w:r>
    </w:p>
    <w:p w14:paraId="0316F88C" w14:textId="77777777" w:rsidR="005875A0" w:rsidRDefault="005875A0" w:rsidP="005875A0">
      <w:pPr>
        <w:spacing w:line="333" w:lineRule="auto"/>
        <w:ind w:left="267" w:hanging="267"/>
      </w:pPr>
      <w:r>
        <w:t xml:space="preserve">Follow the instructions below depending on what board you have for performing the lab. </w:t>
      </w:r>
      <w:r>
        <w:rPr>
          <w:rFonts w:ascii="Times New Roman" w:hAnsi="Times New Roman"/>
        </w:rPr>
        <w:t xml:space="preserve"> </w:t>
      </w:r>
      <w:r>
        <w:t xml:space="preserve">Depending on the board you are using, get the associated .zip folder from the design files you downloaded for this lab. </w:t>
      </w:r>
      <w:r>
        <w:rPr>
          <w:rFonts w:ascii="Intel Clear" w:eastAsia="Intel Clear" w:hAnsi="Intel Clear" w:cs="Intel Clear"/>
          <w:b/>
        </w:rPr>
        <w:t xml:space="preserve">There are two options for each board. In the short manual, the hardware design is already done for you and you need to start at Part 1 Section 2.0 Step 7 and compile your design with the “play” button and then proceed to the Part 2: Software design. This particular system will save roughly an hour of work in completing your </w:t>
      </w:r>
      <w:proofErr w:type="gramStart"/>
      <w:r>
        <w:rPr>
          <w:rFonts w:ascii="Intel Clear" w:eastAsia="Intel Clear" w:hAnsi="Intel Clear" w:cs="Intel Clear"/>
          <w:b/>
        </w:rPr>
        <w:t>lab, but</w:t>
      </w:r>
      <w:proofErr w:type="gramEnd"/>
      <w:r>
        <w:rPr>
          <w:rFonts w:ascii="Intel Clear" w:eastAsia="Intel Clear" w:hAnsi="Intel Clear" w:cs="Intel Clear"/>
          <w:b/>
        </w:rPr>
        <w:t xml:space="preserve"> is less impactful in understanding the entire flow.</w:t>
      </w:r>
    </w:p>
    <w:p w14:paraId="61189407" w14:textId="77777777" w:rsidR="002E46F3" w:rsidRDefault="00B55FF7" w:rsidP="002E46F3">
      <w:pPr>
        <w:keepNext/>
        <w:spacing w:after="383" w:line="259" w:lineRule="auto"/>
        <w:ind w:left="1701"/>
        <w:jc w:val="left"/>
      </w:pPr>
      <w:r w:rsidRPr="00B55FF7">
        <w:rPr>
          <w:noProof/>
        </w:rPr>
        <w:drawing>
          <wp:inline distT="0" distB="0" distL="0" distR="0" wp14:anchorId="74F29525" wp14:editId="1950B197">
            <wp:extent cx="4839375" cy="378195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9375" cy="3781953"/>
                    </a:xfrm>
                    <a:prstGeom prst="rect">
                      <a:avLst/>
                    </a:prstGeom>
                  </pic:spPr>
                </pic:pic>
              </a:graphicData>
            </a:graphic>
          </wp:inline>
        </w:drawing>
      </w:r>
    </w:p>
    <w:p w14:paraId="2349C7FC" w14:textId="76C5067B" w:rsidR="005875A0" w:rsidRDefault="002E46F3" w:rsidP="002E46F3">
      <w:pPr>
        <w:pStyle w:val="Caption"/>
        <w:jc w:val="center"/>
      </w:pPr>
      <w:r>
        <w:t xml:space="preserve">Figure </w:t>
      </w:r>
      <w:r>
        <w:fldChar w:fldCharType="begin"/>
      </w:r>
      <w:r>
        <w:instrText xml:space="preserve"> SEQ Figure \* ARABIC </w:instrText>
      </w:r>
      <w:r>
        <w:fldChar w:fldCharType="separate"/>
      </w:r>
      <w:r w:rsidR="00CC4201">
        <w:rPr>
          <w:noProof/>
        </w:rPr>
        <w:t>3</w:t>
      </w:r>
      <w:r>
        <w:fldChar w:fldCharType="end"/>
      </w:r>
      <w:r>
        <w:t>: DE1-SoC development kit</w:t>
      </w:r>
    </w:p>
    <w:p w14:paraId="2465F4FF" w14:textId="197B5562" w:rsidR="005875A0" w:rsidRDefault="005875A0" w:rsidP="005875A0">
      <w:pPr>
        <w:spacing w:after="383" w:line="259" w:lineRule="auto"/>
        <w:ind w:left="1701"/>
        <w:jc w:val="left"/>
      </w:pPr>
    </w:p>
    <w:p w14:paraId="745F5375" w14:textId="47CA3CBD" w:rsidR="005875A0" w:rsidRDefault="005875A0" w:rsidP="005875A0">
      <w:pPr>
        <w:spacing w:line="331" w:lineRule="auto"/>
        <w:ind w:left="531" w:hanging="279"/>
      </w:pPr>
      <w:r>
        <w:t xml:space="preserve">Unzip the </w:t>
      </w:r>
      <w:r w:rsidR="00EA1CD5">
        <w:t>EmbeddedNiosHOL</w:t>
      </w:r>
      <w:r>
        <w:t xml:space="preserve">.zip file. Right click on the .zip folder and select </w:t>
      </w:r>
      <w:r>
        <w:rPr>
          <w:rFonts w:ascii="Intel Clear" w:eastAsia="Intel Clear" w:hAnsi="Intel Clear" w:cs="Intel Clear"/>
          <w:b/>
        </w:rPr>
        <w:t xml:space="preserve">Extract All… </w:t>
      </w:r>
      <w:r>
        <w:t xml:space="preserve">Browse to the directory you want your unzipped files to go and press Enter. </w:t>
      </w:r>
    </w:p>
    <w:p w14:paraId="704B4486" w14:textId="47C0A14B" w:rsidR="005875A0" w:rsidRDefault="00457F44" w:rsidP="005875A0">
      <w:pPr>
        <w:spacing w:after="140"/>
        <w:ind w:left="555"/>
      </w:pPr>
      <w:r>
        <w:t xml:space="preserve">The zip file has </w:t>
      </w:r>
      <w:r w:rsidR="005875A0">
        <w:t xml:space="preserve">two items: C_CODE and </w:t>
      </w:r>
      <w:r w:rsidR="00240AF0">
        <w:t>a .</w:t>
      </w:r>
      <w:proofErr w:type="spellStart"/>
      <w:r w:rsidR="00240AF0">
        <w:t>qar</w:t>
      </w:r>
      <w:proofErr w:type="spellEnd"/>
      <w:r w:rsidR="00240AF0">
        <w:t xml:space="preserve"> file for your respective board</w:t>
      </w:r>
      <w:r w:rsidR="005875A0">
        <w:t xml:space="preserve"> (depending on your board) </w:t>
      </w:r>
      <w:r w:rsidR="005875A0">
        <w:rPr>
          <w:rFonts w:ascii="Intel Clear" w:eastAsia="Intel Clear" w:hAnsi="Intel Clear" w:cs="Intel Clear"/>
          <w:b/>
        </w:rPr>
        <w:t>The lab will not work if you do not unzip the files!</w:t>
      </w:r>
    </w:p>
    <w:p w14:paraId="1290B5EE" w14:textId="458FD17A" w:rsidR="005875A0" w:rsidRDefault="00CD66F6" w:rsidP="005875A0">
      <w:pPr>
        <w:spacing w:after="257"/>
        <w:ind w:left="531" w:hanging="279"/>
      </w:pPr>
      <w:r>
        <w:t>Quartus</w:t>
      </w:r>
      <w:r w:rsidR="0010077B">
        <w:t xml:space="preserve"> 18.0 standard</w:t>
      </w:r>
      <w:r>
        <w:t xml:space="preserve"> </w:t>
      </w:r>
      <w:r w:rsidR="008C0774">
        <w:t>should still be open. You need to open up the archive file from Quartus</w:t>
      </w:r>
      <w:r w:rsidR="0010077B">
        <w:t>. Do not double click</w:t>
      </w:r>
      <w:r w:rsidR="009D219A">
        <w:t xml:space="preserve"> the .</w:t>
      </w:r>
      <w:proofErr w:type="spellStart"/>
      <w:r w:rsidR="009D219A">
        <w:t>qar</w:t>
      </w:r>
      <w:proofErr w:type="spellEnd"/>
      <w:r w:rsidR="009D219A">
        <w:t xml:space="preserve"> file to open the file as Quartus Prime Pro will launch which does not support Cyclone V libraries needed for this course.</w:t>
      </w:r>
      <w:r w:rsidR="008C0774">
        <w:t xml:space="preserve"> </w:t>
      </w:r>
    </w:p>
    <w:p w14:paraId="54A018A4" w14:textId="7BF586A6" w:rsidR="005875A0" w:rsidRDefault="005875A0" w:rsidP="005875A0">
      <w:pPr>
        <w:spacing w:line="320" w:lineRule="auto"/>
        <w:ind w:left="546" w:hanging="279"/>
      </w:pPr>
      <w:r>
        <w:rPr>
          <w:rFonts w:ascii="Times New Roman" w:hAnsi="Times New Roman"/>
        </w:rPr>
        <w:t xml:space="preserve"> </w:t>
      </w:r>
      <w:r>
        <w:t xml:space="preserve">Select a destination folder </w:t>
      </w:r>
      <w:r w:rsidR="00812ED4">
        <w:t>under the downloads direct</w:t>
      </w:r>
      <w:r w:rsidR="004B1DB5">
        <w:t xml:space="preserve">ory (suggest </w:t>
      </w:r>
      <w:proofErr w:type="spellStart"/>
      <w:r w:rsidR="004B1DB5">
        <w:t>initials_Nios</w:t>
      </w:r>
      <w:proofErr w:type="spellEnd"/>
      <w:r w:rsidR="004B1DB5">
        <w:t xml:space="preserve"> </w:t>
      </w:r>
      <w:proofErr w:type="spellStart"/>
      <w:r w:rsidR="004B1DB5">
        <w:t>eg</w:t>
      </w:r>
      <w:proofErr w:type="spellEnd"/>
      <w:r w:rsidR="004B1DB5">
        <w:t xml:space="preserve"> </w:t>
      </w:r>
      <w:proofErr w:type="spellStart"/>
      <w:r w:rsidR="004B1DB5">
        <w:t>LL_Nios</w:t>
      </w:r>
      <w:proofErr w:type="spellEnd"/>
      <w:r w:rsidR="004B1DB5">
        <w:t xml:space="preserve">) </w:t>
      </w:r>
      <w:r>
        <w:t xml:space="preserve">where you want your project to be restored, by clicking on </w:t>
      </w:r>
      <w:r>
        <w:rPr>
          <w:rFonts w:ascii="Intel Clear" w:eastAsia="Intel Clear" w:hAnsi="Intel Clear" w:cs="Intel Clear"/>
          <w:b/>
        </w:rPr>
        <w:t xml:space="preserve">… </w:t>
      </w:r>
      <w:r>
        <w:t xml:space="preserve">near the destination folder. </w:t>
      </w:r>
      <w:r>
        <w:rPr>
          <w:rFonts w:ascii="Intel Clear" w:eastAsia="Intel Clear" w:hAnsi="Intel Clear" w:cs="Intel Clear"/>
          <w:i/>
        </w:rPr>
        <w:t>Make sure your destination folder is a C:// drive folder where you installed Quartus or your documents location where you want your project to be.</w:t>
      </w:r>
    </w:p>
    <w:p w14:paraId="1CDE39BA" w14:textId="77777777" w:rsidR="005875A0" w:rsidRDefault="005875A0" w:rsidP="005875A0">
      <w:pPr>
        <w:ind w:left="555" w:right="1118"/>
      </w:pPr>
      <w:r>
        <w:t xml:space="preserve">Select </w:t>
      </w:r>
      <w:r>
        <w:rPr>
          <w:rFonts w:ascii="Intel Clear" w:eastAsia="Intel Clear" w:hAnsi="Intel Clear" w:cs="Intel Clear"/>
          <w:b/>
        </w:rPr>
        <w:t xml:space="preserve">OK </w:t>
      </w:r>
      <w:r>
        <w:t>for the first screen that appears when the (.</w:t>
      </w:r>
      <w:proofErr w:type="spellStart"/>
      <w:r>
        <w:t>qar</w:t>
      </w:r>
      <w:proofErr w:type="spellEnd"/>
      <w:r>
        <w:t>) file opens.</w:t>
      </w:r>
    </w:p>
    <w:p w14:paraId="3A8D8F58" w14:textId="77777777" w:rsidR="000233BA" w:rsidRDefault="005875A0" w:rsidP="000233BA">
      <w:pPr>
        <w:keepNext/>
        <w:spacing w:after="383" w:line="259" w:lineRule="auto"/>
        <w:ind w:left="2268"/>
        <w:jc w:val="left"/>
      </w:pPr>
      <w:r>
        <w:rPr>
          <w:noProof/>
        </w:rPr>
        <w:drawing>
          <wp:inline distT="0" distB="0" distL="0" distR="0" wp14:anchorId="7EF4EA26" wp14:editId="14C7B6B5">
            <wp:extent cx="2888698" cy="1777116"/>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2"/>
                    <a:stretch>
                      <a:fillRect/>
                    </a:stretch>
                  </pic:blipFill>
                  <pic:spPr>
                    <a:xfrm>
                      <a:off x="0" y="0"/>
                      <a:ext cx="2888698" cy="1777116"/>
                    </a:xfrm>
                    <a:prstGeom prst="rect">
                      <a:avLst/>
                    </a:prstGeom>
                  </pic:spPr>
                </pic:pic>
              </a:graphicData>
            </a:graphic>
          </wp:inline>
        </w:drawing>
      </w:r>
    </w:p>
    <w:p w14:paraId="14594880" w14:textId="6BD78620" w:rsidR="005875A0" w:rsidRDefault="000233BA" w:rsidP="00045358">
      <w:pPr>
        <w:pStyle w:val="Caption"/>
        <w:jc w:val="center"/>
      </w:pPr>
      <w:r>
        <w:t xml:space="preserve">Figure </w:t>
      </w:r>
      <w:r>
        <w:fldChar w:fldCharType="begin"/>
      </w:r>
      <w:r>
        <w:instrText xml:space="preserve"> SEQ Figure \* ARABIC </w:instrText>
      </w:r>
      <w:r>
        <w:fldChar w:fldCharType="separate"/>
      </w:r>
      <w:r w:rsidR="00CC4201">
        <w:rPr>
          <w:noProof/>
        </w:rPr>
        <w:t>4</w:t>
      </w:r>
      <w:r>
        <w:fldChar w:fldCharType="end"/>
      </w:r>
      <w:r>
        <w:t>:</w:t>
      </w:r>
      <w:r w:rsidR="00045358" w:rsidRPr="00045358">
        <w:t xml:space="preserve"> </w:t>
      </w:r>
      <w:r w:rsidR="00045358">
        <w:t>Selecting Archive Name and Destination Folder for the .</w:t>
      </w:r>
      <w:proofErr w:type="spellStart"/>
      <w:r w:rsidR="00045358">
        <w:t>qar</w:t>
      </w:r>
      <w:proofErr w:type="spellEnd"/>
      <w:r w:rsidR="00045358">
        <w:t xml:space="preserve"> file. The name might differ based on the development board you are using.</w:t>
      </w:r>
    </w:p>
    <w:p w14:paraId="4CB975A4" w14:textId="77777777" w:rsidR="005875A0" w:rsidRDefault="005875A0" w:rsidP="005875A0">
      <w:r>
        <w:t>Once the (.</w:t>
      </w:r>
      <w:proofErr w:type="spellStart"/>
      <w:r>
        <w:t>qar</w:t>
      </w:r>
      <w:proofErr w:type="spellEnd"/>
      <w:r>
        <w:t>) is done unpacking all its files, you will be able to navigate around the main Quartus window. We will start building our system by using Platform Designer.</w:t>
      </w:r>
    </w:p>
    <w:p w14:paraId="01E2E50E" w14:textId="5622FC8D" w:rsidR="005875A0" w:rsidRDefault="005875A0" w:rsidP="00F50C80">
      <w:pPr>
        <w:pStyle w:val="Heading1"/>
        <w:spacing w:after="130"/>
        <w:ind w:left="-5" w:hanging="715"/>
      </w:pPr>
      <w:bookmarkStart w:id="32" w:name="_Toc78889384"/>
      <w:bookmarkStart w:id="33" w:name="_Toc78895402"/>
      <w:r>
        <w:t>P</w:t>
      </w:r>
      <w:r w:rsidR="00B14243">
        <w:t xml:space="preserve">art </w:t>
      </w:r>
      <w:r>
        <w:t xml:space="preserve">1: </w:t>
      </w:r>
      <w:bookmarkEnd w:id="32"/>
      <w:r w:rsidR="00B14243">
        <w:t>Hardware Design</w:t>
      </w:r>
      <w:bookmarkEnd w:id="33"/>
    </w:p>
    <w:p w14:paraId="787A00B5" w14:textId="77777777" w:rsidR="005875A0" w:rsidRDefault="005875A0" w:rsidP="00F50C80">
      <w:pPr>
        <w:pStyle w:val="Heading2"/>
        <w:ind w:left="-5" w:hanging="715"/>
      </w:pPr>
      <w:bookmarkStart w:id="34" w:name="_Toc78889385"/>
      <w:bookmarkStart w:id="35" w:name="_Toc78895403"/>
      <w:r>
        <w:t>Lab 1: Building Your Platform Designer Based Processor System</w:t>
      </w:r>
      <w:bookmarkEnd w:id="34"/>
      <w:bookmarkEnd w:id="35"/>
    </w:p>
    <w:p w14:paraId="7B7A098D" w14:textId="2B9DE076" w:rsidR="005875A0" w:rsidRDefault="005875A0" w:rsidP="005875A0">
      <w:pPr>
        <w:spacing w:after="384"/>
      </w:pPr>
      <w:r>
        <w:t xml:space="preserve">The Platform Designer system panel diagram illustrates what you are designing in the master (the </w:t>
      </w:r>
      <w:proofErr w:type="spellStart"/>
      <w:r>
        <w:t>Nios</w:t>
      </w:r>
      <w:proofErr w:type="spellEnd"/>
      <w:r>
        <w:t xml:space="preserve"> II processor), and 11 slave devices.</w:t>
      </w:r>
    </w:p>
    <w:p w14:paraId="13CD696D" w14:textId="77777777" w:rsidR="005875A0" w:rsidRDefault="005875A0" w:rsidP="005875A0">
      <w:pPr>
        <w:spacing w:after="320"/>
      </w:pPr>
      <w:r>
        <w:t>Building the Platform Designer system is a highly efficient way of designing systems with or without a processor.</w:t>
      </w:r>
    </w:p>
    <w:p w14:paraId="4A52302C" w14:textId="77777777" w:rsidR="005875A0" w:rsidRDefault="005875A0" w:rsidP="005875A0">
      <w:pPr>
        <w:spacing w:line="420" w:lineRule="auto"/>
        <w:ind w:left="531" w:hanging="279"/>
      </w:pPr>
      <w:r>
        <w:rPr>
          <w:rFonts w:ascii="Times New Roman" w:hAnsi="Times New Roman"/>
        </w:rPr>
        <w:t xml:space="preserve"> </w:t>
      </w:r>
      <w:r>
        <w:t xml:space="preserve">Launch Platform Designer tool from Quartus: </w:t>
      </w:r>
      <w:r>
        <w:rPr>
          <w:rFonts w:ascii="Intel Clear" w:eastAsia="Intel Clear" w:hAnsi="Intel Clear" w:cs="Intel Clear"/>
          <w:b/>
        </w:rPr>
        <w:t xml:space="preserve">Tools </w:t>
      </w:r>
      <w:r>
        <w:rPr>
          <w:rFonts w:ascii="Cambria" w:eastAsia="Cambria" w:hAnsi="Cambria" w:cs="Cambria"/>
        </w:rPr>
        <w:t xml:space="preserve">→ </w:t>
      </w:r>
      <w:r>
        <w:rPr>
          <w:rFonts w:ascii="Intel Clear" w:eastAsia="Intel Clear" w:hAnsi="Intel Clear" w:cs="Intel Clear"/>
          <w:b/>
        </w:rPr>
        <w:t xml:space="preserve">Platform Designer </w:t>
      </w:r>
      <w:r>
        <w:t>(or ”</w:t>
      </w:r>
      <w:proofErr w:type="spellStart"/>
      <w:r>
        <w:t>Qsys</w:t>
      </w:r>
      <w:proofErr w:type="spellEnd"/>
      <w:r>
        <w:t>” prior to version 17.1). The initial screen you should see looks like this:</w:t>
      </w:r>
    </w:p>
    <w:p w14:paraId="52500309" w14:textId="77777777" w:rsidR="00CC4C9D" w:rsidRDefault="005875A0" w:rsidP="00CC4C9D">
      <w:pPr>
        <w:keepNext/>
        <w:spacing w:after="383" w:line="259" w:lineRule="auto"/>
        <w:ind w:left="1134"/>
        <w:jc w:val="left"/>
      </w:pPr>
      <w:r>
        <w:rPr>
          <w:noProof/>
        </w:rPr>
        <w:drawing>
          <wp:inline distT="0" distB="0" distL="0" distR="0" wp14:anchorId="4CB8FDD1" wp14:editId="6FEE2060">
            <wp:extent cx="4321581" cy="258844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3"/>
                    <a:stretch>
                      <a:fillRect/>
                    </a:stretch>
                  </pic:blipFill>
                  <pic:spPr>
                    <a:xfrm>
                      <a:off x="0" y="0"/>
                      <a:ext cx="4321581" cy="2588447"/>
                    </a:xfrm>
                    <a:prstGeom prst="rect">
                      <a:avLst/>
                    </a:prstGeom>
                  </pic:spPr>
                </pic:pic>
              </a:graphicData>
            </a:graphic>
          </wp:inline>
        </w:drawing>
      </w:r>
    </w:p>
    <w:p w14:paraId="4E0EDCF4" w14:textId="794F94BF" w:rsidR="005875A0" w:rsidRDefault="00CC4C9D" w:rsidP="00CC4C9D">
      <w:pPr>
        <w:pStyle w:val="Caption"/>
        <w:jc w:val="center"/>
      </w:pPr>
      <w:r>
        <w:t xml:space="preserve">Figure </w:t>
      </w:r>
      <w:r>
        <w:fldChar w:fldCharType="begin"/>
      </w:r>
      <w:r>
        <w:instrText xml:space="preserve"> SEQ Figure \* ARABIC </w:instrText>
      </w:r>
      <w:r>
        <w:fldChar w:fldCharType="separate"/>
      </w:r>
      <w:r w:rsidR="00CC4201">
        <w:rPr>
          <w:noProof/>
        </w:rPr>
        <w:t>5</w:t>
      </w:r>
      <w:r>
        <w:fldChar w:fldCharType="end"/>
      </w:r>
      <w:r>
        <w:t xml:space="preserve">: </w:t>
      </w:r>
      <w:r>
        <w:t>Platform Designer Main Panel</w:t>
      </w:r>
    </w:p>
    <w:p w14:paraId="37C8BFA6" w14:textId="77777777" w:rsidR="005875A0" w:rsidRDefault="005875A0" w:rsidP="005875A0">
      <w:pPr>
        <w:spacing w:after="407"/>
      </w:pPr>
      <w:r>
        <w:t xml:space="preserve">Next, we will add the various components of the system and make the connections between them. By </w:t>
      </w:r>
      <w:proofErr w:type="gramStart"/>
      <w:r>
        <w:t>default</w:t>
      </w:r>
      <w:proofErr w:type="gramEnd"/>
      <w:r>
        <w:t xml:space="preserve"> Platform Designer inserts a clock module. We will connect to this later in the lab.</w:t>
      </w:r>
    </w:p>
    <w:p w14:paraId="2B6D1F8B" w14:textId="4BCE460D" w:rsidR="005875A0" w:rsidRDefault="005875A0" w:rsidP="00F50C80">
      <w:pPr>
        <w:pStyle w:val="Heading3"/>
        <w:tabs>
          <w:tab w:val="clear" w:pos="0"/>
          <w:tab w:val="num" w:pos="-720"/>
        </w:tabs>
        <w:ind w:left="-5" w:hanging="715"/>
      </w:pPr>
      <w:bookmarkStart w:id="36" w:name="_Toc78889386"/>
      <w:bookmarkStart w:id="37" w:name="_Toc78895404"/>
      <w:r>
        <w:t xml:space="preserve">Adding the </w:t>
      </w:r>
      <w:proofErr w:type="spellStart"/>
      <w:r>
        <w:t>Nios</w:t>
      </w:r>
      <w:proofErr w:type="spellEnd"/>
      <w:r>
        <w:t xml:space="preserve"> II Processor</w:t>
      </w:r>
      <w:bookmarkEnd w:id="36"/>
      <w:bookmarkEnd w:id="37"/>
    </w:p>
    <w:p w14:paraId="145FE1FA" w14:textId="77777777" w:rsidR="005875A0" w:rsidRDefault="005875A0" w:rsidP="005875A0">
      <w:pPr>
        <w:spacing w:after="320"/>
      </w:pPr>
      <w:r>
        <w:t>Look for the IP catalog tab in the top left of the Platform Designer window. Below the IP catalog tab, you can search for the various components you want to add to your system.</w:t>
      </w:r>
    </w:p>
    <w:p w14:paraId="3D6CFC6D" w14:textId="24647C5D" w:rsidR="005875A0" w:rsidRDefault="005875A0" w:rsidP="005875A0">
      <w:pPr>
        <w:spacing w:line="331" w:lineRule="auto"/>
        <w:ind w:left="531" w:hanging="279"/>
      </w:pPr>
      <w:r>
        <w:rPr>
          <w:rFonts w:ascii="Times New Roman" w:hAnsi="Times New Roman"/>
        </w:rPr>
        <w:t xml:space="preserve"> </w:t>
      </w:r>
      <w:r>
        <w:t xml:space="preserve">Enter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w:t>
      </w:r>
      <w:r>
        <w:t xml:space="preserve">in the search tab and select the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II Processor </w:t>
      </w:r>
      <w:r>
        <w:t xml:space="preserve">(not the Classic </w:t>
      </w:r>
      <w:proofErr w:type="spellStart"/>
      <w:r>
        <w:t>Nios</w:t>
      </w:r>
      <w:proofErr w:type="spellEnd"/>
      <w:r>
        <w:t xml:space="preserve"> II) from the library by double clicking. See </w:t>
      </w:r>
      <w:r w:rsidR="00B46D08">
        <w:fldChar w:fldCharType="begin"/>
      </w:r>
      <w:r w:rsidR="00B46D08">
        <w:instrText xml:space="preserve"> REF _Ref78891322 \h </w:instrText>
      </w:r>
      <w:r w:rsidR="00B46D08">
        <w:fldChar w:fldCharType="separate"/>
      </w:r>
      <w:r w:rsidR="00B46D08">
        <w:t xml:space="preserve">Figure </w:t>
      </w:r>
      <w:r w:rsidR="00B46D08">
        <w:rPr>
          <w:noProof/>
        </w:rPr>
        <w:t>6</w:t>
      </w:r>
      <w:r w:rsidR="00B46D08">
        <w:fldChar w:fldCharType="end"/>
      </w:r>
      <w:r>
        <w:t xml:space="preserve"> on the following page for example.</w:t>
      </w:r>
    </w:p>
    <w:p w14:paraId="191CBBD0" w14:textId="77777777" w:rsidR="005875A0" w:rsidRDefault="005875A0" w:rsidP="005875A0">
      <w:pPr>
        <w:spacing w:after="383" w:line="259" w:lineRule="auto"/>
        <w:ind w:left="567"/>
        <w:jc w:val="left"/>
      </w:pPr>
      <w:r>
        <w:rPr>
          <w:noProof/>
        </w:rPr>
        <w:drawing>
          <wp:inline distT="0" distB="0" distL="0" distR="0" wp14:anchorId="1D5D00D5" wp14:editId="13F5ABE5">
            <wp:extent cx="5049406" cy="3594161"/>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34"/>
                    <a:stretch>
                      <a:fillRect/>
                    </a:stretch>
                  </pic:blipFill>
                  <pic:spPr>
                    <a:xfrm>
                      <a:off x="0" y="0"/>
                      <a:ext cx="5049406" cy="3594161"/>
                    </a:xfrm>
                    <a:prstGeom prst="rect">
                      <a:avLst/>
                    </a:prstGeom>
                  </pic:spPr>
                </pic:pic>
              </a:graphicData>
            </a:graphic>
          </wp:inline>
        </w:drawing>
      </w:r>
    </w:p>
    <w:p w14:paraId="7E5DE8B6" w14:textId="667BE084" w:rsidR="005875A0" w:rsidRDefault="00CC4C9D" w:rsidP="00CC4C9D">
      <w:pPr>
        <w:pStyle w:val="Caption"/>
        <w:jc w:val="center"/>
      </w:pPr>
      <w:bookmarkStart w:id="38" w:name="_Ref78891322"/>
      <w:r>
        <w:t xml:space="preserve">Figure </w:t>
      </w:r>
      <w:r>
        <w:fldChar w:fldCharType="begin"/>
      </w:r>
      <w:r>
        <w:instrText xml:space="preserve"> SEQ Figure \* ARABIC </w:instrText>
      </w:r>
      <w:r>
        <w:fldChar w:fldCharType="separate"/>
      </w:r>
      <w:r w:rsidR="00CC4201">
        <w:rPr>
          <w:noProof/>
        </w:rPr>
        <w:t>6</w:t>
      </w:r>
      <w:r>
        <w:fldChar w:fldCharType="end"/>
      </w:r>
      <w:bookmarkEnd w:id="38"/>
      <w:r>
        <w:t xml:space="preserve">: </w:t>
      </w:r>
      <w:r w:rsidR="005875A0">
        <w:t>IP Catalog Tab</w:t>
      </w:r>
    </w:p>
    <w:p w14:paraId="73B57943" w14:textId="77777777" w:rsidR="005875A0" w:rsidRDefault="005875A0" w:rsidP="005875A0">
      <w:pPr>
        <w:spacing w:line="331" w:lineRule="auto"/>
        <w:ind w:left="531" w:hanging="279"/>
      </w:pPr>
      <w:r>
        <w:rPr>
          <w:rFonts w:ascii="Times New Roman" w:hAnsi="Times New Roman"/>
        </w:rPr>
        <w:t xml:space="preserve"> </w:t>
      </w:r>
      <w:r>
        <w:t xml:space="preserve">A configuration window will appear. Select the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II/e Processor</w:t>
      </w:r>
      <w:r>
        <w:t>. The ‘e’ stands for economy and the ‘f’ stands for fast. We will use the economy version in this lab.</w:t>
      </w:r>
    </w:p>
    <w:p w14:paraId="13F9F5F4" w14:textId="77777777" w:rsidR="005875A0" w:rsidRDefault="005875A0" w:rsidP="005875A0">
      <w:pPr>
        <w:spacing w:after="383" w:line="259" w:lineRule="auto"/>
        <w:ind w:left="1134"/>
        <w:jc w:val="left"/>
      </w:pPr>
      <w:r>
        <w:rPr>
          <w:noProof/>
        </w:rPr>
        <w:drawing>
          <wp:inline distT="0" distB="0" distL="0" distR="0" wp14:anchorId="52D032BA" wp14:editId="1836EECD">
            <wp:extent cx="4321506" cy="2791439"/>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5"/>
                    <a:stretch>
                      <a:fillRect/>
                    </a:stretch>
                  </pic:blipFill>
                  <pic:spPr>
                    <a:xfrm>
                      <a:off x="0" y="0"/>
                      <a:ext cx="4321506" cy="2791439"/>
                    </a:xfrm>
                    <a:prstGeom prst="rect">
                      <a:avLst/>
                    </a:prstGeom>
                  </pic:spPr>
                </pic:pic>
              </a:graphicData>
            </a:graphic>
          </wp:inline>
        </w:drawing>
      </w:r>
    </w:p>
    <w:p w14:paraId="775D59CB" w14:textId="48390392" w:rsidR="005875A0" w:rsidRDefault="00CC4C9D" w:rsidP="00F76755">
      <w:pPr>
        <w:pStyle w:val="Caption"/>
        <w:jc w:val="center"/>
      </w:pPr>
      <w:r>
        <w:t xml:space="preserve">Figure </w:t>
      </w:r>
      <w:r>
        <w:fldChar w:fldCharType="begin"/>
      </w:r>
      <w:r>
        <w:instrText xml:space="preserve"> SEQ Figure \* ARABIC </w:instrText>
      </w:r>
      <w:r>
        <w:fldChar w:fldCharType="separate"/>
      </w:r>
      <w:r w:rsidR="00CC4201">
        <w:rPr>
          <w:noProof/>
        </w:rPr>
        <w:t>7</w:t>
      </w:r>
      <w:r>
        <w:fldChar w:fldCharType="end"/>
      </w:r>
      <w:r w:rsidR="005875A0">
        <w:t xml:space="preserve">: </w:t>
      </w:r>
      <w:proofErr w:type="spellStart"/>
      <w:r w:rsidR="005875A0">
        <w:t>Nios</w:t>
      </w:r>
      <w:proofErr w:type="spellEnd"/>
      <w:r w:rsidR="005875A0">
        <w:t xml:space="preserve"> II Gen2 Configuration Panel</w:t>
      </w:r>
    </w:p>
    <w:p w14:paraId="534ABDE0" w14:textId="77777777" w:rsidR="005875A0" w:rsidRDefault="005875A0" w:rsidP="005875A0">
      <w:pPr>
        <w:spacing w:line="339" w:lineRule="auto"/>
        <w:ind w:left="531" w:hanging="279"/>
      </w:pPr>
      <w:r>
        <w:rPr>
          <w:rFonts w:ascii="Times New Roman" w:hAnsi="Times New Roman"/>
        </w:rPr>
        <w:t xml:space="preserve"> </w:t>
      </w:r>
      <w:r>
        <w:t xml:space="preserve">Aside from choosing ‘e’, keep the default settings and click </w:t>
      </w:r>
      <w:r>
        <w:rPr>
          <w:rFonts w:ascii="Intel Clear" w:eastAsia="Intel Clear" w:hAnsi="Intel Clear" w:cs="Intel Clear"/>
          <w:b/>
        </w:rPr>
        <w:t xml:space="preserve">Finish </w:t>
      </w:r>
      <w:r>
        <w:t xml:space="preserve">and you will see the </w:t>
      </w:r>
      <w:r>
        <w:rPr>
          <w:rFonts w:ascii="Intel Clear" w:eastAsia="Intel Clear" w:hAnsi="Intel Clear" w:cs="Intel Clear"/>
          <w:b/>
        </w:rPr>
        <w:t xml:space="preserve">nios2_gen2_0 </w:t>
      </w:r>
      <w:r>
        <w:t>processor in your connection diagram.</w:t>
      </w:r>
    </w:p>
    <w:p w14:paraId="75632166" w14:textId="77777777" w:rsidR="005875A0" w:rsidRDefault="005875A0" w:rsidP="005875A0">
      <w:pPr>
        <w:sectPr w:rsidR="005875A0">
          <w:headerReference w:type="even" r:id="rId36"/>
          <w:headerReference w:type="default" r:id="rId37"/>
          <w:footerReference w:type="even" r:id="rId38"/>
          <w:footerReference w:type="default" r:id="rId39"/>
          <w:headerReference w:type="first" r:id="rId40"/>
          <w:footerReference w:type="first" r:id="rId41"/>
          <w:pgSz w:w="11906" w:h="16838"/>
          <w:pgMar w:top="1002" w:right="1417" w:bottom="1069" w:left="1417" w:header="720" w:footer="472" w:gutter="0"/>
          <w:cols w:space="720"/>
          <w:titlePg/>
        </w:sectPr>
      </w:pPr>
    </w:p>
    <w:p w14:paraId="77053CE3" w14:textId="77777777" w:rsidR="005875A0" w:rsidRDefault="005875A0" w:rsidP="005875A0">
      <w:pPr>
        <w:spacing w:after="383" w:line="259" w:lineRule="auto"/>
        <w:ind w:left="1134"/>
        <w:jc w:val="left"/>
      </w:pPr>
      <w:r>
        <w:rPr>
          <w:noProof/>
        </w:rPr>
        <w:drawing>
          <wp:inline distT="0" distB="0" distL="0" distR="0" wp14:anchorId="0E73F12A" wp14:editId="10F77EB3">
            <wp:extent cx="4322015" cy="1864979"/>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2"/>
                    <a:stretch>
                      <a:fillRect/>
                    </a:stretch>
                  </pic:blipFill>
                  <pic:spPr>
                    <a:xfrm>
                      <a:off x="0" y="0"/>
                      <a:ext cx="4322015" cy="1864979"/>
                    </a:xfrm>
                    <a:prstGeom prst="rect">
                      <a:avLst/>
                    </a:prstGeom>
                  </pic:spPr>
                </pic:pic>
              </a:graphicData>
            </a:graphic>
          </wp:inline>
        </w:drawing>
      </w:r>
    </w:p>
    <w:p w14:paraId="1EFDD3F7" w14:textId="5A0E1CFE" w:rsidR="005875A0" w:rsidRDefault="00F76755" w:rsidP="00F76755">
      <w:pPr>
        <w:pStyle w:val="Caption"/>
        <w:jc w:val="center"/>
      </w:pPr>
      <w:r>
        <w:t xml:space="preserve">Figure </w:t>
      </w:r>
      <w:r>
        <w:fldChar w:fldCharType="begin"/>
      </w:r>
      <w:r>
        <w:instrText xml:space="preserve"> SEQ Figure \* ARABIC </w:instrText>
      </w:r>
      <w:r>
        <w:fldChar w:fldCharType="separate"/>
      </w:r>
      <w:r w:rsidR="00CC4201">
        <w:rPr>
          <w:noProof/>
        </w:rPr>
        <w:t>8</w:t>
      </w:r>
      <w:r>
        <w:fldChar w:fldCharType="end"/>
      </w:r>
      <w:r>
        <w:t xml:space="preserve">: </w:t>
      </w:r>
      <w:r w:rsidR="005875A0">
        <w:t>Platform Designer System Contents Panel</w:t>
      </w:r>
    </w:p>
    <w:p w14:paraId="0AB97C2E" w14:textId="77777777" w:rsidR="005875A0" w:rsidRDefault="005875A0" w:rsidP="005875A0">
      <w:pPr>
        <w:spacing w:after="359" w:line="272" w:lineRule="auto"/>
        <w:ind w:left="-5" w:right="76"/>
      </w:pPr>
      <w:r>
        <w:rPr>
          <w:rFonts w:ascii="Intel Clear" w:eastAsia="Intel Clear" w:hAnsi="Intel Clear" w:cs="Intel Clear"/>
          <w:i/>
          <w:color w:val="00AEEF"/>
          <w:sz w:val="24"/>
        </w:rPr>
        <w:t>For now, don’t worry about the system errors reported. We will address them soon.</w:t>
      </w:r>
    </w:p>
    <w:p w14:paraId="08DDB533" w14:textId="77777777" w:rsidR="005875A0" w:rsidRDefault="005875A0" w:rsidP="005875A0">
      <w:pPr>
        <w:spacing w:after="407"/>
        <w:ind w:right="1118"/>
      </w:pPr>
      <w:r>
        <w:t>Note Platform Designer has a very elegant and efficient way of making connections by clicking on the nodes or ‘wires’ in the connections panel on the second column from the left. You can add the connections as you add components, but it’s often easier to make all the connections once you have finished adding the various blocks.</w:t>
      </w:r>
    </w:p>
    <w:p w14:paraId="3C7D19C1" w14:textId="4492BB7F" w:rsidR="005875A0" w:rsidRDefault="005875A0" w:rsidP="005875A0">
      <w:pPr>
        <w:pStyle w:val="Heading3"/>
        <w:ind w:left="-5"/>
      </w:pPr>
      <w:bookmarkStart w:id="39" w:name="_Toc78889387"/>
      <w:bookmarkStart w:id="40" w:name="_Toc78895405"/>
      <w:r>
        <w:t xml:space="preserve">Adding </w:t>
      </w:r>
      <w:proofErr w:type="gramStart"/>
      <w:r>
        <w:t>On</w:t>
      </w:r>
      <w:proofErr w:type="gramEnd"/>
      <w:r>
        <w:t xml:space="preserve"> Chip Memory</w:t>
      </w:r>
      <w:bookmarkEnd w:id="39"/>
      <w:bookmarkEnd w:id="40"/>
    </w:p>
    <w:p w14:paraId="2651CBBE" w14:textId="77777777" w:rsidR="005875A0" w:rsidRDefault="005875A0" w:rsidP="005875A0">
      <w:pPr>
        <w:spacing w:after="39"/>
        <w:ind w:right="1118"/>
      </w:pPr>
      <w:r>
        <w:t xml:space="preserve">With the </w:t>
      </w:r>
      <w:proofErr w:type="spellStart"/>
      <w:r>
        <w:t>Nios</w:t>
      </w:r>
      <w:proofErr w:type="spellEnd"/>
      <w:r>
        <w:t xml:space="preserve"> II processor added, you still need to add: </w:t>
      </w:r>
      <w:r>
        <w:rPr>
          <w:rFonts w:ascii="Intel Clear" w:eastAsia="Intel Clear" w:hAnsi="Intel Clear" w:cs="Intel Clear"/>
          <w:b/>
        </w:rPr>
        <w:t>On Chip Memory</w:t>
      </w:r>
      <w:r>
        <w:t xml:space="preserve">, </w:t>
      </w:r>
      <w:r>
        <w:rPr>
          <w:rFonts w:ascii="Intel Clear" w:eastAsia="Intel Clear" w:hAnsi="Intel Clear" w:cs="Intel Clear"/>
          <w:b/>
        </w:rPr>
        <w:t>JTAG UART</w:t>
      </w:r>
      <w:r>
        <w:t xml:space="preserve">, </w:t>
      </w:r>
      <w:proofErr w:type="spellStart"/>
      <w:r>
        <w:rPr>
          <w:rFonts w:ascii="Intel Clear" w:eastAsia="Intel Clear" w:hAnsi="Intel Clear" w:cs="Intel Clear"/>
          <w:b/>
        </w:rPr>
        <w:t>pushbuttoninputs</w:t>
      </w:r>
      <w:proofErr w:type="spellEnd"/>
      <w:r>
        <w:t xml:space="preserve">, </w:t>
      </w:r>
      <w:proofErr w:type="spellStart"/>
      <w:r>
        <w:rPr>
          <w:rFonts w:ascii="Intel Clear" w:eastAsia="Intel Clear" w:hAnsi="Intel Clear" w:cs="Intel Clear"/>
          <w:b/>
        </w:rPr>
        <w:t>switchinputs</w:t>
      </w:r>
      <w:proofErr w:type="spellEnd"/>
      <w:r>
        <w:t xml:space="preserve">, </w:t>
      </w:r>
      <w:proofErr w:type="spellStart"/>
      <w:r>
        <w:rPr>
          <w:rFonts w:ascii="Intel Clear" w:eastAsia="Intel Clear" w:hAnsi="Intel Clear" w:cs="Intel Clear"/>
          <w:b/>
        </w:rPr>
        <w:t>LEDoutputs</w:t>
      </w:r>
      <w:proofErr w:type="spellEnd"/>
      <w:r>
        <w:t xml:space="preserve">, and the </w:t>
      </w:r>
      <w:r>
        <w:rPr>
          <w:rFonts w:ascii="Intel Clear" w:eastAsia="Intel Clear" w:hAnsi="Intel Clear" w:cs="Intel Clear"/>
          <w:b/>
        </w:rPr>
        <w:t xml:space="preserve">7-segmentdisplayoutput </w:t>
      </w:r>
      <w:r>
        <w:t>to your system.</w:t>
      </w:r>
    </w:p>
    <w:p w14:paraId="2B020E91" w14:textId="77777777" w:rsidR="005875A0" w:rsidRDefault="005875A0" w:rsidP="005875A0">
      <w:pPr>
        <w:spacing w:after="383" w:line="259" w:lineRule="auto"/>
        <w:ind w:left="1417"/>
        <w:jc w:val="left"/>
      </w:pPr>
      <w:r>
        <w:rPr>
          <w:noProof/>
        </w:rPr>
        <w:drawing>
          <wp:inline distT="0" distB="0" distL="0" distR="0" wp14:anchorId="01C4537A" wp14:editId="63C31682">
            <wp:extent cx="3964897" cy="3039404"/>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3"/>
                    <a:stretch>
                      <a:fillRect/>
                    </a:stretch>
                  </pic:blipFill>
                  <pic:spPr>
                    <a:xfrm>
                      <a:off x="0" y="0"/>
                      <a:ext cx="3964897" cy="3039404"/>
                    </a:xfrm>
                    <a:prstGeom prst="rect">
                      <a:avLst/>
                    </a:prstGeom>
                  </pic:spPr>
                </pic:pic>
              </a:graphicData>
            </a:graphic>
          </wp:inline>
        </w:drawing>
      </w:r>
    </w:p>
    <w:p w14:paraId="08F5A2A7" w14:textId="5657D3DD" w:rsidR="005875A0" w:rsidRDefault="00F76755" w:rsidP="00F76755">
      <w:pPr>
        <w:pStyle w:val="Caption"/>
        <w:jc w:val="center"/>
      </w:pPr>
      <w:r>
        <w:t xml:space="preserve">Figure </w:t>
      </w:r>
      <w:r>
        <w:fldChar w:fldCharType="begin"/>
      </w:r>
      <w:r>
        <w:instrText xml:space="preserve"> SEQ Figure \* ARABIC </w:instrText>
      </w:r>
      <w:r>
        <w:fldChar w:fldCharType="separate"/>
      </w:r>
      <w:r w:rsidR="00CC4201">
        <w:rPr>
          <w:noProof/>
        </w:rPr>
        <w:t>9</w:t>
      </w:r>
      <w:r>
        <w:fldChar w:fldCharType="end"/>
      </w:r>
      <w:r>
        <w:t xml:space="preserve">: </w:t>
      </w:r>
      <w:r w:rsidR="005875A0">
        <w:t>IP Catalog Search for On-Chip Memory</w:t>
      </w:r>
    </w:p>
    <w:p w14:paraId="526D8934" w14:textId="77777777" w:rsidR="005875A0" w:rsidRDefault="005875A0" w:rsidP="005875A0">
      <w:pPr>
        <w:spacing w:line="339" w:lineRule="auto"/>
        <w:ind w:left="531" w:right="1118" w:hanging="279"/>
      </w:pPr>
      <w:r>
        <w:rPr>
          <w:rFonts w:ascii="Times New Roman" w:hAnsi="Times New Roman"/>
        </w:rPr>
        <w:t xml:space="preserve"> </w:t>
      </w:r>
      <w:r>
        <w:t xml:space="preserve">Search for </w:t>
      </w:r>
      <w:r>
        <w:rPr>
          <w:rFonts w:ascii="Intel Clear" w:eastAsia="Intel Clear" w:hAnsi="Intel Clear" w:cs="Intel Clear"/>
          <w:b/>
        </w:rPr>
        <w:t xml:space="preserve">memory </w:t>
      </w:r>
      <w:r>
        <w:t xml:space="preserve">in the IP catalog. You will see many options for memory. Select </w:t>
      </w:r>
      <w:proofErr w:type="gramStart"/>
      <w:r>
        <w:rPr>
          <w:rFonts w:ascii="Intel Clear" w:eastAsia="Intel Clear" w:hAnsi="Intel Clear" w:cs="Intel Clear"/>
          <w:b/>
        </w:rPr>
        <w:t>On</w:t>
      </w:r>
      <w:proofErr w:type="gramEnd"/>
      <w:r>
        <w:rPr>
          <w:rFonts w:ascii="Intel Clear" w:eastAsia="Intel Clear" w:hAnsi="Intel Clear" w:cs="Intel Clear"/>
          <w:b/>
        </w:rPr>
        <w:t xml:space="preserve"> Chip Memory </w:t>
      </w:r>
      <w:r>
        <w:rPr>
          <w:rFonts w:ascii="Cambria" w:eastAsia="Cambria" w:hAnsi="Cambria" w:cs="Cambria"/>
        </w:rPr>
        <w:t xml:space="preserve">→ </w:t>
      </w:r>
      <w:r>
        <w:rPr>
          <w:rFonts w:ascii="Intel Clear" w:eastAsia="Intel Clear" w:hAnsi="Intel Clear" w:cs="Intel Clear"/>
          <w:b/>
        </w:rPr>
        <w:t xml:space="preserve">On-Chip Memory (RAM or ROM) </w:t>
      </w:r>
      <w:r>
        <w:t>as shown above.</w:t>
      </w:r>
    </w:p>
    <w:p w14:paraId="4F3573FF" w14:textId="77777777" w:rsidR="005875A0" w:rsidRDefault="005875A0" w:rsidP="005875A0">
      <w:pPr>
        <w:spacing w:after="306"/>
        <w:ind w:left="262" w:right="1118"/>
      </w:pPr>
      <w:r>
        <w:rPr>
          <w:rFonts w:ascii="Times New Roman" w:hAnsi="Times New Roman"/>
        </w:rPr>
        <w:t xml:space="preserve"> </w:t>
      </w:r>
      <w:r>
        <w:t xml:space="preserve">Double click on the component or click </w:t>
      </w:r>
      <w:r>
        <w:rPr>
          <w:rFonts w:ascii="Intel Clear" w:eastAsia="Intel Clear" w:hAnsi="Intel Clear" w:cs="Intel Clear"/>
          <w:b/>
        </w:rPr>
        <w:t>Add</w:t>
      </w:r>
      <w:r>
        <w:t>.</w:t>
      </w:r>
    </w:p>
    <w:p w14:paraId="50AFCAE3" w14:textId="77777777" w:rsidR="005875A0" w:rsidRDefault="005875A0" w:rsidP="005875A0">
      <w:pPr>
        <w:spacing w:after="206" w:line="320" w:lineRule="auto"/>
        <w:ind w:left="531" w:right="1118" w:hanging="279"/>
      </w:pPr>
      <w:r>
        <w:rPr>
          <w:rFonts w:ascii="Times New Roman" w:hAnsi="Times New Roman"/>
        </w:rPr>
        <w:t xml:space="preserve"> </w:t>
      </w:r>
      <w:r>
        <w:t xml:space="preserve">In the component settings memory panel that pops up, you need to change the memory size from 4096 to </w:t>
      </w:r>
      <w:r>
        <w:rPr>
          <w:rFonts w:ascii="Intel Clear" w:eastAsia="Intel Clear" w:hAnsi="Intel Clear" w:cs="Intel Clear"/>
          <w:b/>
        </w:rPr>
        <w:t>65,536</w:t>
      </w:r>
      <w:r>
        <w:t>. This will ensure that you have a plenty of space for your software program.</w:t>
      </w:r>
    </w:p>
    <w:p w14:paraId="03074AB9" w14:textId="77777777" w:rsidR="005875A0" w:rsidRDefault="005875A0" w:rsidP="005875A0">
      <w:pPr>
        <w:spacing w:line="331" w:lineRule="auto"/>
        <w:ind w:left="531" w:right="1118" w:hanging="279"/>
      </w:pPr>
      <w:r>
        <w:rPr>
          <w:rFonts w:ascii="Times New Roman" w:hAnsi="Times New Roman"/>
        </w:rPr>
        <w:t xml:space="preserve"> </w:t>
      </w:r>
      <w:r>
        <w:t xml:space="preserve">Uncheck </w:t>
      </w:r>
      <w:r>
        <w:rPr>
          <w:rFonts w:ascii="Intel Clear" w:eastAsia="Intel Clear" w:hAnsi="Intel Clear" w:cs="Intel Clear"/>
          <w:b/>
        </w:rPr>
        <w:t>Initialize memory content</w:t>
      </w:r>
      <w:r>
        <w:t>. This feature includes the software executable in the hardware image. For this lab, you will initialize the software executable from Eclipse.</w:t>
      </w:r>
    </w:p>
    <w:p w14:paraId="49CA5008" w14:textId="77777777" w:rsidR="005875A0" w:rsidRDefault="005875A0" w:rsidP="005875A0">
      <w:pPr>
        <w:spacing w:after="383" w:line="259" w:lineRule="auto"/>
        <w:ind w:left="567"/>
        <w:jc w:val="left"/>
      </w:pPr>
      <w:r>
        <w:rPr>
          <w:noProof/>
        </w:rPr>
        <w:drawing>
          <wp:inline distT="0" distB="0" distL="0" distR="0" wp14:anchorId="4E4352FE" wp14:editId="07D3BBFC">
            <wp:extent cx="5045677" cy="3803836"/>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4"/>
                    <a:stretch>
                      <a:fillRect/>
                    </a:stretch>
                  </pic:blipFill>
                  <pic:spPr>
                    <a:xfrm>
                      <a:off x="0" y="0"/>
                      <a:ext cx="5045677" cy="3803836"/>
                    </a:xfrm>
                    <a:prstGeom prst="rect">
                      <a:avLst/>
                    </a:prstGeom>
                  </pic:spPr>
                </pic:pic>
              </a:graphicData>
            </a:graphic>
          </wp:inline>
        </w:drawing>
      </w:r>
    </w:p>
    <w:p w14:paraId="716D1EEB" w14:textId="4532E2E0" w:rsidR="005875A0" w:rsidRDefault="00F76755" w:rsidP="00F76755">
      <w:pPr>
        <w:pStyle w:val="Caption"/>
        <w:jc w:val="center"/>
      </w:pPr>
      <w:r>
        <w:t xml:space="preserve">Figure </w:t>
      </w:r>
      <w:r>
        <w:fldChar w:fldCharType="begin"/>
      </w:r>
      <w:r>
        <w:instrText xml:space="preserve"> SEQ Figure \* ARABIC </w:instrText>
      </w:r>
      <w:r>
        <w:fldChar w:fldCharType="separate"/>
      </w:r>
      <w:r w:rsidR="00CC4201">
        <w:rPr>
          <w:noProof/>
        </w:rPr>
        <w:t>10</w:t>
      </w:r>
      <w:r>
        <w:fldChar w:fldCharType="end"/>
      </w:r>
      <w:r>
        <w:t xml:space="preserve">: </w:t>
      </w:r>
      <w:r w:rsidR="005875A0">
        <w:t>On-Chip Memory Configuration Panel</w:t>
      </w:r>
    </w:p>
    <w:p w14:paraId="02481051" w14:textId="77777777" w:rsidR="005875A0" w:rsidRDefault="005875A0" w:rsidP="005875A0">
      <w:pPr>
        <w:spacing w:after="159" w:line="331" w:lineRule="auto"/>
        <w:ind w:left="531" w:right="1118" w:hanging="279"/>
      </w:pPr>
      <w:r>
        <w:rPr>
          <w:rFonts w:ascii="Times New Roman" w:hAnsi="Times New Roman"/>
        </w:rPr>
        <w:t xml:space="preserve"> </w:t>
      </w:r>
      <w:r>
        <w:t xml:space="preserve">Click </w:t>
      </w:r>
      <w:r>
        <w:rPr>
          <w:rFonts w:ascii="Intel Clear" w:eastAsia="Intel Clear" w:hAnsi="Intel Clear" w:cs="Intel Clear"/>
          <w:b/>
        </w:rPr>
        <w:t xml:space="preserve">Finish </w:t>
      </w:r>
      <w:r>
        <w:t>and you will now see a total of three components in your Platform Designer system:</w:t>
      </w:r>
    </w:p>
    <w:p w14:paraId="21A6991E" w14:textId="77777777" w:rsidR="005875A0" w:rsidRDefault="005875A0" w:rsidP="005875A0">
      <w:pPr>
        <w:numPr>
          <w:ilvl w:val="0"/>
          <w:numId w:val="33"/>
        </w:numPr>
        <w:spacing w:before="0" w:after="153" w:line="259" w:lineRule="auto"/>
        <w:ind w:hanging="185"/>
        <w:jc w:val="left"/>
      </w:pPr>
      <w:r>
        <w:rPr>
          <w:rFonts w:ascii="Consolas" w:eastAsia="Consolas" w:hAnsi="Consolas" w:cs="Consolas"/>
        </w:rPr>
        <w:t>clk_0</w:t>
      </w:r>
    </w:p>
    <w:p w14:paraId="0F4CD564" w14:textId="77777777" w:rsidR="005875A0" w:rsidRDefault="005875A0" w:rsidP="005875A0">
      <w:pPr>
        <w:numPr>
          <w:ilvl w:val="0"/>
          <w:numId w:val="33"/>
        </w:numPr>
        <w:spacing w:before="0" w:after="153" w:line="259" w:lineRule="auto"/>
        <w:ind w:hanging="185"/>
        <w:jc w:val="left"/>
      </w:pPr>
      <w:r>
        <w:rPr>
          <w:rFonts w:ascii="Consolas" w:eastAsia="Consolas" w:hAnsi="Consolas" w:cs="Consolas"/>
        </w:rPr>
        <w:t>nios2_gen2_0</w:t>
      </w:r>
    </w:p>
    <w:p w14:paraId="11A31E5E" w14:textId="77777777" w:rsidR="005875A0" w:rsidRDefault="005875A0" w:rsidP="005875A0">
      <w:pPr>
        <w:numPr>
          <w:ilvl w:val="0"/>
          <w:numId w:val="33"/>
        </w:numPr>
        <w:spacing w:before="0" w:after="297" w:line="259" w:lineRule="auto"/>
        <w:ind w:hanging="185"/>
        <w:jc w:val="left"/>
      </w:pPr>
      <w:r>
        <w:rPr>
          <w:rFonts w:ascii="Consolas" w:eastAsia="Consolas" w:hAnsi="Consolas" w:cs="Consolas"/>
        </w:rPr>
        <w:t>onchip_memory2_0</w:t>
      </w:r>
    </w:p>
    <w:p w14:paraId="39D0C91A" w14:textId="0D8EDB9E" w:rsidR="005875A0" w:rsidRDefault="005875A0" w:rsidP="005875A0">
      <w:pPr>
        <w:ind w:right="1118"/>
      </w:pPr>
      <w:r>
        <w:t xml:space="preserve">See </w:t>
      </w:r>
      <w:r w:rsidR="00097684">
        <w:fldChar w:fldCharType="begin"/>
      </w:r>
      <w:r w:rsidR="00097684">
        <w:instrText xml:space="preserve"> REF _Ref78891352 \h </w:instrText>
      </w:r>
      <w:r w:rsidR="00097684">
        <w:fldChar w:fldCharType="separate"/>
      </w:r>
      <w:r w:rsidR="00097684">
        <w:t xml:space="preserve">Figure </w:t>
      </w:r>
      <w:r w:rsidR="00097684">
        <w:rPr>
          <w:noProof/>
        </w:rPr>
        <w:t>11</w:t>
      </w:r>
      <w:r w:rsidR="00097684">
        <w:fldChar w:fldCharType="end"/>
      </w:r>
      <w:r w:rsidR="00097684">
        <w:t xml:space="preserve"> </w:t>
      </w:r>
      <w:r>
        <w:t>on the following page for what your Platform Designer window should look like at this point in the lab.</w:t>
      </w:r>
    </w:p>
    <w:p w14:paraId="19BFB2D4" w14:textId="77777777" w:rsidR="005875A0" w:rsidRDefault="005875A0" w:rsidP="005875A0">
      <w:pPr>
        <w:spacing w:after="383" w:line="259" w:lineRule="auto"/>
        <w:ind w:left="567"/>
        <w:jc w:val="left"/>
      </w:pPr>
      <w:r>
        <w:rPr>
          <w:noProof/>
        </w:rPr>
        <w:drawing>
          <wp:inline distT="0" distB="0" distL="0" distR="0" wp14:anchorId="60DF60A0" wp14:editId="748ACF29">
            <wp:extent cx="5042291" cy="2170265"/>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45"/>
                    <a:stretch>
                      <a:fillRect/>
                    </a:stretch>
                  </pic:blipFill>
                  <pic:spPr>
                    <a:xfrm>
                      <a:off x="0" y="0"/>
                      <a:ext cx="5042291" cy="2170265"/>
                    </a:xfrm>
                    <a:prstGeom prst="rect">
                      <a:avLst/>
                    </a:prstGeom>
                  </pic:spPr>
                </pic:pic>
              </a:graphicData>
            </a:graphic>
          </wp:inline>
        </w:drawing>
      </w:r>
    </w:p>
    <w:p w14:paraId="6A3C3452" w14:textId="414BDDD2" w:rsidR="005875A0" w:rsidRDefault="00F76755" w:rsidP="00F76755">
      <w:pPr>
        <w:pStyle w:val="Caption"/>
        <w:jc w:val="center"/>
      </w:pPr>
      <w:bookmarkStart w:id="41" w:name="_Ref78891352"/>
      <w:r>
        <w:t xml:space="preserve">Figure </w:t>
      </w:r>
      <w:r>
        <w:fldChar w:fldCharType="begin"/>
      </w:r>
      <w:r>
        <w:instrText xml:space="preserve"> SEQ Figure \* ARABIC </w:instrText>
      </w:r>
      <w:r>
        <w:fldChar w:fldCharType="separate"/>
      </w:r>
      <w:r w:rsidR="00CC4201">
        <w:rPr>
          <w:noProof/>
        </w:rPr>
        <w:t>11</w:t>
      </w:r>
      <w:r>
        <w:fldChar w:fldCharType="end"/>
      </w:r>
      <w:bookmarkEnd w:id="41"/>
      <w:r>
        <w:t xml:space="preserve">: </w:t>
      </w:r>
      <w:r w:rsidR="005875A0">
        <w:t xml:space="preserve">System Contents with </w:t>
      </w:r>
      <w:proofErr w:type="spellStart"/>
      <w:r w:rsidR="005875A0">
        <w:t>Nios</w:t>
      </w:r>
      <w:proofErr w:type="spellEnd"/>
      <w:r w:rsidR="005875A0">
        <w:t xml:space="preserve"> II and On-Chip Memory</w:t>
      </w:r>
    </w:p>
    <w:p w14:paraId="22B02EAB" w14:textId="73BCD76E" w:rsidR="005875A0" w:rsidRDefault="005875A0" w:rsidP="005875A0">
      <w:pPr>
        <w:pStyle w:val="Heading3"/>
        <w:ind w:left="-5"/>
      </w:pPr>
      <w:bookmarkStart w:id="42" w:name="_Toc78889388"/>
      <w:bookmarkStart w:id="43" w:name="_Toc78895406"/>
      <w:r>
        <w:t>Adding the JTAG UART Component</w:t>
      </w:r>
      <w:bookmarkEnd w:id="42"/>
      <w:bookmarkEnd w:id="43"/>
    </w:p>
    <w:p w14:paraId="5BFB19C8" w14:textId="77777777" w:rsidR="005875A0" w:rsidRDefault="005875A0" w:rsidP="005875A0">
      <w:pPr>
        <w:spacing w:after="266"/>
        <w:ind w:right="1118"/>
      </w:pPr>
      <w:r>
        <w:t>The next component you will add is the JTAG UART.</w:t>
      </w:r>
    </w:p>
    <w:p w14:paraId="4B18E852" w14:textId="77777777" w:rsidR="005875A0" w:rsidRDefault="005875A0" w:rsidP="005875A0">
      <w:pPr>
        <w:spacing w:after="290" w:line="259" w:lineRule="auto"/>
        <w:ind w:right="1118"/>
        <w:jc w:val="right"/>
      </w:pPr>
      <w:r>
        <w:rPr>
          <w:rFonts w:ascii="Times New Roman" w:hAnsi="Times New Roman"/>
        </w:rPr>
        <w:t xml:space="preserve"> </w:t>
      </w:r>
      <w:r>
        <w:t xml:space="preserve">Search for </w:t>
      </w:r>
      <w:r>
        <w:rPr>
          <w:rFonts w:ascii="Intel Clear" w:eastAsia="Intel Clear" w:hAnsi="Intel Clear" w:cs="Intel Clear"/>
          <w:b/>
        </w:rPr>
        <w:t xml:space="preserve">JTAG </w:t>
      </w:r>
      <w:r>
        <w:t xml:space="preserve">in the IP catalog and locate the </w:t>
      </w:r>
      <w:r>
        <w:rPr>
          <w:rFonts w:ascii="Intel Clear" w:eastAsia="Intel Clear" w:hAnsi="Intel Clear" w:cs="Intel Clear"/>
          <w:b/>
        </w:rPr>
        <w:t>JTAG UART</w:t>
      </w:r>
      <w:r>
        <w:t xml:space="preserve">. Double click or click </w:t>
      </w:r>
      <w:r>
        <w:rPr>
          <w:rFonts w:ascii="Intel Clear" w:eastAsia="Intel Clear" w:hAnsi="Intel Clear" w:cs="Intel Clear"/>
          <w:b/>
        </w:rPr>
        <w:t>Add</w:t>
      </w:r>
      <w:r>
        <w:t>.</w:t>
      </w:r>
    </w:p>
    <w:p w14:paraId="15956364" w14:textId="77777777" w:rsidR="005875A0" w:rsidRDefault="005875A0" w:rsidP="005875A0">
      <w:pPr>
        <w:spacing w:after="56"/>
        <w:ind w:left="262" w:right="1118"/>
      </w:pPr>
      <w:r>
        <w:rPr>
          <w:rFonts w:ascii="Times New Roman" w:hAnsi="Times New Roman"/>
        </w:rPr>
        <w:t xml:space="preserve"> </w:t>
      </w:r>
      <w:r>
        <w:t xml:space="preserve">Keep the default settings and click </w:t>
      </w:r>
      <w:r>
        <w:rPr>
          <w:rFonts w:ascii="Intel Clear" w:eastAsia="Intel Clear" w:hAnsi="Intel Clear" w:cs="Intel Clear"/>
          <w:b/>
        </w:rPr>
        <w:t>Finish</w:t>
      </w:r>
      <w:r>
        <w:t>.</w:t>
      </w:r>
    </w:p>
    <w:p w14:paraId="1F129F63" w14:textId="77777777" w:rsidR="005875A0" w:rsidRDefault="005875A0" w:rsidP="005875A0">
      <w:pPr>
        <w:spacing w:after="383" w:line="259" w:lineRule="auto"/>
        <w:ind w:left="567"/>
        <w:jc w:val="left"/>
      </w:pPr>
      <w:r>
        <w:rPr>
          <w:noProof/>
        </w:rPr>
        <w:drawing>
          <wp:inline distT="0" distB="0" distL="0" distR="0" wp14:anchorId="0C3A4D76" wp14:editId="33BA5B32">
            <wp:extent cx="5040233" cy="3397311"/>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6"/>
                    <a:stretch>
                      <a:fillRect/>
                    </a:stretch>
                  </pic:blipFill>
                  <pic:spPr>
                    <a:xfrm>
                      <a:off x="0" y="0"/>
                      <a:ext cx="5040233" cy="3397311"/>
                    </a:xfrm>
                    <a:prstGeom prst="rect">
                      <a:avLst/>
                    </a:prstGeom>
                  </pic:spPr>
                </pic:pic>
              </a:graphicData>
            </a:graphic>
          </wp:inline>
        </w:drawing>
      </w:r>
    </w:p>
    <w:p w14:paraId="28796B50" w14:textId="2591AA11" w:rsidR="005875A0" w:rsidRDefault="00D745B7" w:rsidP="00D745B7">
      <w:pPr>
        <w:pStyle w:val="Caption"/>
        <w:jc w:val="center"/>
      </w:pPr>
      <w:r>
        <w:t xml:space="preserve">Figure </w:t>
      </w:r>
      <w:r>
        <w:fldChar w:fldCharType="begin"/>
      </w:r>
      <w:r>
        <w:instrText xml:space="preserve"> SEQ Figure \* ARABIC </w:instrText>
      </w:r>
      <w:r>
        <w:fldChar w:fldCharType="separate"/>
      </w:r>
      <w:r w:rsidR="00CC4201">
        <w:rPr>
          <w:noProof/>
        </w:rPr>
        <w:t>12</w:t>
      </w:r>
      <w:r>
        <w:fldChar w:fldCharType="end"/>
      </w:r>
      <w:r>
        <w:t xml:space="preserve">: </w:t>
      </w:r>
      <w:r w:rsidR="005875A0">
        <w:t>JTAG UART Configuration Panel</w:t>
      </w:r>
    </w:p>
    <w:p w14:paraId="5516A770" w14:textId="1363D6A6" w:rsidR="005875A0" w:rsidRDefault="005875A0" w:rsidP="005875A0">
      <w:pPr>
        <w:pStyle w:val="Heading3"/>
        <w:ind w:left="-5"/>
      </w:pPr>
      <w:bookmarkStart w:id="44" w:name="_Toc78889389"/>
      <w:bookmarkStart w:id="45" w:name="_Toc78895407"/>
      <w:r>
        <w:t>Adding Parallel IO (PIO)</w:t>
      </w:r>
      <w:bookmarkEnd w:id="44"/>
      <w:bookmarkEnd w:id="45"/>
    </w:p>
    <w:p w14:paraId="6122698C" w14:textId="77777777" w:rsidR="005875A0" w:rsidRDefault="005875A0" w:rsidP="005875A0">
      <w:pPr>
        <w:ind w:right="1118"/>
      </w:pPr>
      <w:r>
        <w:t xml:space="preserve">The next five components, which handle the interfacing of the </w:t>
      </w:r>
      <w:r>
        <w:rPr>
          <w:rFonts w:ascii="Intel Clear" w:eastAsia="Intel Clear" w:hAnsi="Intel Clear" w:cs="Intel Clear"/>
          <w:i/>
        </w:rPr>
        <w:t>switches</w:t>
      </w:r>
      <w:r>
        <w:t xml:space="preserve">, </w:t>
      </w:r>
      <w:r>
        <w:rPr>
          <w:rFonts w:ascii="Intel Clear" w:eastAsia="Intel Clear" w:hAnsi="Intel Clear" w:cs="Intel Clear"/>
          <w:i/>
        </w:rPr>
        <w:t>pushbuttons</w:t>
      </w:r>
      <w:r>
        <w:t xml:space="preserve">, and </w:t>
      </w:r>
      <w:r>
        <w:rPr>
          <w:rFonts w:ascii="Intel Clear" w:eastAsia="Intel Clear" w:hAnsi="Intel Clear" w:cs="Intel Clear"/>
          <w:i/>
        </w:rPr>
        <w:t>LEDs</w:t>
      </w:r>
      <w:r>
        <w:t xml:space="preserve">, are configured instances of </w:t>
      </w:r>
      <w:proofErr w:type="gramStart"/>
      <w:r>
        <w:t>general purpose</w:t>
      </w:r>
      <w:proofErr w:type="gramEnd"/>
      <w:r>
        <w:t xml:space="preserve"> parallel IO components in the IP catalog.</w:t>
      </w:r>
    </w:p>
    <w:p w14:paraId="0038155A" w14:textId="77777777" w:rsidR="005875A0" w:rsidRDefault="005875A0" w:rsidP="005875A0">
      <w:pPr>
        <w:spacing w:after="319"/>
        <w:ind w:right="1118"/>
      </w:pPr>
      <w:r>
        <w:t>By using the PIO block for the switches, buttons, and LEDs you will be able to map these values to an address space, and your C code will read and write these components.</w:t>
      </w:r>
    </w:p>
    <w:p w14:paraId="0297C9FB" w14:textId="77777777" w:rsidR="005875A0" w:rsidRDefault="005875A0" w:rsidP="005875A0">
      <w:pPr>
        <w:spacing w:after="307"/>
        <w:ind w:left="262" w:right="1118"/>
      </w:pPr>
      <w:r>
        <w:rPr>
          <w:rFonts w:ascii="Times New Roman" w:hAnsi="Times New Roman"/>
        </w:rPr>
        <w:t xml:space="preserve"> </w:t>
      </w:r>
      <w:r>
        <w:t xml:space="preserve">Search for </w:t>
      </w:r>
      <w:r>
        <w:rPr>
          <w:rFonts w:ascii="Intel Clear" w:eastAsia="Intel Clear" w:hAnsi="Intel Clear" w:cs="Intel Clear"/>
          <w:b/>
        </w:rPr>
        <w:t xml:space="preserve">Parallel IO (PIO) </w:t>
      </w:r>
      <w:r>
        <w:t>and select the correct block.</w:t>
      </w:r>
    </w:p>
    <w:p w14:paraId="142C6313" w14:textId="77777777" w:rsidR="005875A0" w:rsidRDefault="005875A0" w:rsidP="005875A0">
      <w:pPr>
        <w:ind w:left="531" w:right="1118" w:hanging="279"/>
      </w:pPr>
      <w:r>
        <w:rPr>
          <w:rFonts w:ascii="Times New Roman" w:hAnsi="Times New Roman"/>
        </w:rPr>
        <w:t xml:space="preserve"> </w:t>
      </w:r>
      <w:r>
        <w:t xml:space="preserve">For the </w:t>
      </w:r>
      <w:r>
        <w:rPr>
          <w:rFonts w:ascii="Intel Clear" w:eastAsia="Intel Clear" w:hAnsi="Intel Clear" w:cs="Intel Clear"/>
          <w:b/>
        </w:rPr>
        <w:t xml:space="preserve">pushbutton </w:t>
      </w:r>
      <w:r>
        <w:t xml:space="preserve">block, we will set this up as a </w:t>
      </w:r>
      <w:r>
        <w:rPr>
          <w:rFonts w:ascii="Intel Clear" w:eastAsia="Intel Clear" w:hAnsi="Intel Clear" w:cs="Intel Clear"/>
          <w:b/>
        </w:rPr>
        <w:t xml:space="preserve">2-bit input interface </w:t>
      </w:r>
      <w:r>
        <w:t>using the settings shown below. There are two pushbuttons we would like to read from and two internal signals (a modification to HDL to support the DE10 board).</w:t>
      </w:r>
    </w:p>
    <w:p w14:paraId="05E19D4C" w14:textId="48CDAE9D" w:rsidR="005875A0" w:rsidRDefault="005875A0" w:rsidP="005875A0">
      <w:pPr>
        <w:spacing w:after="148"/>
        <w:ind w:left="262" w:right="1118"/>
      </w:pPr>
      <w:r>
        <w:rPr>
          <w:rFonts w:ascii="Times New Roman" w:hAnsi="Times New Roman"/>
        </w:rPr>
        <w:t xml:space="preserve"> </w:t>
      </w:r>
      <w:r>
        <w:t xml:space="preserve">When you have setup your button input component interface as in </w:t>
      </w:r>
      <w:r w:rsidR="00F64CFC">
        <w:fldChar w:fldCharType="begin"/>
      </w:r>
      <w:r w:rsidR="00F64CFC">
        <w:instrText xml:space="preserve"> REF _Ref78891376 \h </w:instrText>
      </w:r>
      <w:r w:rsidR="00F64CFC">
        <w:fldChar w:fldCharType="separate"/>
      </w:r>
      <w:r w:rsidR="00F64CFC">
        <w:t xml:space="preserve">Figure </w:t>
      </w:r>
      <w:r w:rsidR="00F64CFC">
        <w:rPr>
          <w:noProof/>
        </w:rPr>
        <w:t>13</w:t>
      </w:r>
      <w:r w:rsidR="00F64CFC">
        <w:fldChar w:fldCharType="end"/>
      </w:r>
      <w:r>
        <w:t xml:space="preserve">, click </w:t>
      </w:r>
      <w:r>
        <w:rPr>
          <w:rFonts w:ascii="Intel Clear" w:eastAsia="Intel Clear" w:hAnsi="Intel Clear" w:cs="Intel Clear"/>
          <w:b/>
        </w:rPr>
        <w:t>Finish</w:t>
      </w:r>
      <w:r>
        <w:t>.</w:t>
      </w:r>
    </w:p>
    <w:p w14:paraId="3B5C1230" w14:textId="77777777" w:rsidR="005875A0" w:rsidRDefault="005875A0" w:rsidP="005875A0">
      <w:pPr>
        <w:spacing w:after="383" w:line="259" w:lineRule="auto"/>
        <w:ind w:left="283"/>
        <w:jc w:val="left"/>
      </w:pPr>
      <w:r>
        <w:rPr>
          <w:noProof/>
        </w:rPr>
        <w:drawing>
          <wp:inline distT="0" distB="0" distL="0" distR="0" wp14:anchorId="0F4950E7" wp14:editId="0AB16931">
            <wp:extent cx="5404261" cy="4582167"/>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47"/>
                    <a:stretch>
                      <a:fillRect/>
                    </a:stretch>
                  </pic:blipFill>
                  <pic:spPr>
                    <a:xfrm>
                      <a:off x="0" y="0"/>
                      <a:ext cx="5404261" cy="4582167"/>
                    </a:xfrm>
                    <a:prstGeom prst="rect">
                      <a:avLst/>
                    </a:prstGeom>
                  </pic:spPr>
                </pic:pic>
              </a:graphicData>
            </a:graphic>
          </wp:inline>
        </w:drawing>
      </w:r>
    </w:p>
    <w:p w14:paraId="563285A7" w14:textId="14E7C26D" w:rsidR="005875A0" w:rsidRDefault="00D745B7" w:rsidP="00D745B7">
      <w:pPr>
        <w:pStyle w:val="Caption"/>
        <w:jc w:val="center"/>
      </w:pPr>
      <w:bookmarkStart w:id="46" w:name="_Ref78891376"/>
      <w:r>
        <w:t xml:space="preserve">Figure </w:t>
      </w:r>
      <w:r>
        <w:fldChar w:fldCharType="begin"/>
      </w:r>
      <w:r>
        <w:instrText xml:space="preserve"> SEQ Figure \* ARABIC </w:instrText>
      </w:r>
      <w:r>
        <w:fldChar w:fldCharType="separate"/>
      </w:r>
      <w:r w:rsidR="00CC4201">
        <w:rPr>
          <w:noProof/>
        </w:rPr>
        <w:t>13</w:t>
      </w:r>
      <w:r>
        <w:fldChar w:fldCharType="end"/>
      </w:r>
      <w:bookmarkEnd w:id="46"/>
      <w:r>
        <w:t xml:space="preserve">: </w:t>
      </w:r>
      <w:r w:rsidR="005875A0">
        <w:t>Parallel IO Configuration Panel for Pushbuttons</w:t>
      </w:r>
    </w:p>
    <w:p w14:paraId="6B3E4177" w14:textId="77777777" w:rsidR="005875A0" w:rsidRDefault="005875A0" w:rsidP="005875A0">
      <w:pPr>
        <w:spacing w:line="339" w:lineRule="auto"/>
        <w:ind w:left="531" w:right="1118" w:hanging="279"/>
      </w:pPr>
      <w:r>
        <w:rPr>
          <w:rFonts w:ascii="Times New Roman" w:hAnsi="Times New Roman"/>
        </w:rPr>
        <w:t xml:space="preserve"> </w:t>
      </w:r>
      <w:r>
        <w:t xml:space="preserve">Double click on the PIO component as you did for the pushbuttons. This time you will configure this component as the LEDs: a </w:t>
      </w:r>
      <w:proofErr w:type="gramStart"/>
      <w:r>
        <w:rPr>
          <w:rFonts w:ascii="Intel Clear" w:eastAsia="Intel Clear" w:hAnsi="Intel Clear" w:cs="Intel Clear"/>
          <w:b/>
        </w:rPr>
        <w:t>9 bit</w:t>
      </w:r>
      <w:proofErr w:type="gramEnd"/>
      <w:r>
        <w:rPr>
          <w:rFonts w:ascii="Intel Clear" w:eastAsia="Intel Clear" w:hAnsi="Intel Clear" w:cs="Intel Clear"/>
          <w:b/>
        </w:rPr>
        <w:t>, output interface</w:t>
      </w:r>
      <w:r>
        <w:t>. There are 10 LEDs.</w:t>
      </w:r>
    </w:p>
    <w:p w14:paraId="4E625E5A" w14:textId="77777777" w:rsidR="005875A0" w:rsidRDefault="005875A0" w:rsidP="005875A0">
      <w:pPr>
        <w:spacing w:after="271"/>
        <w:ind w:left="555" w:right="1118"/>
      </w:pPr>
      <w:r>
        <w:t>However, only nine of them will be controlled by the NIOS.</w:t>
      </w:r>
    </w:p>
    <w:p w14:paraId="2ECA80BB" w14:textId="4F7130D4" w:rsidR="005875A0" w:rsidRDefault="005875A0" w:rsidP="005875A0">
      <w:pPr>
        <w:ind w:left="262" w:right="1118"/>
      </w:pPr>
      <w:r>
        <w:rPr>
          <w:rFonts w:ascii="Times New Roman" w:hAnsi="Times New Roman"/>
        </w:rPr>
        <w:t xml:space="preserve"> </w:t>
      </w:r>
      <w:r>
        <w:t xml:space="preserve">When you have setup your LED output component interface as in </w:t>
      </w:r>
      <w:r w:rsidR="00F64CFC">
        <w:fldChar w:fldCharType="begin"/>
      </w:r>
      <w:r w:rsidR="00F64CFC">
        <w:instrText xml:space="preserve"> REF _Ref78891395 \h </w:instrText>
      </w:r>
      <w:r w:rsidR="00F64CFC">
        <w:fldChar w:fldCharType="separate"/>
      </w:r>
      <w:r w:rsidR="00F64CFC">
        <w:t xml:space="preserve">Figure </w:t>
      </w:r>
      <w:r w:rsidR="00F64CFC">
        <w:rPr>
          <w:noProof/>
        </w:rPr>
        <w:t>14</w:t>
      </w:r>
      <w:r w:rsidR="00F64CFC">
        <w:fldChar w:fldCharType="end"/>
      </w:r>
      <w:r>
        <w:t xml:space="preserve">, click </w:t>
      </w:r>
      <w:r>
        <w:rPr>
          <w:rFonts w:ascii="Intel Clear" w:eastAsia="Intel Clear" w:hAnsi="Intel Clear" w:cs="Intel Clear"/>
          <w:b/>
        </w:rPr>
        <w:t>Finish</w:t>
      </w:r>
      <w:r>
        <w:t>.</w:t>
      </w:r>
    </w:p>
    <w:p w14:paraId="29B95E33" w14:textId="77777777" w:rsidR="005875A0" w:rsidRDefault="005875A0" w:rsidP="005875A0">
      <w:pPr>
        <w:spacing w:after="383" w:line="259" w:lineRule="auto"/>
        <w:ind w:left="567"/>
        <w:jc w:val="left"/>
      </w:pPr>
      <w:r>
        <w:rPr>
          <w:noProof/>
        </w:rPr>
        <w:drawing>
          <wp:inline distT="0" distB="0" distL="0" distR="0" wp14:anchorId="531D23EA" wp14:editId="1FF79ACE">
            <wp:extent cx="5043977" cy="4276689"/>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48"/>
                    <a:stretch>
                      <a:fillRect/>
                    </a:stretch>
                  </pic:blipFill>
                  <pic:spPr>
                    <a:xfrm>
                      <a:off x="0" y="0"/>
                      <a:ext cx="5043977" cy="4276689"/>
                    </a:xfrm>
                    <a:prstGeom prst="rect">
                      <a:avLst/>
                    </a:prstGeom>
                  </pic:spPr>
                </pic:pic>
              </a:graphicData>
            </a:graphic>
          </wp:inline>
        </w:drawing>
      </w:r>
    </w:p>
    <w:p w14:paraId="475FA351" w14:textId="04AFEA59" w:rsidR="005875A0" w:rsidRDefault="00D745B7" w:rsidP="00D745B7">
      <w:pPr>
        <w:pStyle w:val="Caption"/>
        <w:jc w:val="center"/>
      </w:pPr>
      <w:bookmarkStart w:id="47" w:name="_Ref78891395"/>
      <w:r>
        <w:t xml:space="preserve">Figure </w:t>
      </w:r>
      <w:r>
        <w:fldChar w:fldCharType="begin"/>
      </w:r>
      <w:r>
        <w:instrText xml:space="preserve"> SEQ Figure \* ARABIC </w:instrText>
      </w:r>
      <w:r>
        <w:fldChar w:fldCharType="separate"/>
      </w:r>
      <w:r w:rsidR="00CC4201">
        <w:rPr>
          <w:noProof/>
        </w:rPr>
        <w:t>14</w:t>
      </w:r>
      <w:r>
        <w:fldChar w:fldCharType="end"/>
      </w:r>
      <w:bookmarkEnd w:id="47"/>
      <w:r>
        <w:t xml:space="preserve">: </w:t>
      </w:r>
      <w:r w:rsidR="005875A0">
        <w:t>Parallel IO Configuration Panel for LED Outputs</w:t>
      </w:r>
    </w:p>
    <w:p w14:paraId="3B093DA2" w14:textId="77777777" w:rsidR="005875A0" w:rsidRDefault="005875A0" w:rsidP="005875A0">
      <w:pPr>
        <w:spacing w:after="183" w:line="339" w:lineRule="auto"/>
        <w:ind w:left="531" w:right="1118" w:hanging="279"/>
      </w:pPr>
      <w:r>
        <w:rPr>
          <w:rFonts w:ascii="Times New Roman" w:hAnsi="Times New Roman"/>
        </w:rPr>
        <w:t xml:space="preserve"> </w:t>
      </w:r>
      <w:r>
        <w:t xml:space="preserve">Again, double click on the PIO component. Configure this component as the switches: a </w:t>
      </w:r>
      <w:proofErr w:type="gramStart"/>
      <w:r>
        <w:rPr>
          <w:rFonts w:ascii="Intel Clear" w:eastAsia="Intel Clear" w:hAnsi="Intel Clear" w:cs="Intel Clear"/>
          <w:b/>
        </w:rPr>
        <w:t>10 bit</w:t>
      </w:r>
      <w:proofErr w:type="gramEnd"/>
      <w:r>
        <w:rPr>
          <w:rFonts w:ascii="Intel Clear" w:eastAsia="Intel Clear" w:hAnsi="Intel Clear" w:cs="Intel Clear"/>
          <w:b/>
        </w:rPr>
        <w:t xml:space="preserve"> input interface</w:t>
      </w:r>
      <w:r>
        <w:t>.</w:t>
      </w:r>
    </w:p>
    <w:p w14:paraId="6C8E3635" w14:textId="2543821E" w:rsidR="005875A0" w:rsidRDefault="005875A0" w:rsidP="005875A0">
      <w:pPr>
        <w:spacing w:after="147"/>
        <w:ind w:left="262" w:right="1118"/>
      </w:pPr>
      <w:r>
        <w:rPr>
          <w:rFonts w:ascii="Times New Roman" w:hAnsi="Times New Roman"/>
        </w:rPr>
        <w:t xml:space="preserve"> </w:t>
      </w:r>
      <w:r>
        <w:t>When you have setup your switch input component interface as in</w:t>
      </w:r>
      <w:r w:rsidR="003674FE">
        <w:t xml:space="preserve"> </w:t>
      </w:r>
      <w:r w:rsidR="003674FE">
        <w:fldChar w:fldCharType="begin"/>
      </w:r>
      <w:r w:rsidR="003674FE">
        <w:instrText xml:space="preserve"> REF _Ref78891413 \h </w:instrText>
      </w:r>
      <w:r w:rsidR="003674FE">
        <w:fldChar w:fldCharType="separate"/>
      </w:r>
      <w:r w:rsidR="003674FE" w:rsidRPr="00233B32">
        <w:rPr>
          <w:b/>
          <w:color w:val="0071C5"/>
        </w:rPr>
        <w:t xml:space="preserve">Figure </w:t>
      </w:r>
      <w:r w:rsidR="003674FE">
        <w:rPr>
          <w:b/>
          <w:noProof/>
          <w:color w:val="0071C5"/>
        </w:rPr>
        <w:t>15</w:t>
      </w:r>
      <w:r w:rsidR="003674FE">
        <w:fldChar w:fldCharType="end"/>
      </w:r>
      <w:r>
        <w:t xml:space="preserve">, click </w:t>
      </w:r>
      <w:r>
        <w:rPr>
          <w:rFonts w:ascii="Intel Clear" w:eastAsia="Intel Clear" w:hAnsi="Intel Clear" w:cs="Intel Clear"/>
          <w:b/>
        </w:rPr>
        <w:t>Finish</w:t>
      </w:r>
      <w:r>
        <w:t>.</w:t>
      </w:r>
    </w:p>
    <w:p w14:paraId="26C27E99" w14:textId="77777777" w:rsidR="005875A0" w:rsidRDefault="005875A0" w:rsidP="005875A0">
      <w:pPr>
        <w:spacing w:after="383" w:line="259" w:lineRule="auto"/>
        <w:ind w:left="1417"/>
        <w:jc w:val="left"/>
      </w:pPr>
      <w:r>
        <w:rPr>
          <w:noProof/>
        </w:rPr>
        <w:drawing>
          <wp:inline distT="0" distB="0" distL="0" distR="0" wp14:anchorId="78FA9FA8" wp14:editId="41CBF388">
            <wp:extent cx="3963426" cy="2276632"/>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49"/>
                    <a:stretch>
                      <a:fillRect/>
                    </a:stretch>
                  </pic:blipFill>
                  <pic:spPr>
                    <a:xfrm>
                      <a:off x="0" y="0"/>
                      <a:ext cx="3963426" cy="2276632"/>
                    </a:xfrm>
                    <a:prstGeom prst="rect">
                      <a:avLst/>
                    </a:prstGeom>
                  </pic:spPr>
                </pic:pic>
              </a:graphicData>
            </a:graphic>
          </wp:inline>
        </w:drawing>
      </w:r>
    </w:p>
    <w:p w14:paraId="30AC9515" w14:textId="76A34FB6" w:rsidR="00233B32" w:rsidRPr="00233B32" w:rsidRDefault="00233B32" w:rsidP="00233B32">
      <w:pPr>
        <w:keepNext/>
        <w:ind w:right="1118"/>
        <w:rPr>
          <w:b/>
          <w:color w:val="0071C5"/>
        </w:rPr>
      </w:pPr>
      <w:bookmarkStart w:id="48" w:name="_Ref78891413"/>
      <w:r w:rsidRPr="00233B32">
        <w:rPr>
          <w:b/>
          <w:color w:val="0071C5"/>
        </w:rPr>
        <w:t xml:space="preserve">Figure </w:t>
      </w:r>
      <w:r w:rsidRPr="00233B32">
        <w:rPr>
          <w:b/>
          <w:color w:val="0071C5"/>
        </w:rPr>
        <w:fldChar w:fldCharType="begin"/>
      </w:r>
      <w:r w:rsidRPr="00233B32">
        <w:rPr>
          <w:b/>
          <w:color w:val="0071C5"/>
        </w:rPr>
        <w:instrText xml:space="preserve"> SEQ Figure \* ARABIC </w:instrText>
      </w:r>
      <w:r w:rsidRPr="00233B32">
        <w:rPr>
          <w:b/>
          <w:color w:val="0071C5"/>
        </w:rPr>
        <w:fldChar w:fldCharType="separate"/>
      </w:r>
      <w:r w:rsidR="00CC4201">
        <w:rPr>
          <w:b/>
          <w:noProof/>
          <w:color w:val="0071C5"/>
        </w:rPr>
        <w:t>15</w:t>
      </w:r>
      <w:r w:rsidRPr="00233B32">
        <w:rPr>
          <w:b/>
          <w:color w:val="0071C5"/>
        </w:rPr>
        <w:fldChar w:fldCharType="end"/>
      </w:r>
      <w:bookmarkEnd w:id="48"/>
      <w:r w:rsidRPr="00233B32">
        <w:rPr>
          <w:b/>
          <w:color w:val="0071C5"/>
        </w:rPr>
        <w:t xml:space="preserve">: </w:t>
      </w:r>
      <w:r w:rsidRPr="00233B32">
        <w:rPr>
          <w:b/>
          <w:color w:val="0071C5"/>
        </w:rPr>
        <w:t>Parallel IO Configuration for Switch Input Panel</w:t>
      </w:r>
    </w:p>
    <w:p w14:paraId="4C2E3BA9" w14:textId="67E00F4F" w:rsidR="00233B32" w:rsidRDefault="00233B32" w:rsidP="00233B32">
      <w:pPr>
        <w:pStyle w:val="Caption"/>
        <w:jc w:val="both"/>
      </w:pPr>
    </w:p>
    <w:p w14:paraId="4DEE3F14" w14:textId="77777777" w:rsidR="005875A0" w:rsidRDefault="005875A0" w:rsidP="005875A0">
      <w:pPr>
        <w:spacing w:after="206" w:line="320" w:lineRule="auto"/>
        <w:ind w:left="531" w:right="1118" w:hanging="279"/>
      </w:pPr>
      <w:r>
        <w:rPr>
          <w:rFonts w:ascii="Times New Roman" w:hAnsi="Times New Roman"/>
        </w:rPr>
        <w:t xml:space="preserve"> </w:t>
      </w:r>
      <w:r>
        <w:t xml:space="preserve">Finally, we will add the six seven segment displays that will allow us to display text on the board. Create another PIO component, and configure it as a </w:t>
      </w:r>
      <w:r>
        <w:rPr>
          <w:rFonts w:ascii="Intel Clear" w:eastAsia="Intel Clear" w:hAnsi="Intel Clear" w:cs="Intel Clear"/>
          <w:b/>
        </w:rPr>
        <w:t>7-bit output</w:t>
      </w:r>
      <w:r>
        <w:t>, one for each light.</w:t>
      </w:r>
    </w:p>
    <w:p w14:paraId="613ED699" w14:textId="3D92F22E" w:rsidR="005875A0" w:rsidRDefault="005875A0" w:rsidP="003674FE">
      <w:pPr>
        <w:spacing w:after="88"/>
        <w:ind w:left="262" w:right="1118"/>
      </w:pPr>
      <w:r>
        <w:rPr>
          <w:rFonts w:ascii="Times New Roman" w:hAnsi="Times New Roman"/>
        </w:rPr>
        <w:t xml:space="preserve"> </w:t>
      </w:r>
      <w:r>
        <w:t xml:space="preserve">When you have setup your </w:t>
      </w:r>
      <w:proofErr w:type="gramStart"/>
      <w:r>
        <w:t>seven segment</w:t>
      </w:r>
      <w:proofErr w:type="gramEnd"/>
      <w:r>
        <w:t xml:space="preserve"> display output component interface as in</w:t>
      </w:r>
      <w:r w:rsidR="003674FE">
        <w:t xml:space="preserve"> </w:t>
      </w:r>
      <w:r w:rsidR="003674FE">
        <w:fldChar w:fldCharType="begin"/>
      </w:r>
      <w:r w:rsidR="003674FE">
        <w:instrText xml:space="preserve"> REF _Ref78891451 \h </w:instrText>
      </w:r>
      <w:r w:rsidR="003674FE">
        <w:fldChar w:fldCharType="separate"/>
      </w:r>
      <w:r w:rsidR="003674FE">
        <w:t xml:space="preserve">Figure </w:t>
      </w:r>
      <w:r w:rsidR="003674FE">
        <w:rPr>
          <w:noProof/>
        </w:rPr>
        <w:t>16</w:t>
      </w:r>
      <w:r w:rsidR="003674FE">
        <w:fldChar w:fldCharType="end"/>
      </w:r>
      <w:r>
        <w:t xml:space="preserve">, click </w:t>
      </w:r>
      <w:r>
        <w:rPr>
          <w:rFonts w:ascii="Intel Clear" w:eastAsia="Intel Clear" w:hAnsi="Intel Clear" w:cs="Intel Clear"/>
          <w:b/>
        </w:rPr>
        <w:t>Finish</w:t>
      </w:r>
      <w:r>
        <w:t>.</w:t>
      </w:r>
    </w:p>
    <w:p w14:paraId="42BB911C" w14:textId="77777777" w:rsidR="005875A0" w:rsidRDefault="005875A0" w:rsidP="005875A0">
      <w:pPr>
        <w:spacing w:after="383" w:line="259" w:lineRule="auto"/>
        <w:ind w:left="850"/>
        <w:jc w:val="left"/>
      </w:pPr>
      <w:r>
        <w:rPr>
          <w:noProof/>
        </w:rPr>
        <w:drawing>
          <wp:inline distT="0" distB="0" distL="0" distR="0" wp14:anchorId="484A79DA" wp14:editId="6C318B0A">
            <wp:extent cx="4684735" cy="2560724"/>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50"/>
                    <a:stretch>
                      <a:fillRect/>
                    </a:stretch>
                  </pic:blipFill>
                  <pic:spPr>
                    <a:xfrm>
                      <a:off x="0" y="0"/>
                      <a:ext cx="4684735" cy="2560724"/>
                    </a:xfrm>
                    <a:prstGeom prst="rect">
                      <a:avLst/>
                    </a:prstGeom>
                  </pic:spPr>
                </pic:pic>
              </a:graphicData>
            </a:graphic>
          </wp:inline>
        </w:drawing>
      </w:r>
    </w:p>
    <w:p w14:paraId="30BABDBC" w14:textId="6EB3DE9B" w:rsidR="005875A0" w:rsidRDefault="00233B32" w:rsidP="00233B32">
      <w:pPr>
        <w:pStyle w:val="Caption"/>
      </w:pPr>
      <w:bookmarkStart w:id="49" w:name="_Ref78891451"/>
      <w:r>
        <w:t xml:space="preserve">Figure </w:t>
      </w:r>
      <w:r>
        <w:fldChar w:fldCharType="begin"/>
      </w:r>
      <w:r>
        <w:instrText xml:space="preserve"> SEQ Figure \* ARABIC </w:instrText>
      </w:r>
      <w:r>
        <w:fldChar w:fldCharType="separate"/>
      </w:r>
      <w:r w:rsidR="00CC4201">
        <w:rPr>
          <w:noProof/>
        </w:rPr>
        <w:t>16</w:t>
      </w:r>
      <w:r>
        <w:fldChar w:fldCharType="end"/>
      </w:r>
      <w:bookmarkEnd w:id="49"/>
      <w:r>
        <w:t xml:space="preserve">: </w:t>
      </w:r>
      <w:r w:rsidR="005875A0">
        <w:t>Parallel IO Configuration Panel for Seven-Segment Display Outputs</w:t>
      </w:r>
    </w:p>
    <w:p w14:paraId="070D919E" w14:textId="77777777" w:rsidR="005875A0" w:rsidRDefault="005875A0" w:rsidP="005875A0">
      <w:pPr>
        <w:spacing w:after="42"/>
        <w:ind w:right="1118"/>
      </w:pPr>
      <w:r>
        <w:t>You have completed adding the components that make up your Platform Designer system.</w:t>
      </w:r>
    </w:p>
    <w:p w14:paraId="2E981658" w14:textId="77777777" w:rsidR="005875A0" w:rsidRDefault="005875A0" w:rsidP="005875A0">
      <w:pPr>
        <w:spacing w:after="418"/>
        <w:ind w:right="1118"/>
      </w:pPr>
      <w:r>
        <w:t>Next you will rename the components in the design with names that are easy to remember.</w:t>
      </w:r>
    </w:p>
    <w:p w14:paraId="1B9DED70" w14:textId="5695F8CF" w:rsidR="005875A0" w:rsidRDefault="005875A0" w:rsidP="005875A0">
      <w:pPr>
        <w:pStyle w:val="Heading3"/>
        <w:spacing w:after="233"/>
        <w:ind w:left="-5"/>
      </w:pPr>
      <w:bookmarkStart w:id="50" w:name="_Toc78889390"/>
      <w:bookmarkStart w:id="51" w:name="_Toc78895408"/>
      <w:r>
        <w:t>Connecting the System Components Together</w:t>
      </w:r>
      <w:bookmarkEnd w:id="50"/>
      <w:bookmarkEnd w:id="51"/>
    </w:p>
    <w:p w14:paraId="14AA8F66" w14:textId="77777777" w:rsidR="005875A0" w:rsidRDefault="005875A0" w:rsidP="005875A0">
      <w:pPr>
        <w:spacing w:after="310"/>
        <w:ind w:left="262" w:right="1118"/>
      </w:pPr>
      <w:r>
        <w:rPr>
          <w:rFonts w:ascii="Times New Roman" w:hAnsi="Times New Roman"/>
        </w:rPr>
        <w:t xml:space="preserve"> </w:t>
      </w:r>
      <w:r>
        <w:t xml:space="preserve">In the system contents tab, right click on </w:t>
      </w:r>
      <w:r>
        <w:rPr>
          <w:rFonts w:ascii="Consolas" w:eastAsia="Consolas" w:hAnsi="Consolas" w:cs="Consolas"/>
          <w:b/>
        </w:rPr>
        <w:t>clk_0</w:t>
      </w:r>
      <w:r>
        <w:t xml:space="preserve">, select rename, and type in </w:t>
      </w:r>
      <w:r>
        <w:rPr>
          <w:rFonts w:ascii="Consolas" w:eastAsia="Consolas" w:hAnsi="Consolas" w:cs="Consolas"/>
          <w:b/>
        </w:rPr>
        <w:t>clk</w:t>
      </w:r>
      <w:r>
        <w:t>.</w:t>
      </w:r>
    </w:p>
    <w:p w14:paraId="6E4BE7E3" w14:textId="77777777" w:rsidR="005875A0" w:rsidRDefault="005875A0" w:rsidP="005875A0">
      <w:pPr>
        <w:spacing w:after="309"/>
        <w:ind w:left="262" w:right="1118"/>
      </w:pPr>
      <w:r>
        <w:rPr>
          <w:rFonts w:ascii="Times New Roman" w:hAnsi="Times New Roman"/>
        </w:rPr>
        <w:t xml:space="preserve"> </w:t>
      </w:r>
      <w:r>
        <w:t xml:space="preserve">Select the </w:t>
      </w:r>
      <w:r>
        <w:rPr>
          <w:rFonts w:ascii="Consolas" w:eastAsia="Consolas" w:hAnsi="Consolas" w:cs="Consolas"/>
          <w:b/>
        </w:rPr>
        <w:t xml:space="preserve">nios2_gen_2_0 </w:t>
      </w:r>
      <w:r>
        <w:t xml:space="preserve">component, select rename and type in </w:t>
      </w:r>
      <w:proofErr w:type="spellStart"/>
      <w:r>
        <w:rPr>
          <w:rFonts w:ascii="Consolas" w:eastAsia="Consolas" w:hAnsi="Consolas" w:cs="Consolas"/>
          <w:b/>
        </w:rPr>
        <w:t>cpu</w:t>
      </w:r>
      <w:proofErr w:type="spellEnd"/>
      <w:r>
        <w:t>.</w:t>
      </w:r>
    </w:p>
    <w:p w14:paraId="710BD344" w14:textId="77777777" w:rsidR="005875A0" w:rsidRDefault="005875A0" w:rsidP="005875A0">
      <w:pPr>
        <w:spacing w:after="273"/>
        <w:ind w:left="262" w:right="1118"/>
      </w:pPr>
      <w:r>
        <w:rPr>
          <w:rFonts w:ascii="Times New Roman" w:hAnsi="Times New Roman"/>
        </w:rPr>
        <w:t xml:space="preserve"> </w:t>
      </w:r>
      <w:r>
        <w:t>Similarly, rename the rest of the components as follows:</w:t>
      </w:r>
    </w:p>
    <w:p w14:paraId="6DB4D5CE" w14:textId="77777777" w:rsidR="005875A0" w:rsidRDefault="005875A0" w:rsidP="005875A0">
      <w:pPr>
        <w:numPr>
          <w:ilvl w:val="0"/>
          <w:numId w:val="34"/>
        </w:numPr>
        <w:spacing w:before="0" w:after="149" w:line="259" w:lineRule="auto"/>
        <w:ind w:hanging="185"/>
        <w:jc w:val="left"/>
      </w:pPr>
      <w:proofErr w:type="spellStart"/>
      <w:r>
        <w:rPr>
          <w:rFonts w:ascii="Consolas" w:eastAsia="Consolas" w:hAnsi="Consolas" w:cs="Consolas"/>
          <w:b/>
        </w:rPr>
        <w:t>onchip_memory</w:t>
      </w:r>
      <w:proofErr w:type="spellEnd"/>
    </w:p>
    <w:p w14:paraId="4D7B34A6" w14:textId="77777777" w:rsidR="005875A0" w:rsidRDefault="005875A0" w:rsidP="005875A0">
      <w:pPr>
        <w:numPr>
          <w:ilvl w:val="0"/>
          <w:numId w:val="34"/>
        </w:numPr>
        <w:spacing w:before="0" w:after="149" w:line="259" w:lineRule="auto"/>
        <w:ind w:hanging="185"/>
        <w:jc w:val="left"/>
      </w:pPr>
      <w:proofErr w:type="spellStart"/>
      <w:r>
        <w:rPr>
          <w:rFonts w:ascii="Consolas" w:eastAsia="Consolas" w:hAnsi="Consolas" w:cs="Consolas"/>
          <w:b/>
        </w:rPr>
        <w:t>jtag_uart</w:t>
      </w:r>
      <w:proofErr w:type="spellEnd"/>
    </w:p>
    <w:p w14:paraId="0A9FA50A" w14:textId="77777777" w:rsidR="005875A0" w:rsidRDefault="005875A0" w:rsidP="005875A0">
      <w:pPr>
        <w:numPr>
          <w:ilvl w:val="0"/>
          <w:numId w:val="34"/>
        </w:numPr>
        <w:spacing w:before="0" w:after="149" w:line="259" w:lineRule="auto"/>
        <w:ind w:hanging="185"/>
        <w:jc w:val="left"/>
      </w:pPr>
      <w:r>
        <w:rPr>
          <w:rFonts w:ascii="Consolas" w:eastAsia="Consolas" w:hAnsi="Consolas" w:cs="Consolas"/>
          <w:b/>
        </w:rPr>
        <w:t>button</w:t>
      </w:r>
    </w:p>
    <w:p w14:paraId="298B3738" w14:textId="77777777" w:rsidR="005875A0" w:rsidRDefault="005875A0" w:rsidP="005875A0">
      <w:pPr>
        <w:numPr>
          <w:ilvl w:val="0"/>
          <w:numId w:val="34"/>
        </w:numPr>
        <w:spacing w:before="0" w:after="149" w:line="259" w:lineRule="auto"/>
        <w:ind w:hanging="185"/>
        <w:jc w:val="left"/>
      </w:pPr>
      <w:r>
        <w:rPr>
          <w:rFonts w:ascii="Consolas" w:eastAsia="Consolas" w:hAnsi="Consolas" w:cs="Consolas"/>
          <w:b/>
        </w:rPr>
        <w:t>led</w:t>
      </w:r>
    </w:p>
    <w:p w14:paraId="5CD216DD" w14:textId="77777777" w:rsidR="005875A0" w:rsidRDefault="005875A0" w:rsidP="005875A0">
      <w:pPr>
        <w:numPr>
          <w:ilvl w:val="0"/>
          <w:numId w:val="34"/>
        </w:numPr>
        <w:spacing w:before="0" w:after="149" w:line="259" w:lineRule="auto"/>
        <w:ind w:hanging="185"/>
        <w:jc w:val="left"/>
      </w:pPr>
      <w:r>
        <w:rPr>
          <w:rFonts w:ascii="Consolas" w:eastAsia="Consolas" w:hAnsi="Consolas" w:cs="Consolas"/>
          <w:b/>
        </w:rPr>
        <w:t>switch</w:t>
      </w:r>
    </w:p>
    <w:p w14:paraId="02C40CFB" w14:textId="77777777" w:rsidR="005875A0" w:rsidRDefault="005875A0" w:rsidP="005875A0">
      <w:pPr>
        <w:numPr>
          <w:ilvl w:val="0"/>
          <w:numId w:val="34"/>
        </w:numPr>
        <w:spacing w:before="0" w:after="149" w:line="259" w:lineRule="auto"/>
        <w:ind w:hanging="185"/>
        <w:jc w:val="left"/>
      </w:pPr>
      <w:r>
        <w:rPr>
          <w:rFonts w:ascii="Consolas" w:eastAsia="Consolas" w:hAnsi="Consolas" w:cs="Consolas"/>
          <w:b/>
        </w:rPr>
        <w:t>hex0</w:t>
      </w:r>
    </w:p>
    <w:p w14:paraId="3632B3DA" w14:textId="77777777" w:rsidR="005875A0" w:rsidRDefault="005875A0" w:rsidP="005875A0">
      <w:pPr>
        <w:spacing w:after="384"/>
        <w:ind w:right="1118"/>
      </w:pPr>
      <w:r>
        <w:t>Double check to make sure you’ve selected the correct PIO before renaming. For example, the button and switch components are both inputs but with different widths, and the LED is an output. Incorrectly naming a component could lead to errors when compiling!</w:t>
      </w:r>
    </w:p>
    <w:p w14:paraId="522A94A7" w14:textId="3432458F" w:rsidR="005875A0" w:rsidRDefault="005875A0" w:rsidP="005875A0">
      <w:pPr>
        <w:spacing w:after="384"/>
        <w:ind w:right="1118"/>
      </w:pPr>
      <w:r>
        <w:t xml:space="preserve">Renaming the components will make these components’ names easy to remember and reference in future steps. When you finish, your system contents panel should look like </w:t>
      </w:r>
      <w:r w:rsidR="003674FE">
        <w:fldChar w:fldCharType="begin"/>
      </w:r>
      <w:r w:rsidR="003674FE">
        <w:instrText xml:space="preserve"> REF _Ref78891469 \h </w:instrText>
      </w:r>
      <w:r w:rsidR="003674FE">
        <w:fldChar w:fldCharType="separate"/>
      </w:r>
      <w:r w:rsidR="003674FE">
        <w:t xml:space="preserve">Figure </w:t>
      </w:r>
      <w:r w:rsidR="003674FE">
        <w:rPr>
          <w:noProof/>
        </w:rPr>
        <w:t>17</w:t>
      </w:r>
      <w:r w:rsidR="003674FE">
        <w:fldChar w:fldCharType="end"/>
      </w:r>
      <w:r>
        <w:t>.</w:t>
      </w:r>
    </w:p>
    <w:p w14:paraId="4695AF12" w14:textId="77777777" w:rsidR="005875A0" w:rsidRDefault="005875A0" w:rsidP="005875A0">
      <w:pPr>
        <w:spacing w:after="171" w:line="272" w:lineRule="auto"/>
        <w:ind w:left="-5" w:right="76"/>
      </w:pPr>
      <w:r>
        <w:rPr>
          <w:rFonts w:ascii="Intel Clear" w:eastAsia="Intel Clear" w:hAnsi="Intel Clear" w:cs="Intel Clear"/>
          <w:i/>
          <w:color w:val="00AEEF"/>
          <w:sz w:val="24"/>
        </w:rPr>
        <w:t>It is important that your names match these exactly, or your code may not compile!</w:t>
      </w:r>
    </w:p>
    <w:p w14:paraId="776A2EA9" w14:textId="77777777" w:rsidR="005875A0" w:rsidRDefault="005875A0" w:rsidP="005875A0">
      <w:pPr>
        <w:spacing w:after="383" w:line="259" w:lineRule="auto"/>
        <w:ind w:left="283"/>
        <w:jc w:val="left"/>
      </w:pPr>
      <w:r>
        <w:rPr>
          <w:noProof/>
        </w:rPr>
        <w:drawing>
          <wp:inline distT="0" distB="0" distL="0" distR="0" wp14:anchorId="43AFFF96" wp14:editId="51ECE832">
            <wp:extent cx="5401976" cy="3235559"/>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51"/>
                    <a:stretch>
                      <a:fillRect/>
                    </a:stretch>
                  </pic:blipFill>
                  <pic:spPr>
                    <a:xfrm>
                      <a:off x="0" y="0"/>
                      <a:ext cx="5401976" cy="3235559"/>
                    </a:xfrm>
                    <a:prstGeom prst="rect">
                      <a:avLst/>
                    </a:prstGeom>
                  </pic:spPr>
                </pic:pic>
              </a:graphicData>
            </a:graphic>
          </wp:inline>
        </w:drawing>
      </w:r>
    </w:p>
    <w:p w14:paraId="3F8D0387" w14:textId="06DFB929" w:rsidR="005875A0" w:rsidRDefault="00D6664E" w:rsidP="00D6664E">
      <w:pPr>
        <w:pStyle w:val="Caption"/>
      </w:pPr>
      <w:bookmarkStart w:id="52" w:name="_Ref78891469"/>
      <w:r>
        <w:t xml:space="preserve">Figure </w:t>
      </w:r>
      <w:r>
        <w:fldChar w:fldCharType="begin"/>
      </w:r>
      <w:r>
        <w:instrText xml:space="preserve"> SEQ Figure \* ARABIC </w:instrText>
      </w:r>
      <w:r>
        <w:fldChar w:fldCharType="separate"/>
      </w:r>
      <w:r w:rsidR="00CC4201">
        <w:rPr>
          <w:noProof/>
        </w:rPr>
        <w:t>17</w:t>
      </w:r>
      <w:r>
        <w:fldChar w:fldCharType="end"/>
      </w:r>
      <w:bookmarkEnd w:id="52"/>
      <w:r>
        <w:t xml:space="preserve">: </w:t>
      </w:r>
      <w:r w:rsidR="005875A0">
        <w:t>System Content Connections Starting Panel</w:t>
      </w:r>
    </w:p>
    <w:p w14:paraId="1FCD2EE2" w14:textId="77777777" w:rsidR="005875A0" w:rsidRDefault="005875A0" w:rsidP="005875A0">
      <w:pPr>
        <w:spacing w:after="321"/>
        <w:ind w:right="1118"/>
      </w:pPr>
      <w:r>
        <w:t>The next step consists of making the appropriate connections between the components within Platform Designer.</w:t>
      </w:r>
    </w:p>
    <w:p w14:paraId="1D8C499A" w14:textId="77777777" w:rsidR="005875A0" w:rsidRDefault="005875A0" w:rsidP="005875A0">
      <w:pPr>
        <w:spacing w:after="183" w:line="341" w:lineRule="auto"/>
        <w:ind w:left="531" w:right="1118" w:hanging="279"/>
      </w:pPr>
      <w:r>
        <w:rPr>
          <w:rFonts w:ascii="Times New Roman" w:hAnsi="Times New Roman"/>
        </w:rPr>
        <w:t xml:space="preserve"> </w:t>
      </w:r>
      <w:r>
        <w:t xml:space="preserve">Highlight the clock output coming out of the </w:t>
      </w:r>
      <w:proofErr w:type="spellStart"/>
      <w:r>
        <w:rPr>
          <w:rFonts w:ascii="Consolas" w:eastAsia="Consolas" w:hAnsi="Consolas" w:cs="Consolas"/>
        </w:rPr>
        <w:t>clk</w:t>
      </w:r>
      <w:proofErr w:type="spellEnd"/>
      <w:r>
        <w:rPr>
          <w:rFonts w:ascii="Consolas" w:eastAsia="Consolas" w:hAnsi="Consolas" w:cs="Consolas"/>
        </w:rPr>
        <w:t xml:space="preserve"> </w:t>
      </w:r>
      <w:r>
        <w:t xml:space="preserve">pin by clicking on the text that says </w:t>
      </w:r>
      <w:proofErr w:type="spellStart"/>
      <w:r>
        <w:rPr>
          <w:rFonts w:ascii="Consolas" w:eastAsia="Consolas" w:hAnsi="Consolas" w:cs="Consolas"/>
          <w:b/>
        </w:rPr>
        <w:t>clk</w:t>
      </w:r>
      <w:proofErr w:type="spellEnd"/>
      <w:r>
        <w:rPr>
          <w:rFonts w:ascii="Consolas" w:eastAsia="Consolas" w:hAnsi="Consolas" w:cs="Consolas"/>
          <w:b/>
        </w:rPr>
        <w:t xml:space="preserve"> </w:t>
      </w:r>
      <w:r>
        <w:t xml:space="preserve">above the </w:t>
      </w:r>
      <w:proofErr w:type="spellStart"/>
      <w:r>
        <w:rPr>
          <w:rFonts w:ascii="Consolas" w:eastAsia="Consolas" w:hAnsi="Consolas" w:cs="Consolas"/>
          <w:b/>
        </w:rPr>
        <w:t>clk_reset</w:t>
      </w:r>
      <w:proofErr w:type="spellEnd"/>
      <w:r>
        <w:rPr>
          <w:rFonts w:ascii="Consolas" w:eastAsia="Consolas" w:hAnsi="Consolas" w:cs="Consolas"/>
          <w:b/>
        </w:rPr>
        <w:t xml:space="preserve"> </w:t>
      </w:r>
      <w:r>
        <w:t>description. When first selected, it will be a gray color.</w:t>
      </w:r>
    </w:p>
    <w:p w14:paraId="29F066F3" w14:textId="44C18132" w:rsidR="005875A0" w:rsidRDefault="005875A0" w:rsidP="005875A0">
      <w:pPr>
        <w:spacing w:after="345" w:line="308" w:lineRule="auto"/>
        <w:ind w:left="556" w:right="810" w:hanging="289"/>
        <w:jc w:val="left"/>
      </w:pPr>
      <w:r>
        <w:rPr>
          <w:rFonts w:ascii="Times New Roman" w:hAnsi="Times New Roman"/>
        </w:rPr>
        <w:t xml:space="preserve"> </w:t>
      </w:r>
      <w:r>
        <w:t xml:space="preserve">Make connections between the </w:t>
      </w:r>
      <w:proofErr w:type="spellStart"/>
      <w:r>
        <w:rPr>
          <w:rFonts w:ascii="Consolas" w:eastAsia="Consolas" w:hAnsi="Consolas" w:cs="Consolas"/>
          <w:b/>
        </w:rPr>
        <w:t>clk</w:t>
      </w:r>
      <w:proofErr w:type="spellEnd"/>
      <w:r>
        <w:rPr>
          <w:rFonts w:ascii="Consolas" w:eastAsia="Consolas" w:hAnsi="Consolas" w:cs="Consolas"/>
          <w:b/>
        </w:rPr>
        <w:t xml:space="preserve"> </w:t>
      </w:r>
      <w:r>
        <w:t xml:space="preserve">component and the </w:t>
      </w:r>
      <w:proofErr w:type="spellStart"/>
      <w:r>
        <w:rPr>
          <w:rFonts w:ascii="Consolas" w:eastAsia="Consolas" w:hAnsi="Consolas" w:cs="Consolas"/>
        </w:rPr>
        <w:t>clk</w:t>
      </w:r>
      <w:proofErr w:type="spellEnd"/>
      <w:r>
        <w:rPr>
          <w:rFonts w:ascii="Consolas" w:eastAsia="Consolas" w:hAnsi="Consolas" w:cs="Consolas"/>
        </w:rPr>
        <w:t xml:space="preserve"> </w:t>
      </w:r>
      <w:r>
        <w:t xml:space="preserve">inputs of each of the other components by clicking on the small open circles on the lines that intersecting with the other components. You should see something like </w:t>
      </w:r>
      <w:r w:rsidR="003674FE">
        <w:fldChar w:fldCharType="begin"/>
      </w:r>
      <w:r w:rsidR="003674FE">
        <w:instrText xml:space="preserve"> REF _Ref78891486 \h </w:instrText>
      </w:r>
      <w:r w:rsidR="003674FE">
        <w:fldChar w:fldCharType="separate"/>
      </w:r>
      <w:r w:rsidR="003674FE">
        <w:t xml:space="preserve">Figure </w:t>
      </w:r>
      <w:r w:rsidR="003674FE">
        <w:rPr>
          <w:noProof/>
        </w:rPr>
        <w:t>18</w:t>
      </w:r>
      <w:r w:rsidR="003674FE">
        <w:fldChar w:fldCharType="end"/>
      </w:r>
      <w:r>
        <w:t xml:space="preserve"> on the following page.</w:t>
      </w:r>
    </w:p>
    <w:p w14:paraId="06AA2F21" w14:textId="77777777" w:rsidR="005875A0" w:rsidRDefault="005875A0" w:rsidP="005875A0">
      <w:pPr>
        <w:spacing w:after="383" w:line="259" w:lineRule="auto"/>
        <w:ind w:left="283"/>
        <w:jc w:val="left"/>
      </w:pPr>
      <w:r>
        <w:rPr>
          <w:noProof/>
        </w:rPr>
        <w:drawing>
          <wp:inline distT="0" distB="0" distL="0" distR="0" wp14:anchorId="0894A3AE" wp14:editId="4957F1B3">
            <wp:extent cx="5401976" cy="3235559"/>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52"/>
                    <a:stretch>
                      <a:fillRect/>
                    </a:stretch>
                  </pic:blipFill>
                  <pic:spPr>
                    <a:xfrm>
                      <a:off x="0" y="0"/>
                      <a:ext cx="5401976" cy="3235559"/>
                    </a:xfrm>
                    <a:prstGeom prst="rect">
                      <a:avLst/>
                    </a:prstGeom>
                  </pic:spPr>
                </pic:pic>
              </a:graphicData>
            </a:graphic>
          </wp:inline>
        </w:drawing>
      </w:r>
    </w:p>
    <w:p w14:paraId="49DEB6F7" w14:textId="11E5CDED" w:rsidR="005875A0" w:rsidRDefault="00D6664E" w:rsidP="00D6664E">
      <w:pPr>
        <w:pStyle w:val="Caption"/>
      </w:pPr>
      <w:bookmarkStart w:id="53" w:name="_Ref78891486"/>
      <w:r>
        <w:t xml:space="preserve">Figure </w:t>
      </w:r>
      <w:r>
        <w:fldChar w:fldCharType="begin"/>
      </w:r>
      <w:r>
        <w:instrText xml:space="preserve"> SEQ Figure \* ARABIC </w:instrText>
      </w:r>
      <w:r>
        <w:fldChar w:fldCharType="separate"/>
      </w:r>
      <w:r w:rsidR="00CC4201">
        <w:rPr>
          <w:noProof/>
        </w:rPr>
        <w:t>18</w:t>
      </w:r>
      <w:r>
        <w:fldChar w:fldCharType="end"/>
      </w:r>
      <w:bookmarkEnd w:id="53"/>
      <w:r>
        <w:t xml:space="preserve">: </w:t>
      </w:r>
      <w:r w:rsidR="005875A0">
        <w:t>System Contents after Connecting the Clock</w:t>
      </w:r>
    </w:p>
    <w:p w14:paraId="001E017E" w14:textId="0FD69C95" w:rsidR="005875A0" w:rsidRDefault="005875A0" w:rsidP="005875A0">
      <w:pPr>
        <w:spacing w:after="33" w:line="325" w:lineRule="auto"/>
        <w:ind w:left="531" w:right="1118" w:hanging="279"/>
      </w:pPr>
      <w:r>
        <w:rPr>
          <w:rFonts w:ascii="Times New Roman" w:hAnsi="Times New Roman"/>
        </w:rPr>
        <w:t xml:space="preserve"> </w:t>
      </w:r>
      <w:r>
        <w:t xml:space="preserve">Perform the same operation to connect the </w:t>
      </w:r>
      <w:proofErr w:type="spellStart"/>
      <w:r>
        <w:rPr>
          <w:rFonts w:ascii="Consolas" w:eastAsia="Consolas" w:hAnsi="Consolas" w:cs="Consolas"/>
          <w:b/>
        </w:rPr>
        <w:t>clk_reset</w:t>
      </w:r>
      <w:proofErr w:type="spellEnd"/>
      <w:r>
        <w:rPr>
          <w:rFonts w:ascii="Consolas" w:eastAsia="Consolas" w:hAnsi="Consolas" w:cs="Consolas"/>
          <w:b/>
        </w:rPr>
        <w:t xml:space="preserve"> </w:t>
      </w:r>
      <w:r>
        <w:t xml:space="preserve">from the clock component to the </w:t>
      </w:r>
      <w:r>
        <w:rPr>
          <w:rFonts w:ascii="Intel Clear" w:eastAsia="Intel Clear" w:hAnsi="Intel Clear" w:cs="Intel Clear"/>
          <w:b/>
        </w:rPr>
        <w:t xml:space="preserve">reset </w:t>
      </w:r>
      <w:r>
        <w:t xml:space="preserve">signals on the other components. At this stage, your design should look like </w:t>
      </w:r>
      <w:r w:rsidR="003674FE">
        <w:fldChar w:fldCharType="begin"/>
      </w:r>
      <w:r w:rsidR="003674FE">
        <w:instrText xml:space="preserve"> REF _Ref78891504 \h </w:instrText>
      </w:r>
      <w:r w:rsidR="003674FE">
        <w:fldChar w:fldCharType="separate"/>
      </w:r>
      <w:r w:rsidR="003674FE">
        <w:t xml:space="preserve">Figure </w:t>
      </w:r>
      <w:r w:rsidR="003674FE">
        <w:rPr>
          <w:noProof/>
        </w:rPr>
        <w:t>19</w:t>
      </w:r>
      <w:r w:rsidR="003674FE">
        <w:fldChar w:fldCharType="end"/>
      </w:r>
      <w:r>
        <w:t xml:space="preserve"> below. (Color-coded for clarity.)</w:t>
      </w:r>
    </w:p>
    <w:p w14:paraId="1A2BF77F" w14:textId="77777777" w:rsidR="005875A0" w:rsidRDefault="005875A0" w:rsidP="005875A0">
      <w:pPr>
        <w:spacing w:after="385" w:line="259" w:lineRule="auto"/>
        <w:ind w:left="283"/>
        <w:jc w:val="left"/>
      </w:pPr>
      <w:r>
        <w:rPr>
          <w:noProof/>
        </w:rPr>
        <w:drawing>
          <wp:inline distT="0" distB="0" distL="0" distR="0" wp14:anchorId="4DE02F4D" wp14:editId="2C837D8F">
            <wp:extent cx="5401976" cy="3235558"/>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53"/>
                    <a:stretch>
                      <a:fillRect/>
                    </a:stretch>
                  </pic:blipFill>
                  <pic:spPr>
                    <a:xfrm>
                      <a:off x="0" y="0"/>
                      <a:ext cx="5401976" cy="3235558"/>
                    </a:xfrm>
                    <a:prstGeom prst="rect">
                      <a:avLst/>
                    </a:prstGeom>
                  </pic:spPr>
                </pic:pic>
              </a:graphicData>
            </a:graphic>
          </wp:inline>
        </w:drawing>
      </w:r>
    </w:p>
    <w:p w14:paraId="23C289DF" w14:textId="3723DB81" w:rsidR="005875A0" w:rsidRDefault="00D6664E" w:rsidP="00D6664E">
      <w:pPr>
        <w:pStyle w:val="Caption"/>
      </w:pPr>
      <w:bookmarkStart w:id="54" w:name="_Ref78891504"/>
      <w:r>
        <w:t xml:space="preserve">Figure </w:t>
      </w:r>
      <w:r>
        <w:fldChar w:fldCharType="begin"/>
      </w:r>
      <w:r>
        <w:instrText xml:space="preserve"> SEQ Figure \* ARABIC </w:instrText>
      </w:r>
      <w:r>
        <w:fldChar w:fldCharType="separate"/>
      </w:r>
      <w:r w:rsidR="00CC4201">
        <w:rPr>
          <w:noProof/>
        </w:rPr>
        <w:t>19</w:t>
      </w:r>
      <w:r>
        <w:fldChar w:fldCharType="end"/>
      </w:r>
      <w:bookmarkEnd w:id="54"/>
      <w:r>
        <w:t xml:space="preserve">: </w:t>
      </w:r>
      <w:proofErr w:type="spellStart"/>
      <w:r w:rsidR="005875A0">
        <w:rPr>
          <w:rFonts w:ascii="Consolas" w:eastAsia="Consolas" w:hAnsi="Consolas" w:cs="Consolas"/>
        </w:rPr>
        <w:t>clk</w:t>
      </w:r>
      <w:proofErr w:type="spellEnd"/>
      <w:r w:rsidR="005875A0">
        <w:rPr>
          <w:rFonts w:ascii="Consolas" w:eastAsia="Consolas" w:hAnsi="Consolas" w:cs="Consolas"/>
        </w:rPr>
        <w:t xml:space="preserve"> </w:t>
      </w:r>
      <w:r w:rsidR="005875A0">
        <w:t xml:space="preserve">and </w:t>
      </w:r>
      <w:proofErr w:type="spellStart"/>
      <w:r w:rsidR="005875A0">
        <w:rPr>
          <w:rFonts w:ascii="Consolas" w:eastAsia="Consolas" w:hAnsi="Consolas" w:cs="Consolas"/>
        </w:rPr>
        <w:t>clk_reset</w:t>
      </w:r>
      <w:proofErr w:type="spellEnd"/>
      <w:r w:rsidR="005875A0">
        <w:rPr>
          <w:rFonts w:ascii="Consolas" w:eastAsia="Consolas" w:hAnsi="Consolas" w:cs="Consolas"/>
        </w:rPr>
        <w:t xml:space="preserve"> </w:t>
      </w:r>
      <w:r w:rsidR="005875A0">
        <w:t>Connected in Platform Designer</w:t>
      </w:r>
    </w:p>
    <w:p w14:paraId="793003D6" w14:textId="77777777" w:rsidR="005875A0" w:rsidRDefault="005875A0" w:rsidP="005875A0">
      <w:pPr>
        <w:spacing w:after="261"/>
        <w:ind w:left="262" w:right="1118"/>
      </w:pPr>
      <w:r>
        <w:rPr>
          <w:rFonts w:ascii="Times New Roman" w:hAnsi="Times New Roman"/>
        </w:rPr>
        <w:t xml:space="preserve"> </w:t>
      </w:r>
      <w:r>
        <w:t xml:space="preserve">Connect the </w:t>
      </w:r>
      <w:proofErr w:type="spellStart"/>
      <w:r>
        <w:rPr>
          <w:rFonts w:ascii="Consolas" w:eastAsia="Consolas" w:hAnsi="Consolas" w:cs="Consolas"/>
          <w:b/>
        </w:rPr>
        <w:t>cpu.data_master</w:t>
      </w:r>
      <w:proofErr w:type="spellEnd"/>
      <w:r>
        <w:rPr>
          <w:rFonts w:ascii="Consolas" w:eastAsia="Consolas" w:hAnsi="Consolas" w:cs="Consolas"/>
          <w:b/>
        </w:rPr>
        <w:t xml:space="preserve"> </w:t>
      </w:r>
      <w:r>
        <w:t>to the slaves. Make the connections between the:</w:t>
      </w:r>
    </w:p>
    <w:p w14:paraId="42101444" w14:textId="77777777" w:rsidR="005875A0" w:rsidRDefault="005875A0" w:rsidP="005875A0">
      <w:pPr>
        <w:numPr>
          <w:ilvl w:val="0"/>
          <w:numId w:val="35"/>
        </w:numPr>
        <w:spacing w:before="0" w:after="233" w:line="266"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 xml:space="preserve">connection of the </w:t>
      </w:r>
      <w:proofErr w:type="spellStart"/>
      <w:r>
        <w:t>onchip_memory</w:t>
      </w:r>
      <w:proofErr w:type="spellEnd"/>
    </w:p>
    <w:p w14:paraId="7DE6415A" w14:textId="77777777" w:rsidR="005875A0" w:rsidRDefault="005875A0" w:rsidP="005875A0">
      <w:pPr>
        <w:numPr>
          <w:ilvl w:val="0"/>
          <w:numId w:val="35"/>
        </w:numPr>
        <w:spacing w:before="0" w:after="149" w:line="259"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proofErr w:type="spellStart"/>
      <w:r>
        <w:rPr>
          <w:rFonts w:ascii="Consolas" w:eastAsia="Consolas" w:hAnsi="Consolas" w:cs="Consolas"/>
          <w:b/>
        </w:rPr>
        <w:t>avalon_jtag_slave</w:t>
      </w:r>
      <w:proofErr w:type="spellEnd"/>
      <w:r>
        <w:rPr>
          <w:rFonts w:ascii="Consolas" w:eastAsia="Consolas" w:hAnsi="Consolas" w:cs="Consolas"/>
          <w:b/>
        </w:rPr>
        <w:t xml:space="preserve"> </w:t>
      </w:r>
      <w:r>
        <w:t>on the UART component,</w:t>
      </w:r>
    </w:p>
    <w:p w14:paraId="056612EF" w14:textId="77777777" w:rsidR="005875A0" w:rsidRDefault="005875A0" w:rsidP="005875A0">
      <w:pPr>
        <w:numPr>
          <w:ilvl w:val="0"/>
          <w:numId w:val="35"/>
        </w:numPr>
        <w:spacing w:before="0" w:after="137" w:line="266"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port on the button component,</w:t>
      </w:r>
    </w:p>
    <w:p w14:paraId="37F10A68" w14:textId="77777777" w:rsidR="005875A0" w:rsidRDefault="005875A0" w:rsidP="005875A0">
      <w:pPr>
        <w:numPr>
          <w:ilvl w:val="0"/>
          <w:numId w:val="35"/>
        </w:numPr>
        <w:spacing w:before="0" w:after="137" w:line="266"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port on the switch component</w:t>
      </w:r>
    </w:p>
    <w:p w14:paraId="3528F85F" w14:textId="77777777" w:rsidR="005875A0" w:rsidRDefault="005875A0" w:rsidP="005875A0">
      <w:pPr>
        <w:numPr>
          <w:ilvl w:val="0"/>
          <w:numId w:val="35"/>
        </w:numPr>
        <w:spacing w:before="0" w:after="137" w:line="266"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port of the led component,</w:t>
      </w:r>
    </w:p>
    <w:p w14:paraId="7FCD1E03" w14:textId="77777777" w:rsidR="005875A0" w:rsidRDefault="005875A0" w:rsidP="005875A0">
      <w:pPr>
        <w:numPr>
          <w:ilvl w:val="0"/>
          <w:numId w:val="35"/>
        </w:numPr>
        <w:spacing w:before="0" w:after="138" w:line="266" w:lineRule="auto"/>
        <w:ind w:right="1118" w:hanging="185"/>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port on the hex0 component</w:t>
      </w:r>
    </w:p>
    <w:p w14:paraId="7B05608F" w14:textId="77777777" w:rsidR="005875A0" w:rsidRDefault="005875A0" w:rsidP="005875A0">
      <w:pPr>
        <w:numPr>
          <w:ilvl w:val="0"/>
          <w:numId w:val="35"/>
        </w:numPr>
        <w:spacing w:before="0" w:after="279" w:line="266" w:lineRule="auto"/>
        <w:ind w:right="1118" w:hanging="185"/>
      </w:pPr>
      <w:proofErr w:type="spellStart"/>
      <w:r>
        <w:rPr>
          <w:rFonts w:ascii="Consolas" w:eastAsia="Consolas" w:hAnsi="Consolas" w:cs="Consolas"/>
          <w:b/>
        </w:rPr>
        <w:t>cpu.instruction_master</w:t>
      </w:r>
      <w:proofErr w:type="spellEnd"/>
      <w:r>
        <w:rPr>
          <w:rFonts w:ascii="Consolas" w:eastAsia="Consolas" w:hAnsi="Consolas" w:cs="Consolas"/>
          <w:b/>
        </w:rPr>
        <w:t xml:space="preserve"> </w:t>
      </w:r>
      <w:r>
        <w:t xml:space="preserve">and the </w:t>
      </w:r>
      <w:r>
        <w:rPr>
          <w:rFonts w:ascii="Consolas" w:eastAsia="Consolas" w:hAnsi="Consolas" w:cs="Consolas"/>
          <w:b/>
        </w:rPr>
        <w:t xml:space="preserve">s1 </w:t>
      </w:r>
      <w:r>
        <w:t xml:space="preserve">port of the </w:t>
      </w:r>
      <w:proofErr w:type="spellStart"/>
      <w:r>
        <w:t>onchip_memory</w:t>
      </w:r>
      <w:proofErr w:type="spellEnd"/>
    </w:p>
    <w:p w14:paraId="18563760" w14:textId="77777777" w:rsidR="005875A0" w:rsidRDefault="005875A0" w:rsidP="005875A0">
      <w:pPr>
        <w:spacing w:after="200" w:line="346" w:lineRule="auto"/>
        <w:ind w:left="531" w:hanging="279"/>
      </w:pPr>
      <w:r>
        <w:rPr>
          <w:rFonts w:ascii="Times New Roman" w:hAnsi="Times New Roman"/>
        </w:rPr>
        <w:t xml:space="preserve"> </w:t>
      </w:r>
      <w:proofErr w:type="spellStart"/>
      <w:r>
        <w:rPr>
          <w:rFonts w:ascii="Consolas" w:eastAsia="Consolas" w:hAnsi="Consolas" w:cs="Consolas"/>
          <w:b/>
        </w:rPr>
        <w:t>instruction_master</w:t>
      </w:r>
      <w:proofErr w:type="spellEnd"/>
      <w:r>
        <w:rPr>
          <w:rFonts w:ascii="Consolas" w:eastAsia="Consolas" w:hAnsi="Consolas" w:cs="Consolas"/>
          <w:b/>
        </w:rPr>
        <w:t xml:space="preserve"> </w:t>
      </w:r>
      <w:r>
        <w:t xml:space="preserve">is by default connected to </w:t>
      </w:r>
      <w:proofErr w:type="spellStart"/>
      <w:r>
        <w:rPr>
          <w:rFonts w:ascii="Consolas" w:eastAsia="Consolas" w:hAnsi="Consolas" w:cs="Consolas"/>
          <w:b/>
        </w:rPr>
        <w:t>debug_mem_slave</w:t>
      </w:r>
      <w:proofErr w:type="spellEnd"/>
      <w:r>
        <w:t xml:space="preserve">. Also, the </w:t>
      </w:r>
      <w:proofErr w:type="spellStart"/>
      <w:r>
        <w:rPr>
          <w:rFonts w:ascii="Consolas" w:eastAsia="Consolas" w:hAnsi="Consolas" w:cs="Consolas"/>
          <w:b/>
        </w:rPr>
        <w:t>instruction_master</w:t>
      </w:r>
      <w:proofErr w:type="spellEnd"/>
      <w:r>
        <w:rPr>
          <w:rFonts w:ascii="Consolas" w:eastAsia="Consolas" w:hAnsi="Consolas" w:cs="Consolas"/>
          <w:b/>
        </w:rPr>
        <w:t xml:space="preserve"> </w:t>
      </w:r>
      <w:r>
        <w:t xml:space="preserve">needs to be connected to the </w:t>
      </w:r>
      <w:proofErr w:type="spellStart"/>
      <w:r>
        <w:rPr>
          <w:rFonts w:ascii="Consolas" w:eastAsia="Consolas" w:hAnsi="Consolas" w:cs="Consolas"/>
          <w:b/>
        </w:rPr>
        <w:t>onchip_memory</w:t>
      </w:r>
      <w:r>
        <w:t>’s</w:t>
      </w:r>
      <w:proofErr w:type="spellEnd"/>
      <w:r>
        <w:t xml:space="preserve"> </w:t>
      </w:r>
      <w:r>
        <w:rPr>
          <w:rFonts w:ascii="Consolas" w:eastAsia="Consolas" w:hAnsi="Consolas" w:cs="Consolas"/>
        </w:rPr>
        <w:t xml:space="preserve">s1 </w:t>
      </w:r>
      <w:r>
        <w:t>port.</w:t>
      </w:r>
    </w:p>
    <w:p w14:paraId="3E97273B" w14:textId="77777777" w:rsidR="005875A0" w:rsidRDefault="005875A0" w:rsidP="005875A0">
      <w:pPr>
        <w:spacing w:after="394"/>
        <w:ind w:right="1118"/>
      </w:pPr>
      <w:r>
        <w:t xml:space="preserve">The </w:t>
      </w:r>
      <w:proofErr w:type="spellStart"/>
      <w:r>
        <w:rPr>
          <w:rFonts w:ascii="Consolas" w:eastAsia="Consolas" w:hAnsi="Consolas" w:cs="Consolas"/>
        </w:rPr>
        <w:t>instruction_master</w:t>
      </w:r>
      <w:proofErr w:type="spellEnd"/>
      <w:r>
        <w:rPr>
          <w:rFonts w:ascii="Consolas" w:eastAsia="Consolas" w:hAnsi="Consolas" w:cs="Consolas"/>
        </w:rPr>
        <w:t xml:space="preserve"> </w:t>
      </w:r>
      <w:r>
        <w:t xml:space="preserve">signal from the </w:t>
      </w:r>
      <w:proofErr w:type="spellStart"/>
      <w:r>
        <w:rPr>
          <w:rFonts w:ascii="Consolas" w:eastAsia="Consolas" w:hAnsi="Consolas" w:cs="Consolas"/>
        </w:rPr>
        <w:t>cpu</w:t>
      </w:r>
      <w:proofErr w:type="spellEnd"/>
      <w:r>
        <w:rPr>
          <w:rFonts w:ascii="Consolas" w:eastAsia="Consolas" w:hAnsi="Consolas" w:cs="Consolas"/>
        </w:rPr>
        <w:t xml:space="preserve"> </w:t>
      </w:r>
      <w:r>
        <w:t>component does not need to be connected to each slave component as it only needs access to memory that contains the software executable.</w:t>
      </w:r>
    </w:p>
    <w:p w14:paraId="47C8D59B" w14:textId="3EB3AEBB" w:rsidR="005875A0" w:rsidRDefault="003674FE" w:rsidP="005875A0">
      <w:pPr>
        <w:spacing w:after="42"/>
        <w:ind w:right="1118"/>
      </w:pPr>
      <w:r>
        <w:fldChar w:fldCharType="begin"/>
      </w:r>
      <w:r>
        <w:instrText xml:space="preserve"> REF _Ref78891516 \h </w:instrText>
      </w:r>
      <w:r>
        <w:fldChar w:fldCharType="separate"/>
      </w:r>
      <w:r>
        <w:t xml:space="preserve">Figure </w:t>
      </w:r>
      <w:r>
        <w:rPr>
          <w:noProof/>
        </w:rPr>
        <w:t>20</w:t>
      </w:r>
      <w:r>
        <w:fldChar w:fldCharType="end"/>
      </w:r>
      <w:r w:rsidR="005875A0">
        <w:t xml:space="preserve"> below shows the Platform Designer system with the </w:t>
      </w:r>
      <w:proofErr w:type="spellStart"/>
      <w:r w:rsidR="005875A0">
        <w:rPr>
          <w:rFonts w:ascii="Consolas" w:eastAsia="Consolas" w:hAnsi="Consolas" w:cs="Consolas"/>
        </w:rPr>
        <w:t>cpu.data_master</w:t>
      </w:r>
      <w:proofErr w:type="spellEnd"/>
      <w:r w:rsidR="005875A0">
        <w:rPr>
          <w:rFonts w:ascii="Consolas" w:eastAsia="Consolas" w:hAnsi="Consolas" w:cs="Consolas"/>
        </w:rPr>
        <w:t xml:space="preserve"> </w:t>
      </w:r>
      <w:r w:rsidR="005875A0">
        <w:t xml:space="preserve">signal and </w:t>
      </w:r>
      <w:proofErr w:type="spellStart"/>
      <w:r w:rsidR="005875A0">
        <w:rPr>
          <w:rFonts w:ascii="Consolas" w:eastAsia="Consolas" w:hAnsi="Consolas" w:cs="Consolas"/>
        </w:rPr>
        <w:t>cpu.instruction_master</w:t>
      </w:r>
      <w:proofErr w:type="spellEnd"/>
      <w:r w:rsidR="005875A0">
        <w:rPr>
          <w:rFonts w:ascii="Consolas" w:eastAsia="Consolas" w:hAnsi="Consolas" w:cs="Consolas"/>
        </w:rPr>
        <w:t xml:space="preserve"> </w:t>
      </w:r>
      <w:r w:rsidR="005875A0">
        <w:t>signal connected to the other components in the proper locations.</w:t>
      </w:r>
    </w:p>
    <w:p w14:paraId="7EB7669C" w14:textId="77777777" w:rsidR="005875A0" w:rsidRDefault="005875A0" w:rsidP="005875A0">
      <w:pPr>
        <w:ind w:right="1118"/>
      </w:pPr>
      <w:r>
        <w:t>(Color-coded for clarity.)</w:t>
      </w:r>
    </w:p>
    <w:p w14:paraId="5CE85D90" w14:textId="77777777" w:rsidR="005875A0" w:rsidRDefault="005875A0" w:rsidP="005875A0">
      <w:pPr>
        <w:spacing w:after="385" w:line="259" w:lineRule="auto"/>
        <w:ind w:left="283"/>
        <w:jc w:val="left"/>
      </w:pPr>
      <w:r>
        <w:rPr>
          <w:noProof/>
        </w:rPr>
        <w:drawing>
          <wp:inline distT="0" distB="0" distL="0" distR="0" wp14:anchorId="4B748F98" wp14:editId="51B5A058">
            <wp:extent cx="5401976" cy="3235558"/>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54"/>
                    <a:stretch>
                      <a:fillRect/>
                    </a:stretch>
                  </pic:blipFill>
                  <pic:spPr>
                    <a:xfrm>
                      <a:off x="0" y="0"/>
                      <a:ext cx="5401976" cy="3235558"/>
                    </a:xfrm>
                    <a:prstGeom prst="rect">
                      <a:avLst/>
                    </a:prstGeom>
                  </pic:spPr>
                </pic:pic>
              </a:graphicData>
            </a:graphic>
          </wp:inline>
        </w:drawing>
      </w:r>
    </w:p>
    <w:p w14:paraId="595A56EB" w14:textId="36E70F90" w:rsidR="005875A0" w:rsidRDefault="00D6664E" w:rsidP="00D6664E">
      <w:pPr>
        <w:pStyle w:val="Caption"/>
      </w:pPr>
      <w:bookmarkStart w:id="55" w:name="_Ref78891516"/>
      <w:r>
        <w:t xml:space="preserve">Figure </w:t>
      </w:r>
      <w:r>
        <w:fldChar w:fldCharType="begin"/>
      </w:r>
      <w:r>
        <w:instrText xml:space="preserve"> SEQ Figure \* ARABIC </w:instrText>
      </w:r>
      <w:r>
        <w:fldChar w:fldCharType="separate"/>
      </w:r>
      <w:r w:rsidR="00CC4201">
        <w:rPr>
          <w:noProof/>
        </w:rPr>
        <w:t>20</w:t>
      </w:r>
      <w:r>
        <w:fldChar w:fldCharType="end"/>
      </w:r>
      <w:bookmarkEnd w:id="55"/>
      <w:r>
        <w:t xml:space="preserve">: </w:t>
      </w:r>
      <w:proofErr w:type="spellStart"/>
      <w:r w:rsidR="005875A0">
        <w:rPr>
          <w:rFonts w:ascii="Consolas" w:eastAsia="Consolas" w:hAnsi="Consolas" w:cs="Consolas"/>
        </w:rPr>
        <w:t>clk</w:t>
      </w:r>
      <w:proofErr w:type="spellEnd"/>
      <w:r w:rsidR="005875A0">
        <w:rPr>
          <w:rFonts w:ascii="Consolas" w:eastAsia="Consolas" w:hAnsi="Consolas" w:cs="Consolas"/>
        </w:rPr>
        <w:t xml:space="preserve"> </w:t>
      </w:r>
      <w:r w:rsidR="005875A0">
        <w:t xml:space="preserve">and </w:t>
      </w:r>
      <w:proofErr w:type="spellStart"/>
      <w:r w:rsidR="005875A0">
        <w:rPr>
          <w:rFonts w:ascii="Consolas" w:eastAsia="Consolas" w:hAnsi="Consolas" w:cs="Consolas"/>
        </w:rPr>
        <w:t>clk_reset</w:t>
      </w:r>
      <w:proofErr w:type="spellEnd"/>
      <w:r w:rsidR="005875A0">
        <w:rPr>
          <w:rFonts w:ascii="Consolas" w:eastAsia="Consolas" w:hAnsi="Consolas" w:cs="Consolas"/>
        </w:rPr>
        <w:t xml:space="preserve"> </w:t>
      </w:r>
      <w:r w:rsidR="005875A0">
        <w:t>Connected in Platform Designer</w:t>
      </w:r>
    </w:p>
    <w:p w14:paraId="79C56E01" w14:textId="77777777" w:rsidR="005875A0" w:rsidRDefault="005875A0" w:rsidP="005875A0">
      <w:pPr>
        <w:spacing w:after="293" w:line="272" w:lineRule="auto"/>
        <w:ind w:left="-5" w:right="912"/>
      </w:pPr>
      <w:r>
        <w:rPr>
          <w:rFonts w:ascii="Intel Clear" w:eastAsia="Intel Clear" w:hAnsi="Intel Clear" w:cs="Intel Clear"/>
          <w:i/>
          <w:color w:val="00AEEF"/>
          <w:sz w:val="24"/>
        </w:rPr>
        <w:t xml:space="preserve">Make sure that the </w:t>
      </w:r>
      <w:proofErr w:type="spellStart"/>
      <w:r>
        <w:rPr>
          <w:rFonts w:ascii="Consolas" w:eastAsia="Consolas" w:hAnsi="Consolas" w:cs="Consolas"/>
          <w:i/>
          <w:color w:val="00AEEF"/>
          <w:sz w:val="24"/>
        </w:rPr>
        <w:t>instruction_master</w:t>
      </w:r>
      <w:proofErr w:type="spellEnd"/>
      <w:r>
        <w:rPr>
          <w:rFonts w:ascii="Consolas" w:eastAsia="Consolas" w:hAnsi="Consolas" w:cs="Consolas"/>
          <w:i/>
          <w:color w:val="00AEEF"/>
          <w:sz w:val="24"/>
        </w:rPr>
        <w:t xml:space="preserve"> </w:t>
      </w:r>
      <w:r>
        <w:rPr>
          <w:rFonts w:ascii="Intel Clear" w:eastAsia="Intel Clear" w:hAnsi="Intel Clear" w:cs="Intel Clear"/>
          <w:i/>
          <w:color w:val="00AEEF"/>
          <w:sz w:val="24"/>
        </w:rPr>
        <w:t xml:space="preserve">signal from the </w:t>
      </w:r>
      <w:proofErr w:type="spellStart"/>
      <w:r>
        <w:rPr>
          <w:rFonts w:ascii="Consolas" w:eastAsia="Consolas" w:hAnsi="Consolas" w:cs="Consolas"/>
          <w:i/>
          <w:color w:val="00AEEF"/>
          <w:sz w:val="24"/>
        </w:rPr>
        <w:t>cpu</w:t>
      </w:r>
      <w:proofErr w:type="spellEnd"/>
      <w:r>
        <w:rPr>
          <w:rFonts w:ascii="Consolas" w:eastAsia="Consolas" w:hAnsi="Consolas" w:cs="Consolas"/>
          <w:i/>
          <w:color w:val="00AEEF"/>
          <w:sz w:val="24"/>
        </w:rPr>
        <w:t xml:space="preserve"> </w:t>
      </w:r>
      <w:r>
        <w:rPr>
          <w:rFonts w:ascii="Intel Clear" w:eastAsia="Intel Clear" w:hAnsi="Intel Clear" w:cs="Intel Clear"/>
          <w:i/>
          <w:color w:val="00AEEF"/>
          <w:sz w:val="24"/>
        </w:rPr>
        <w:t xml:space="preserve">component is connected to the </w:t>
      </w:r>
      <w:r>
        <w:rPr>
          <w:rFonts w:ascii="Consolas" w:eastAsia="Consolas" w:hAnsi="Consolas" w:cs="Consolas"/>
          <w:i/>
          <w:color w:val="00AEEF"/>
          <w:sz w:val="24"/>
        </w:rPr>
        <w:t xml:space="preserve">s1 </w:t>
      </w:r>
      <w:r>
        <w:rPr>
          <w:rFonts w:ascii="Intel Clear" w:eastAsia="Intel Clear" w:hAnsi="Intel Clear" w:cs="Intel Clear"/>
          <w:i/>
          <w:color w:val="00AEEF"/>
          <w:sz w:val="24"/>
        </w:rPr>
        <w:t xml:space="preserve">slave of the </w:t>
      </w:r>
      <w:proofErr w:type="spellStart"/>
      <w:r>
        <w:rPr>
          <w:rFonts w:ascii="Consolas" w:eastAsia="Consolas" w:hAnsi="Consolas" w:cs="Consolas"/>
          <w:i/>
          <w:color w:val="00AEEF"/>
          <w:sz w:val="24"/>
        </w:rPr>
        <w:t>onchip_memory</w:t>
      </w:r>
      <w:proofErr w:type="spellEnd"/>
      <w:r>
        <w:rPr>
          <w:rFonts w:ascii="Intel Clear" w:eastAsia="Intel Clear" w:hAnsi="Intel Clear" w:cs="Intel Clear"/>
          <w:i/>
          <w:color w:val="00AEEF"/>
          <w:sz w:val="24"/>
        </w:rPr>
        <w:t>.</w:t>
      </w:r>
    </w:p>
    <w:p w14:paraId="261A0723" w14:textId="71D761E4" w:rsidR="005875A0" w:rsidRDefault="005875A0" w:rsidP="005875A0">
      <w:pPr>
        <w:ind w:left="531" w:right="1118" w:hanging="279"/>
      </w:pPr>
      <w:r>
        <w:rPr>
          <w:rFonts w:ascii="Times New Roman" w:hAnsi="Times New Roman"/>
        </w:rPr>
        <w:t xml:space="preserve"> </w:t>
      </w:r>
      <w:r>
        <w:t xml:space="preserve">The next connections to make are the processor interrupt request (IRQ) signals. Make this connection as shown in </w:t>
      </w:r>
      <w:r w:rsidR="003674FE">
        <w:fldChar w:fldCharType="begin"/>
      </w:r>
      <w:r w:rsidR="003674FE">
        <w:instrText xml:space="preserve"> REF _Ref78891530 \h </w:instrText>
      </w:r>
      <w:r w:rsidR="003674FE">
        <w:fldChar w:fldCharType="separate"/>
      </w:r>
      <w:r w:rsidR="003674FE">
        <w:t xml:space="preserve">Figure </w:t>
      </w:r>
      <w:r w:rsidR="003674FE">
        <w:rPr>
          <w:noProof/>
        </w:rPr>
        <w:t>21</w:t>
      </w:r>
      <w:r w:rsidR="003674FE">
        <w:fldChar w:fldCharType="end"/>
      </w:r>
      <w:r>
        <w:t xml:space="preserve"> by clicking on the empty bubble. We will use the default setting for the IRQ number.</w:t>
      </w:r>
    </w:p>
    <w:p w14:paraId="4F909D69" w14:textId="77777777" w:rsidR="005875A0" w:rsidRDefault="005875A0" w:rsidP="005875A0">
      <w:pPr>
        <w:spacing w:after="66" w:line="331" w:lineRule="auto"/>
        <w:ind w:left="531" w:right="1118" w:hanging="279"/>
      </w:pPr>
      <w:r>
        <w:rPr>
          <w:rFonts w:ascii="Times New Roman" w:hAnsi="Times New Roman"/>
        </w:rPr>
        <w:t xml:space="preserve"> </w:t>
      </w:r>
      <w:r>
        <w:t xml:space="preserve">The UART can drive interrupts, and hence needs to be wired to the </w:t>
      </w:r>
      <w:proofErr w:type="spellStart"/>
      <w:r>
        <w:t>cpu</w:t>
      </w:r>
      <w:proofErr w:type="spellEnd"/>
      <w:r>
        <w:t xml:space="preserve"> processor interrupt lines.</w:t>
      </w:r>
    </w:p>
    <w:p w14:paraId="79F39ADC" w14:textId="77777777" w:rsidR="005875A0" w:rsidRDefault="005875A0" w:rsidP="005875A0">
      <w:pPr>
        <w:spacing w:after="383" w:line="259" w:lineRule="auto"/>
        <w:ind w:left="142"/>
        <w:jc w:val="left"/>
      </w:pPr>
      <w:r>
        <w:rPr>
          <w:noProof/>
        </w:rPr>
        <w:drawing>
          <wp:inline distT="0" distB="0" distL="0" distR="0" wp14:anchorId="3FD53FE9" wp14:editId="7301B5B8">
            <wp:extent cx="5582042" cy="3343411"/>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55"/>
                    <a:stretch>
                      <a:fillRect/>
                    </a:stretch>
                  </pic:blipFill>
                  <pic:spPr>
                    <a:xfrm>
                      <a:off x="0" y="0"/>
                      <a:ext cx="5582042" cy="3343411"/>
                    </a:xfrm>
                    <a:prstGeom prst="rect">
                      <a:avLst/>
                    </a:prstGeom>
                  </pic:spPr>
                </pic:pic>
              </a:graphicData>
            </a:graphic>
          </wp:inline>
        </w:drawing>
      </w:r>
    </w:p>
    <w:p w14:paraId="1188E256" w14:textId="49C2D562" w:rsidR="005875A0" w:rsidRDefault="00D6664E" w:rsidP="00D6664E">
      <w:pPr>
        <w:pStyle w:val="Caption"/>
      </w:pPr>
      <w:bookmarkStart w:id="56" w:name="_Ref78891530"/>
      <w:r>
        <w:t xml:space="preserve">Figure </w:t>
      </w:r>
      <w:r>
        <w:fldChar w:fldCharType="begin"/>
      </w:r>
      <w:r>
        <w:instrText xml:space="preserve"> SEQ Figure \* ARABIC </w:instrText>
      </w:r>
      <w:r>
        <w:fldChar w:fldCharType="separate"/>
      </w:r>
      <w:r w:rsidR="00CC4201">
        <w:rPr>
          <w:noProof/>
        </w:rPr>
        <w:t>21</w:t>
      </w:r>
      <w:r>
        <w:fldChar w:fldCharType="end"/>
      </w:r>
      <w:bookmarkEnd w:id="56"/>
      <w:r>
        <w:t xml:space="preserve">: </w:t>
      </w:r>
      <w:r w:rsidR="005875A0">
        <w:t>System Contents After Interrupt Connections</w:t>
      </w:r>
    </w:p>
    <w:p w14:paraId="4B5FACD2" w14:textId="77777777" w:rsidR="005875A0" w:rsidRDefault="005875A0" w:rsidP="005875A0">
      <w:pPr>
        <w:spacing w:after="321"/>
        <w:ind w:right="1118"/>
      </w:pPr>
      <w:r>
        <w:t>Now that the connections are made, we need to add the other five seven-segment displays (as there are six of them in total on the board).</w:t>
      </w:r>
    </w:p>
    <w:p w14:paraId="3075DB3E" w14:textId="77777777" w:rsidR="005875A0" w:rsidRDefault="005875A0" w:rsidP="005875A0">
      <w:pPr>
        <w:spacing w:after="182" w:line="340" w:lineRule="auto"/>
        <w:ind w:left="531" w:right="1118" w:hanging="279"/>
      </w:pPr>
      <w:r>
        <w:rPr>
          <w:rFonts w:ascii="Times New Roman" w:hAnsi="Times New Roman"/>
        </w:rPr>
        <w:t xml:space="preserve"> </w:t>
      </w:r>
      <w:r>
        <w:t xml:space="preserve">Select </w:t>
      </w:r>
      <w:r>
        <w:rPr>
          <w:rFonts w:ascii="Consolas" w:eastAsia="Consolas" w:hAnsi="Consolas" w:cs="Consolas"/>
          <w:b/>
        </w:rPr>
        <w:t>hex0</w:t>
      </w:r>
      <w:r>
        <w:t xml:space="preserve">, right-clicking, and select </w:t>
      </w:r>
      <w:r>
        <w:rPr>
          <w:rFonts w:ascii="Intel Clear" w:eastAsia="Intel Clear" w:hAnsi="Intel Clear" w:cs="Intel Clear"/>
          <w:b/>
        </w:rPr>
        <w:t>Duplicate</w:t>
      </w:r>
      <w:r>
        <w:t xml:space="preserve">. Alternatively, you can click on </w:t>
      </w:r>
      <w:r>
        <w:rPr>
          <w:rFonts w:ascii="Consolas" w:eastAsia="Consolas" w:hAnsi="Consolas" w:cs="Consolas"/>
          <w:b/>
        </w:rPr>
        <w:t xml:space="preserve">hex0 </w:t>
      </w:r>
      <w:r>
        <w:t xml:space="preserve">and press </w:t>
      </w:r>
      <w:r>
        <w:rPr>
          <w:rFonts w:ascii="Intel Clear" w:eastAsia="Intel Clear" w:hAnsi="Intel Clear" w:cs="Intel Clear"/>
          <w:b/>
        </w:rPr>
        <w:t xml:space="preserve">ctrl-D </w:t>
      </w:r>
      <w:r>
        <w:t>to duplicate the module.</w:t>
      </w:r>
    </w:p>
    <w:p w14:paraId="3468A307" w14:textId="77777777" w:rsidR="005875A0" w:rsidRDefault="005875A0" w:rsidP="005875A0">
      <w:pPr>
        <w:spacing w:after="185" w:line="342" w:lineRule="auto"/>
        <w:ind w:left="531" w:right="1118" w:hanging="279"/>
      </w:pPr>
      <w:r>
        <w:rPr>
          <w:rFonts w:ascii="Times New Roman" w:hAnsi="Times New Roman"/>
        </w:rPr>
        <w:t xml:space="preserve"> </w:t>
      </w:r>
      <w:r>
        <w:t xml:space="preserve">Once you have six of them (0-5), rename the new ones so they form the following list (pictured in Figure 24): </w:t>
      </w:r>
      <w:r>
        <w:rPr>
          <w:rFonts w:ascii="Consolas" w:eastAsia="Consolas" w:hAnsi="Consolas" w:cs="Consolas"/>
          <w:b/>
        </w:rPr>
        <w:t>hex0</w:t>
      </w:r>
      <w:r>
        <w:t xml:space="preserve">, </w:t>
      </w:r>
      <w:r>
        <w:rPr>
          <w:rFonts w:ascii="Consolas" w:eastAsia="Consolas" w:hAnsi="Consolas" w:cs="Consolas"/>
          <w:b/>
        </w:rPr>
        <w:t>hex1</w:t>
      </w:r>
      <w:r>
        <w:t xml:space="preserve">, </w:t>
      </w:r>
      <w:r>
        <w:rPr>
          <w:rFonts w:ascii="Consolas" w:eastAsia="Consolas" w:hAnsi="Consolas" w:cs="Consolas"/>
          <w:b/>
        </w:rPr>
        <w:t>hex2</w:t>
      </w:r>
      <w:r>
        <w:t xml:space="preserve">, </w:t>
      </w:r>
      <w:r>
        <w:rPr>
          <w:rFonts w:ascii="Consolas" w:eastAsia="Consolas" w:hAnsi="Consolas" w:cs="Consolas"/>
          <w:b/>
        </w:rPr>
        <w:t>hex3</w:t>
      </w:r>
      <w:r>
        <w:t xml:space="preserve">, </w:t>
      </w:r>
      <w:r>
        <w:rPr>
          <w:rFonts w:ascii="Consolas" w:eastAsia="Consolas" w:hAnsi="Consolas" w:cs="Consolas"/>
          <w:b/>
        </w:rPr>
        <w:t>hex4</w:t>
      </w:r>
      <w:r>
        <w:t xml:space="preserve">, </w:t>
      </w:r>
      <w:r>
        <w:rPr>
          <w:rFonts w:ascii="Consolas" w:eastAsia="Consolas" w:hAnsi="Consolas" w:cs="Consolas"/>
          <w:b/>
        </w:rPr>
        <w:t>hex5</w:t>
      </w:r>
      <w:r>
        <w:t>.</w:t>
      </w:r>
    </w:p>
    <w:p w14:paraId="2D4324A7" w14:textId="77777777" w:rsidR="005875A0" w:rsidRDefault="005875A0" w:rsidP="005875A0">
      <w:pPr>
        <w:spacing w:after="268"/>
        <w:ind w:left="262" w:right="1118"/>
      </w:pPr>
      <w:r>
        <w:rPr>
          <w:rFonts w:ascii="Times New Roman" w:hAnsi="Times New Roman"/>
        </w:rPr>
        <w:t xml:space="preserve"> </w:t>
      </w:r>
      <w:r>
        <w:t>In case the connections were not kept when duplicating the new PIOs, be sure to connect:</w:t>
      </w:r>
    </w:p>
    <w:p w14:paraId="03E1DDBC" w14:textId="77777777" w:rsidR="005875A0" w:rsidRDefault="005875A0" w:rsidP="005875A0">
      <w:pPr>
        <w:numPr>
          <w:ilvl w:val="0"/>
          <w:numId w:val="36"/>
        </w:numPr>
        <w:spacing w:before="0" w:after="134" w:line="265" w:lineRule="auto"/>
        <w:ind w:left="185" w:right="1123" w:hanging="185"/>
        <w:jc w:val="center"/>
      </w:pPr>
      <w:proofErr w:type="spellStart"/>
      <w:r>
        <w:rPr>
          <w:rFonts w:ascii="Consolas" w:eastAsia="Consolas" w:hAnsi="Consolas" w:cs="Consolas"/>
          <w:b/>
        </w:rPr>
        <w:t>clk</w:t>
      </w:r>
      <w:proofErr w:type="spellEnd"/>
      <w:r>
        <w:rPr>
          <w:rFonts w:ascii="Consolas" w:eastAsia="Consolas" w:hAnsi="Consolas" w:cs="Consolas"/>
          <w:b/>
        </w:rPr>
        <w:t xml:space="preserve"> </w:t>
      </w:r>
      <w:r>
        <w:t>from the clock component to the clock signal of each hex component</w:t>
      </w:r>
    </w:p>
    <w:p w14:paraId="0B041838" w14:textId="77777777" w:rsidR="005875A0" w:rsidRDefault="005875A0" w:rsidP="005875A0">
      <w:pPr>
        <w:numPr>
          <w:ilvl w:val="0"/>
          <w:numId w:val="36"/>
        </w:numPr>
        <w:spacing w:before="0" w:after="136" w:line="266" w:lineRule="auto"/>
        <w:ind w:left="185" w:right="1123" w:hanging="185"/>
        <w:jc w:val="center"/>
      </w:pPr>
      <w:proofErr w:type="spellStart"/>
      <w:r>
        <w:rPr>
          <w:rFonts w:ascii="Consolas" w:eastAsia="Consolas" w:hAnsi="Consolas" w:cs="Consolas"/>
          <w:b/>
        </w:rPr>
        <w:t>clk_reset</w:t>
      </w:r>
      <w:proofErr w:type="spellEnd"/>
      <w:r>
        <w:rPr>
          <w:rFonts w:ascii="Consolas" w:eastAsia="Consolas" w:hAnsi="Consolas" w:cs="Consolas"/>
          <w:b/>
        </w:rPr>
        <w:t xml:space="preserve"> </w:t>
      </w:r>
      <w:r>
        <w:t xml:space="preserve">from the clock component to </w:t>
      </w:r>
      <w:r>
        <w:rPr>
          <w:rFonts w:ascii="Consolas" w:eastAsia="Consolas" w:hAnsi="Consolas" w:cs="Consolas"/>
          <w:b/>
        </w:rPr>
        <w:t xml:space="preserve">reset </w:t>
      </w:r>
      <w:r>
        <w:t>of the hex component</w:t>
      </w:r>
    </w:p>
    <w:p w14:paraId="3721C22F" w14:textId="77777777" w:rsidR="005875A0" w:rsidRDefault="005875A0" w:rsidP="005875A0">
      <w:pPr>
        <w:numPr>
          <w:ilvl w:val="0"/>
          <w:numId w:val="36"/>
        </w:numPr>
        <w:spacing w:before="0" w:after="275" w:line="265" w:lineRule="auto"/>
        <w:ind w:left="185" w:right="1123" w:hanging="185"/>
        <w:jc w:val="center"/>
      </w:pPr>
      <w:proofErr w:type="spellStart"/>
      <w:r>
        <w:rPr>
          <w:rFonts w:ascii="Consolas" w:eastAsia="Consolas" w:hAnsi="Consolas" w:cs="Consolas"/>
          <w:b/>
        </w:rPr>
        <w:t>cpu.data_master</w:t>
      </w:r>
      <w:proofErr w:type="spellEnd"/>
      <w:r>
        <w:rPr>
          <w:rFonts w:ascii="Consolas" w:eastAsia="Consolas" w:hAnsi="Consolas" w:cs="Consolas"/>
          <w:b/>
        </w:rPr>
        <w:t xml:space="preserve"> </w:t>
      </w:r>
      <w:r>
        <w:t xml:space="preserve">from the </w:t>
      </w:r>
      <w:proofErr w:type="spellStart"/>
      <w:r>
        <w:rPr>
          <w:rFonts w:ascii="Consolas" w:eastAsia="Consolas" w:hAnsi="Consolas" w:cs="Consolas"/>
        </w:rPr>
        <w:t>cpu</w:t>
      </w:r>
      <w:proofErr w:type="spellEnd"/>
      <w:r>
        <w:rPr>
          <w:rFonts w:ascii="Consolas" w:eastAsia="Consolas" w:hAnsi="Consolas" w:cs="Consolas"/>
        </w:rPr>
        <w:t xml:space="preserve"> </w:t>
      </w:r>
      <w:r>
        <w:t xml:space="preserve">component to </w:t>
      </w:r>
      <w:r>
        <w:rPr>
          <w:rFonts w:ascii="Consolas" w:eastAsia="Consolas" w:hAnsi="Consolas" w:cs="Consolas"/>
          <w:b/>
        </w:rPr>
        <w:t xml:space="preserve">s1 </w:t>
      </w:r>
      <w:r>
        <w:t>of each hex component</w:t>
      </w:r>
    </w:p>
    <w:p w14:paraId="25235480" w14:textId="6A4D315B" w:rsidR="005875A0" w:rsidRDefault="005875A0" w:rsidP="005875A0">
      <w:pPr>
        <w:spacing w:line="331" w:lineRule="auto"/>
        <w:ind w:left="531" w:right="1118" w:hanging="279"/>
      </w:pPr>
      <w:r>
        <w:rPr>
          <w:rFonts w:ascii="Times New Roman" w:hAnsi="Times New Roman"/>
        </w:rPr>
        <w:t xml:space="preserve"> </w:t>
      </w:r>
      <w:r>
        <w:t xml:space="preserve">Once you have done this for </w:t>
      </w:r>
      <w:r>
        <w:rPr>
          <w:rFonts w:ascii="Intel Clear" w:eastAsia="Intel Clear" w:hAnsi="Intel Clear" w:cs="Intel Clear"/>
          <w:b/>
        </w:rPr>
        <w:t>all of the six hex PIOs</w:t>
      </w:r>
      <w:r>
        <w:t xml:space="preserve">, your systems contents panel should mirror </w:t>
      </w:r>
      <w:r w:rsidR="00A801D1">
        <w:fldChar w:fldCharType="begin"/>
      </w:r>
      <w:r w:rsidR="00A801D1">
        <w:instrText xml:space="preserve"> REF _Ref78891560 \h </w:instrText>
      </w:r>
      <w:r w:rsidR="00A801D1">
        <w:fldChar w:fldCharType="separate"/>
      </w:r>
      <w:r w:rsidR="00A801D1">
        <w:t xml:space="preserve">Figure </w:t>
      </w:r>
      <w:r w:rsidR="00A801D1">
        <w:rPr>
          <w:noProof/>
        </w:rPr>
        <w:t>22</w:t>
      </w:r>
      <w:r w:rsidR="00A801D1">
        <w:fldChar w:fldCharType="end"/>
      </w:r>
      <w:r>
        <w:t xml:space="preserve"> on the following page.</w:t>
      </w:r>
    </w:p>
    <w:p w14:paraId="576D7AA8" w14:textId="77777777" w:rsidR="005875A0" w:rsidRDefault="005875A0" w:rsidP="005875A0">
      <w:pPr>
        <w:spacing w:after="383" w:line="259" w:lineRule="auto"/>
        <w:ind w:left="142"/>
        <w:jc w:val="left"/>
      </w:pPr>
      <w:r>
        <w:rPr>
          <w:noProof/>
        </w:rPr>
        <w:drawing>
          <wp:inline distT="0" distB="0" distL="0" distR="0" wp14:anchorId="23A53926" wp14:editId="148E3076">
            <wp:extent cx="5585098" cy="6195969"/>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6"/>
                    <a:stretch>
                      <a:fillRect/>
                    </a:stretch>
                  </pic:blipFill>
                  <pic:spPr>
                    <a:xfrm>
                      <a:off x="0" y="0"/>
                      <a:ext cx="5585098" cy="6195969"/>
                    </a:xfrm>
                    <a:prstGeom prst="rect">
                      <a:avLst/>
                    </a:prstGeom>
                  </pic:spPr>
                </pic:pic>
              </a:graphicData>
            </a:graphic>
          </wp:inline>
        </w:drawing>
      </w:r>
    </w:p>
    <w:p w14:paraId="1E0755CD" w14:textId="62A10383" w:rsidR="005875A0" w:rsidRDefault="00D6664E" w:rsidP="00D6664E">
      <w:pPr>
        <w:pStyle w:val="Caption"/>
      </w:pPr>
      <w:bookmarkStart w:id="57" w:name="_Ref78891560"/>
      <w:r>
        <w:t xml:space="preserve">Figure </w:t>
      </w:r>
      <w:r>
        <w:fldChar w:fldCharType="begin"/>
      </w:r>
      <w:r>
        <w:instrText xml:space="preserve"> SEQ Figure \* ARABIC </w:instrText>
      </w:r>
      <w:r>
        <w:fldChar w:fldCharType="separate"/>
      </w:r>
      <w:r w:rsidR="00CC4201">
        <w:rPr>
          <w:noProof/>
        </w:rPr>
        <w:t>22</w:t>
      </w:r>
      <w:r>
        <w:fldChar w:fldCharType="end"/>
      </w:r>
      <w:bookmarkEnd w:id="57"/>
      <w:r>
        <w:t xml:space="preserve">: </w:t>
      </w:r>
      <w:r w:rsidR="005875A0">
        <w:t>System Contents after Adding All 4 Seven Segment Displays</w:t>
      </w:r>
    </w:p>
    <w:p w14:paraId="1A7359FD" w14:textId="77777777" w:rsidR="005875A0" w:rsidRDefault="005875A0" w:rsidP="005875A0">
      <w:pPr>
        <w:spacing w:after="322"/>
        <w:ind w:right="1118"/>
      </w:pPr>
      <w:r>
        <w:t xml:space="preserve">You have now completed the internal connections for this </w:t>
      </w:r>
      <w:proofErr w:type="spellStart"/>
      <w:r>
        <w:t>Nios</w:t>
      </w:r>
      <w:proofErr w:type="spellEnd"/>
      <w:r>
        <w:t xml:space="preserve"> II </w:t>
      </w:r>
      <w:proofErr w:type="gramStart"/>
      <w:r>
        <w:t>processor based</w:t>
      </w:r>
      <w:proofErr w:type="gramEnd"/>
      <w:r>
        <w:t xml:space="preserve"> system. The next step is to make the external connections that connect the Platform Designer based system to the next higher level in the hierarchy of your FPGA design, or to FPGA device pins that connect to the PCB.</w:t>
      </w:r>
    </w:p>
    <w:p w14:paraId="56500172" w14:textId="7402777E" w:rsidR="005875A0" w:rsidRDefault="005875A0" w:rsidP="005875A0">
      <w:pPr>
        <w:spacing w:after="266"/>
        <w:ind w:left="531" w:right="1118" w:hanging="279"/>
      </w:pPr>
      <w:r>
        <w:rPr>
          <w:rFonts w:ascii="Times New Roman" w:hAnsi="Times New Roman"/>
        </w:rPr>
        <w:t xml:space="preserve"> </w:t>
      </w:r>
      <w:r>
        <w:t xml:space="preserve">Double click on the </w:t>
      </w:r>
      <w:r>
        <w:rPr>
          <w:rFonts w:ascii="Consolas" w:eastAsia="Consolas" w:hAnsi="Consolas" w:cs="Consolas"/>
        </w:rPr>
        <w:t>button</w:t>
      </w:r>
      <w:r>
        <w:t xml:space="preserve">, </w:t>
      </w:r>
      <w:r>
        <w:rPr>
          <w:rFonts w:ascii="Consolas" w:eastAsia="Consolas" w:hAnsi="Consolas" w:cs="Consolas"/>
        </w:rPr>
        <w:t>led</w:t>
      </w:r>
      <w:r>
        <w:t xml:space="preserve">, </w:t>
      </w:r>
      <w:r>
        <w:rPr>
          <w:rFonts w:ascii="Consolas" w:eastAsia="Consolas" w:hAnsi="Consolas" w:cs="Consolas"/>
        </w:rPr>
        <w:t xml:space="preserve">switch </w:t>
      </w:r>
      <w:r>
        <w:t xml:space="preserve">and </w:t>
      </w:r>
      <w:r>
        <w:rPr>
          <w:rFonts w:ascii="Consolas" w:eastAsia="Consolas" w:hAnsi="Consolas" w:cs="Consolas"/>
        </w:rPr>
        <w:t xml:space="preserve">hex0‐hex5 </w:t>
      </w:r>
      <w:r>
        <w:t xml:space="preserve">conduit items under the export column circled in </w:t>
      </w:r>
      <w:r w:rsidR="002D36AE">
        <w:fldChar w:fldCharType="begin"/>
      </w:r>
      <w:r w:rsidR="002D36AE">
        <w:instrText xml:space="preserve"> REF _Ref78891625 \h </w:instrText>
      </w:r>
      <w:r w:rsidR="002D36AE">
        <w:fldChar w:fldCharType="separate"/>
      </w:r>
      <w:r w:rsidR="002D36AE">
        <w:t xml:space="preserve">Figure </w:t>
      </w:r>
      <w:r w:rsidR="002D36AE">
        <w:rPr>
          <w:noProof/>
        </w:rPr>
        <w:t>23</w:t>
      </w:r>
      <w:r w:rsidR="002D36AE">
        <w:fldChar w:fldCharType="end"/>
      </w:r>
      <w:r>
        <w:t xml:space="preserve"> on the following page. This will bring these ports out of the Platform Designer component to connect to the top-level design.</w:t>
      </w:r>
    </w:p>
    <w:p w14:paraId="565457A4" w14:textId="77777777" w:rsidR="005875A0" w:rsidRDefault="005875A0" w:rsidP="005875A0">
      <w:pPr>
        <w:spacing w:after="171" w:line="272" w:lineRule="auto"/>
        <w:ind w:left="-5" w:right="910"/>
      </w:pPr>
      <w:r>
        <w:rPr>
          <w:rFonts w:ascii="Intel Clear" w:eastAsia="Intel Clear" w:hAnsi="Intel Clear" w:cs="Intel Clear"/>
          <w:i/>
          <w:color w:val="00AEEF"/>
          <w:sz w:val="24"/>
        </w:rPr>
        <w:t>Be sure the names of the components and exports match what is in Figure 25 EXACTLY, or the design may not compile at runtime.</w:t>
      </w:r>
    </w:p>
    <w:p w14:paraId="7CB317A0" w14:textId="77777777" w:rsidR="005875A0" w:rsidRDefault="005875A0" w:rsidP="005875A0">
      <w:pPr>
        <w:spacing w:after="383" w:line="259" w:lineRule="auto"/>
        <w:ind w:left="283"/>
        <w:jc w:val="left"/>
      </w:pPr>
      <w:r>
        <w:rPr>
          <w:noProof/>
        </w:rPr>
        <w:drawing>
          <wp:inline distT="0" distB="0" distL="0" distR="0" wp14:anchorId="2DE5E78D" wp14:editId="67F0C70A">
            <wp:extent cx="5403266" cy="4793697"/>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57"/>
                    <a:stretch>
                      <a:fillRect/>
                    </a:stretch>
                  </pic:blipFill>
                  <pic:spPr>
                    <a:xfrm>
                      <a:off x="0" y="0"/>
                      <a:ext cx="5403266" cy="4793697"/>
                    </a:xfrm>
                    <a:prstGeom prst="rect">
                      <a:avLst/>
                    </a:prstGeom>
                  </pic:spPr>
                </pic:pic>
              </a:graphicData>
            </a:graphic>
          </wp:inline>
        </w:drawing>
      </w:r>
    </w:p>
    <w:p w14:paraId="7D9E4849" w14:textId="3C665E71" w:rsidR="005875A0" w:rsidRDefault="00D6664E" w:rsidP="00D6664E">
      <w:pPr>
        <w:pStyle w:val="Caption"/>
      </w:pPr>
      <w:bookmarkStart w:id="58" w:name="_Ref78891625"/>
      <w:r>
        <w:t xml:space="preserve">Figure </w:t>
      </w:r>
      <w:r>
        <w:fldChar w:fldCharType="begin"/>
      </w:r>
      <w:r>
        <w:instrText xml:space="preserve"> SEQ Figure \* ARABIC </w:instrText>
      </w:r>
      <w:r>
        <w:fldChar w:fldCharType="separate"/>
      </w:r>
      <w:r w:rsidR="00CC4201">
        <w:rPr>
          <w:noProof/>
        </w:rPr>
        <w:t>23</w:t>
      </w:r>
      <w:r>
        <w:fldChar w:fldCharType="end"/>
      </w:r>
      <w:bookmarkEnd w:id="58"/>
      <w:r>
        <w:t xml:space="preserve">: </w:t>
      </w:r>
      <w:r w:rsidR="005875A0">
        <w:t>System Contents after Exporting PIO Switch and LED</w:t>
      </w:r>
    </w:p>
    <w:p w14:paraId="3C481FC4" w14:textId="77777777" w:rsidR="005875A0" w:rsidRDefault="005875A0" w:rsidP="005875A0">
      <w:pPr>
        <w:spacing w:after="88"/>
        <w:ind w:left="262" w:right="1118"/>
      </w:pPr>
      <w:r>
        <w:rPr>
          <w:rFonts w:ascii="Times New Roman" w:hAnsi="Times New Roman"/>
        </w:rPr>
        <w:t xml:space="preserve"> </w:t>
      </w:r>
      <w:r>
        <w:t>Next you will need to generate the base addresses for your Platform Designer system.</w:t>
      </w:r>
    </w:p>
    <w:p w14:paraId="35F776CC" w14:textId="77777777" w:rsidR="005875A0" w:rsidRDefault="005875A0" w:rsidP="005875A0">
      <w:pPr>
        <w:spacing w:after="380"/>
        <w:ind w:left="555" w:right="1118"/>
      </w:pPr>
      <w:r>
        <w:t xml:space="preserve">This is achieved by using clicking on </w:t>
      </w:r>
      <w:r>
        <w:rPr>
          <w:rFonts w:ascii="Intel Clear" w:eastAsia="Intel Clear" w:hAnsi="Intel Clear" w:cs="Intel Clear"/>
          <w:b/>
        </w:rPr>
        <w:t xml:space="preserve">System </w:t>
      </w:r>
      <w:r>
        <w:rPr>
          <w:rFonts w:ascii="Cambria" w:eastAsia="Cambria" w:hAnsi="Cambria" w:cs="Cambria"/>
        </w:rPr>
        <w:t xml:space="preserve">→ </w:t>
      </w:r>
      <w:r>
        <w:rPr>
          <w:rFonts w:ascii="Intel Clear" w:eastAsia="Intel Clear" w:hAnsi="Intel Clear" w:cs="Intel Clear"/>
          <w:b/>
        </w:rPr>
        <w:t>Assign Base Addresses</w:t>
      </w:r>
      <w:r>
        <w:t>.</w:t>
      </w:r>
    </w:p>
    <w:p w14:paraId="71954CB8" w14:textId="77777777" w:rsidR="005875A0" w:rsidRDefault="005875A0" w:rsidP="005875A0">
      <w:pPr>
        <w:spacing w:after="183"/>
        <w:ind w:left="262" w:right="1118"/>
      </w:pPr>
      <w:r>
        <w:rPr>
          <w:rFonts w:ascii="Times New Roman" w:hAnsi="Times New Roman"/>
        </w:rPr>
        <w:t xml:space="preserve"> </w:t>
      </w:r>
      <w:r>
        <w:t xml:space="preserve">Save your Platform Designer system by using </w:t>
      </w:r>
      <w:r>
        <w:rPr>
          <w:rFonts w:ascii="Intel Clear" w:eastAsia="Intel Clear" w:hAnsi="Intel Clear" w:cs="Intel Clear"/>
          <w:b/>
        </w:rPr>
        <w:t xml:space="preserve">File </w:t>
      </w:r>
      <w:r>
        <w:rPr>
          <w:rFonts w:ascii="Cambria" w:eastAsia="Cambria" w:hAnsi="Cambria" w:cs="Cambria"/>
        </w:rPr>
        <w:t xml:space="preserve">→ </w:t>
      </w:r>
      <w:r>
        <w:rPr>
          <w:rFonts w:ascii="Intel Clear" w:eastAsia="Intel Clear" w:hAnsi="Intel Clear" w:cs="Intel Clear"/>
          <w:b/>
        </w:rPr>
        <w:t xml:space="preserve">Save As </w:t>
      </w:r>
      <w:r>
        <w:t>and pick a name for the</w:t>
      </w:r>
    </w:p>
    <w:p w14:paraId="07AD1C2B" w14:textId="77777777" w:rsidR="005875A0" w:rsidRDefault="005875A0" w:rsidP="005875A0">
      <w:pPr>
        <w:spacing w:after="176"/>
        <w:ind w:left="555" w:right="440"/>
      </w:pPr>
      <w:r>
        <w:t>Platform Designer system that you will remember. Note that the lab figures call it nios_setup_v2, so to avoid confusion you may want to name your file the same. The information is saved in a .</w:t>
      </w:r>
      <w:proofErr w:type="spellStart"/>
      <w:r>
        <w:t>qsys</w:t>
      </w:r>
      <w:proofErr w:type="spellEnd"/>
      <w:r>
        <w:t xml:space="preserve"> file.</w:t>
      </w:r>
    </w:p>
    <w:p w14:paraId="171E51B3" w14:textId="77777777" w:rsidR="005875A0" w:rsidRDefault="005875A0" w:rsidP="005875A0">
      <w:pPr>
        <w:ind w:right="1118"/>
      </w:pPr>
      <w:r>
        <w:t>You should see two error messages in the Message Console of Platform Designer.</w:t>
      </w:r>
    </w:p>
    <w:p w14:paraId="0130FCB9" w14:textId="77777777" w:rsidR="005875A0" w:rsidRDefault="005875A0" w:rsidP="005875A0">
      <w:pPr>
        <w:spacing w:after="383" w:line="259" w:lineRule="auto"/>
        <w:ind w:left="283"/>
        <w:jc w:val="left"/>
      </w:pPr>
      <w:r>
        <w:rPr>
          <w:noProof/>
        </w:rPr>
        <w:drawing>
          <wp:inline distT="0" distB="0" distL="0" distR="0" wp14:anchorId="1B10BB07" wp14:editId="6BE3C0B3">
            <wp:extent cx="5402524" cy="958431"/>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58"/>
                    <a:stretch>
                      <a:fillRect/>
                    </a:stretch>
                  </pic:blipFill>
                  <pic:spPr>
                    <a:xfrm>
                      <a:off x="0" y="0"/>
                      <a:ext cx="5402524" cy="958431"/>
                    </a:xfrm>
                    <a:prstGeom prst="rect">
                      <a:avLst/>
                    </a:prstGeom>
                  </pic:spPr>
                </pic:pic>
              </a:graphicData>
            </a:graphic>
          </wp:inline>
        </w:drawing>
      </w:r>
    </w:p>
    <w:p w14:paraId="4F5BFDA1" w14:textId="08816CE6" w:rsidR="005875A0" w:rsidRDefault="00F84EAD" w:rsidP="00F84EAD">
      <w:pPr>
        <w:pStyle w:val="Caption"/>
      </w:pPr>
      <w:bookmarkStart w:id="59" w:name="_Ref78891669"/>
      <w:r>
        <w:t xml:space="preserve">Figure </w:t>
      </w:r>
      <w:r>
        <w:fldChar w:fldCharType="begin"/>
      </w:r>
      <w:r>
        <w:instrText xml:space="preserve"> SEQ Figure \* ARABIC </w:instrText>
      </w:r>
      <w:r>
        <w:fldChar w:fldCharType="separate"/>
      </w:r>
      <w:r w:rsidR="00CC4201">
        <w:rPr>
          <w:noProof/>
        </w:rPr>
        <w:t>24</w:t>
      </w:r>
      <w:r>
        <w:fldChar w:fldCharType="end"/>
      </w:r>
      <w:bookmarkEnd w:id="59"/>
      <w:r>
        <w:t xml:space="preserve">: </w:t>
      </w:r>
      <w:r w:rsidR="005875A0">
        <w:t>Error Message Prior to Assigning the CPU Memory Location</w:t>
      </w:r>
    </w:p>
    <w:p w14:paraId="171DDAB7" w14:textId="77777777" w:rsidR="005875A0" w:rsidRDefault="005875A0" w:rsidP="005875A0">
      <w:pPr>
        <w:spacing w:after="346"/>
        <w:ind w:right="1118"/>
      </w:pPr>
      <w:r>
        <w:t xml:space="preserve">These error messages have to do with the fact that the Nios2e processor doesn’t know where the software code that handles resets and exceptions is located. This is a straightforward fix. </w:t>
      </w:r>
      <w:r>
        <w:rPr>
          <w:rFonts w:ascii="Times New Roman" w:hAnsi="Times New Roman"/>
        </w:rPr>
        <w:t xml:space="preserve"> </w:t>
      </w:r>
      <w:r>
        <w:t xml:space="preserve">Double click on the </w:t>
      </w:r>
      <w:proofErr w:type="spellStart"/>
      <w:r>
        <w:rPr>
          <w:rFonts w:ascii="Consolas" w:eastAsia="Consolas" w:hAnsi="Consolas" w:cs="Consolas"/>
          <w:b/>
        </w:rPr>
        <w:t>cpu</w:t>
      </w:r>
      <w:proofErr w:type="spellEnd"/>
      <w:r>
        <w:rPr>
          <w:rFonts w:ascii="Consolas" w:eastAsia="Consolas" w:hAnsi="Consolas" w:cs="Consolas"/>
          <w:b/>
        </w:rPr>
        <w:t xml:space="preserve"> </w:t>
      </w:r>
      <w:r>
        <w:t xml:space="preserve">component and select the </w:t>
      </w:r>
      <w:r>
        <w:rPr>
          <w:rFonts w:ascii="Intel Clear" w:eastAsia="Intel Clear" w:hAnsi="Intel Clear" w:cs="Intel Clear"/>
          <w:b/>
        </w:rPr>
        <w:t xml:space="preserve">Vectors </w:t>
      </w:r>
      <w:r>
        <w:t>tab.</w:t>
      </w:r>
    </w:p>
    <w:p w14:paraId="6F5C5985" w14:textId="55E300F3" w:rsidR="005875A0" w:rsidRDefault="005875A0" w:rsidP="005875A0">
      <w:pPr>
        <w:spacing w:after="263" w:line="259" w:lineRule="auto"/>
        <w:ind w:left="262"/>
      </w:pPr>
      <w:r>
        <w:rPr>
          <w:rFonts w:ascii="Times New Roman" w:hAnsi="Times New Roman"/>
        </w:rPr>
        <w:t xml:space="preserve"> </w:t>
      </w:r>
      <w:r>
        <w:t xml:space="preserve">Set the </w:t>
      </w:r>
      <w:r>
        <w:rPr>
          <w:rFonts w:ascii="Intel Clear" w:eastAsia="Intel Clear" w:hAnsi="Intel Clear" w:cs="Intel Clear"/>
          <w:b/>
        </w:rPr>
        <w:t>reset</w:t>
      </w:r>
      <w:r w:rsidR="00A20564">
        <w:rPr>
          <w:rFonts w:ascii="Intel Clear" w:eastAsia="Intel Clear" w:hAnsi="Intel Clear" w:cs="Intel Clear"/>
          <w:b/>
        </w:rPr>
        <w:t xml:space="preserve"> </w:t>
      </w:r>
      <w:r>
        <w:rPr>
          <w:rFonts w:ascii="Intel Clear" w:eastAsia="Intel Clear" w:hAnsi="Intel Clear" w:cs="Intel Clear"/>
          <w:b/>
        </w:rPr>
        <w:t>vector</w:t>
      </w:r>
      <w:r w:rsidR="00A20564">
        <w:rPr>
          <w:rFonts w:ascii="Intel Clear" w:eastAsia="Intel Clear" w:hAnsi="Intel Clear" w:cs="Intel Clear"/>
          <w:b/>
        </w:rPr>
        <w:t xml:space="preserve"> </w:t>
      </w:r>
      <w:r>
        <w:rPr>
          <w:rFonts w:ascii="Intel Clear" w:eastAsia="Intel Clear" w:hAnsi="Intel Clear" w:cs="Intel Clear"/>
          <w:b/>
        </w:rPr>
        <w:t xml:space="preserve">memory </w:t>
      </w:r>
      <w:r>
        <w:t xml:space="preserve">and </w:t>
      </w:r>
      <w:r>
        <w:rPr>
          <w:rFonts w:ascii="Intel Clear" w:eastAsia="Intel Clear" w:hAnsi="Intel Clear" w:cs="Intel Clear"/>
          <w:b/>
        </w:rPr>
        <w:t>exception</w:t>
      </w:r>
      <w:r w:rsidR="00A20564">
        <w:rPr>
          <w:rFonts w:ascii="Intel Clear" w:eastAsia="Intel Clear" w:hAnsi="Intel Clear" w:cs="Intel Clear"/>
          <w:b/>
        </w:rPr>
        <w:t xml:space="preserve"> </w:t>
      </w:r>
      <w:r>
        <w:rPr>
          <w:rFonts w:ascii="Intel Clear" w:eastAsia="Intel Clear" w:hAnsi="Intel Clear" w:cs="Intel Clear"/>
          <w:b/>
        </w:rPr>
        <w:t>vector</w:t>
      </w:r>
      <w:r w:rsidR="00A20564">
        <w:rPr>
          <w:rFonts w:ascii="Intel Clear" w:eastAsia="Intel Clear" w:hAnsi="Intel Clear" w:cs="Intel Clear"/>
          <w:b/>
        </w:rPr>
        <w:t xml:space="preserve"> </w:t>
      </w:r>
      <w:r>
        <w:rPr>
          <w:rFonts w:ascii="Intel Clear" w:eastAsia="Intel Clear" w:hAnsi="Intel Clear" w:cs="Intel Clear"/>
          <w:b/>
        </w:rPr>
        <w:t xml:space="preserve">memory </w:t>
      </w:r>
      <w:r>
        <w:t xml:space="preserve">both to </w:t>
      </w:r>
      <w:r>
        <w:rPr>
          <w:rFonts w:ascii="Consolas" w:eastAsia="Consolas" w:hAnsi="Consolas" w:cs="Consolas"/>
          <w:b/>
        </w:rPr>
        <w:t>onchip_memory.s1</w:t>
      </w:r>
      <w:r>
        <w:t>.</w:t>
      </w:r>
    </w:p>
    <w:p w14:paraId="44E3489D" w14:textId="77777777" w:rsidR="005875A0" w:rsidRDefault="005875A0" w:rsidP="005875A0">
      <w:pPr>
        <w:numPr>
          <w:ilvl w:val="0"/>
          <w:numId w:val="37"/>
        </w:numPr>
        <w:spacing w:before="0" w:after="121" w:line="266" w:lineRule="auto"/>
        <w:ind w:right="1118" w:hanging="185"/>
      </w:pPr>
      <w:r>
        <w:t xml:space="preserve">Both the data master and the instruction master form the </w:t>
      </w:r>
      <w:proofErr w:type="spellStart"/>
      <w:r>
        <w:t>cpu</w:t>
      </w:r>
      <w:proofErr w:type="spellEnd"/>
      <w:r>
        <w:t xml:space="preserve"> need to be connected to the S1 port of the </w:t>
      </w:r>
      <w:proofErr w:type="spellStart"/>
      <w:r>
        <w:t>onchip</w:t>
      </w:r>
      <w:proofErr w:type="spellEnd"/>
      <w:r>
        <w:t xml:space="preserve"> memory for this to work.</w:t>
      </w:r>
    </w:p>
    <w:p w14:paraId="5E658E44" w14:textId="0799B7F2" w:rsidR="005875A0" w:rsidRDefault="005875A0" w:rsidP="005875A0">
      <w:pPr>
        <w:numPr>
          <w:ilvl w:val="0"/>
          <w:numId w:val="37"/>
        </w:numPr>
        <w:spacing w:before="0" w:after="291" w:line="266" w:lineRule="auto"/>
        <w:ind w:right="1118" w:hanging="185"/>
      </w:pPr>
      <w:r>
        <w:t xml:space="preserve">See </w:t>
      </w:r>
      <w:r w:rsidR="007B4E72">
        <w:fldChar w:fldCharType="begin"/>
      </w:r>
      <w:r w:rsidR="007B4E72">
        <w:instrText xml:space="preserve"> REF _Ref78891649 \h </w:instrText>
      </w:r>
      <w:r w:rsidR="007B4E72">
        <w:fldChar w:fldCharType="separate"/>
      </w:r>
      <w:r w:rsidR="007B4E72">
        <w:t xml:space="preserve">Figure </w:t>
      </w:r>
      <w:r w:rsidR="007B4E72">
        <w:rPr>
          <w:noProof/>
        </w:rPr>
        <w:t>25</w:t>
      </w:r>
      <w:r w:rsidR="007B4E72">
        <w:fldChar w:fldCharType="end"/>
      </w:r>
      <w:r>
        <w:t xml:space="preserve"> below for example.</w:t>
      </w:r>
    </w:p>
    <w:p w14:paraId="790FC1BB" w14:textId="4D52B2BB" w:rsidR="005875A0" w:rsidRDefault="005875A0" w:rsidP="005875A0">
      <w:pPr>
        <w:spacing w:after="31"/>
        <w:ind w:right="1118"/>
      </w:pPr>
      <w:r>
        <w:t xml:space="preserve">This will set the system to execute from </w:t>
      </w:r>
      <w:proofErr w:type="spellStart"/>
      <w:r>
        <w:rPr>
          <w:rFonts w:ascii="Intel Clear" w:eastAsia="Intel Clear" w:hAnsi="Intel Clear" w:cs="Intel Clear"/>
          <w:b/>
        </w:rPr>
        <w:t>onchip</w:t>
      </w:r>
      <w:proofErr w:type="spellEnd"/>
      <w:r>
        <w:rPr>
          <w:rFonts w:ascii="Intel Clear" w:eastAsia="Intel Clear" w:hAnsi="Intel Clear" w:cs="Intel Clear"/>
          <w:b/>
        </w:rPr>
        <w:t xml:space="preserve"> memory </w:t>
      </w:r>
      <w:r>
        <w:t xml:space="preserve">at these respective locations upon reset or interrupt. The two errors that were shown in </w:t>
      </w:r>
      <w:r w:rsidR="007B4E72">
        <w:fldChar w:fldCharType="begin"/>
      </w:r>
      <w:r w:rsidR="007B4E72">
        <w:instrText xml:space="preserve"> REF _Ref78891669 \h </w:instrText>
      </w:r>
      <w:r w:rsidR="007B4E72">
        <w:fldChar w:fldCharType="separate"/>
      </w:r>
      <w:r w:rsidR="007B4E72">
        <w:t xml:space="preserve">Figure </w:t>
      </w:r>
      <w:r w:rsidR="007B4E72">
        <w:rPr>
          <w:noProof/>
        </w:rPr>
        <w:t>24</w:t>
      </w:r>
      <w:r w:rsidR="007B4E72">
        <w:fldChar w:fldCharType="end"/>
      </w:r>
      <w:r w:rsidR="007B4E72">
        <w:t xml:space="preserve"> </w:t>
      </w:r>
      <w:r>
        <w:t xml:space="preserve">should now be resolved. If you don’t have the option to select onchip_memory.s1, double check your Platform Designer connections to the </w:t>
      </w:r>
      <w:proofErr w:type="gramStart"/>
      <w:r>
        <w:t>on chip</w:t>
      </w:r>
      <w:proofErr w:type="gramEnd"/>
      <w:r>
        <w:t xml:space="preserve"> memory S1 port.</w:t>
      </w:r>
    </w:p>
    <w:p w14:paraId="6C882CE0" w14:textId="77777777" w:rsidR="005875A0" w:rsidRDefault="005875A0" w:rsidP="005875A0">
      <w:pPr>
        <w:spacing w:after="383" w:line="259" w:lineRule="auto"/>
        <w:ind w:left="283"/>
        <w:jc w:val="left"/>
      </w:pPr>
      <w:r>
        <w:rPr>
          <w:noProof/>
        </w:rPr>
        <w:drawing>
          <wp:inline distT="0" distB="0" distL="0" distR="0" wp14:anchorId="1B6485F8" wp14:editId="7A744725">
            <wp:extent cx="5405352" cy="3284339"/>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59"/>
                    <a:stretch>
                      <a:fillRect/>
                    </a:stretch>
                  </pic:blipFill>
                  <pic:spPr>
                    <a:xfrm>
                      <a:off x="0" y="0"/>
                      <a:ext cx="5405352" cy="3284339"/>
                    </a:xfrm>
                    <a:prstGeom prst="rect">
                      <a:avLst/>
                    </a:prstGeom>
                  </pic:spPr>
                </pic:pic>
              </a:graphicData>
            </a:graphic>
          </wp:inline>
        </w:drawing>
      </w:r>
    </w:p>
    <w:p w14:paraId="3F2E76A6" w14:textId="37DF29A7" w:rsidR="005875A0" w:rsidRDefault="00F84EAD" w:rsidP="00F84EAD">
      <w:pPr>
        <w:pStyle w:val="Caption"/>
      </w:pPr>
      <w:bookmarkStart w:id="60" w:name="_Ref78891649"/>
      <w:r>
        <w:t xml:space="preserve">Figure </w:t>
      </w:r>
      <w:r>
        <w:fldChar w:fldCharType="begin"/>
      </w:r>
      <w:r>
        <w:instrText xml:space="preserve"> SEQ Figure \* ARABIC </w:instrText>
      </w:r>
      <w:r>
        <w:fldChar w:fldCharType="separate"/>
      </w:r>
      <w:r w:rsidR="00CC4201">
        <w:rPr>
          <w:noProof/>
        </w:rPr>
        <w:t>25</w:t>
      </w:r>
      <w:r>
        <w:fldChar w:fldCharType="end"/>
      </w:r>
      <w:bookmarkEnd w:id="60"/>
      <w:r>
        <w:t xml:space="preserve">: </w:t>
      </w:r>
      <w:r w:rsidR="005875A0">
        <w:t xml:space="preserve">Assign Vectors in the </w:t>
      </w:r>
      <w:proofErr w:type="spellStart"/>
      <w:r w:rsidR="005875A0">
        <w:t>Nios</w:t>
      </w:r>
      <w:proofErr w:type="spellEnd"/>
      <w:r w:rsidR="005875A0">
        <w:t xml:space="preserve"> II Parameters Panel</w:t>
      </w:r>
    </w:p>
    <w:p w14:paraId="748AA015" w14:textId="77777777" w:rsidR="005875A0" w:rsidRDefault="005875A0" w:rsidP="005875A0">
      <w:pPr>
        <w:spacing w:after="193" w:line="331" w:lineRule="auto"/>
        <w:ind w:left="531" w:right="1118" w:hanging="279"/>
      </w:pPr>
      <w:r>
        <w:rPr>
          <w:rFonts w:ascii="Times New Roman" w:hAnsi="Times New Roman"/>
        </w:rPr>
        <w:t xml:space="preserve"> </w:t>
      </w:r>
      <w:r>
        <w:t>Save your design once again. Note that by saving, you still have not generated the files that you need for Quartus compilation or with the Eclipse SBT.</w:t>
      </w:r>
    </w:p>
    <w:p w14:paraId="052C4769" w14:textId="3ABF0C52" w:rsidR="005875A0" w:rsidRDefault="005875A0" w:rsidP="005875A0">
      <w:pPr>
        <w:spacing w:after="306"/>
        <w:ind w:left="262" w:right="1118"/>
      </w:pPr>
      <w:r>
        <w:rPr>
          <w:rFonts w:ascii="Times New Roman" w:hAnsi="Times New Roman"/>
        </w:rPr>
        <w:t xml:space="preserve"> </w:t>
      </w:r>
      <w:r>
        <w:t xml:space="preserve">Click on the button </w:t>
      </w:r>
      <w:r>
        <w:rPr>
          <w:rFonts w:ascii="Intel Clear" w:eastAsia="Intel Clear" w:hAnsi="Intel Clear" w:cs="Intel Clear"/>
          <w:b/>
        </w:rPr>
        <w:t>Generate HDL</w:t>
      </w:r>
      <w:r>
        <w:t xml:space="preserve">. A screen like </w:t>
      </w:r>
      <w:r w:rsidR="007B4E72">
        <w:fldChar w:fldCharType="begin"/>
      </w:r>
      <w:r w:rsidR="007B4E72">
        <w:instrText xml:space="preserve"> REF _Ref78891694 \h </w:instrText>
      </w:r>
      <w:r w:rsidR="007B4E72">
        <w:fldChar w:fldCharType="separate"/>
      </w:r>
      <w:r w:rsidR="007B4E72">
        <w:t xml:space="preserve">Figure </w:t>
      </w:r>
      <w:r w:rsidR="007B4E72">
        <w:rPr>
          <w:noProof/>
        </w:rPr>
        <w:t>26</w:t>
      </w:r>
      <w:r w:rsidR="007B4E72">
        <w:fldChar w:fldCharType="end"/>
      </w:r>
      <w:r>
        <w:t xml:space="preserve"> should appear.</w:t>
      </w:r>
    </w:p>
    <w:p w14:paraId="0EBC2B57" w14:textId="77777777" w:rsidR="005875A0" w:rsidRDefault="005875A0" w:rsidP="005875A0">
      <w:pPr>
        <w:spacing w:after="306"/>
        <w:ind w:left="262" w:right="1118"/>
      </w:pPr>
      <w:r>
        <w:rPr>
          <w:rFonts w:ascii="Times New Roman" w:hAnsi="Times New Roman"/>
        </w:rPr>
        <w:t xml:space="preserve"> </w:t>
      </w:r>
      <w:r>
        <w:t xml:space="preserve">Click </w:t>
      </w:r>
      <w:r>
        <w:rPr>
          <w:rFonts w:ascii="Intel Clear" w:eastAsia="Intel Clear" w:hAnsi="Intel Clear" w:cs="Intel Clear"/>
          <w:b/>
        </w:rPr>
        <w:t xml:space="preserve">Generate </w:t>
      </w:r>
      <w:r>
        <w:t>on the panel that appears.</w:t>
      </w:r>
    </w:p>
    <w:p w14:paraId="63D751D0" w14:textId="77777777" w:rsidR="005875A0" w:rsidRDefault="005875A0" w:rsidP="005875A0">
      <w:pPr>
        <w:ind w:left="262" w:right="1118"/>
      </w:pPr>
      <w:r>
        <w:rPr>
          <w:rFonts w:ascii="Times New Roman" w:hAnsi="Times New Roman"/>
        </w:rPr>
        <w:t xml:space="preserve"> </w:t>
      </w:r>
      <w:r>
        <w:t xml:space="preserve">When the file generation is complete, click </w:t>
      </w:r>
      <w:r>
        <w:rPr>
          <w:rFonts w:ascii="Intel Clear" w:eastAsia="Intel Clear" w:hAnsi="Intel Clear" w:cs="Intel Clear"/>
          <w:b/>
        </w:rPr>
        <w:t xml:space="preserve">Finish </w:t>
      </w:r>
      <w:r>
        <w:t>to exit the Platform Designer window.</w:t>
      </w:r>
    </w:p>
    <w:p w14:paraId="566A9504" w14:textId="77777777" w:rsidR="005875A0" w:rsidRDefault="005875A0" w:rsidP="005875A0">
      <w:pPr>
        <w:spacing w:after="383" w:line="259" w:lineRule="auto"/>
        <w:ind w:left="283"/>
        <w:jc w:val="left"/>
      </w:pPr>
      <w:r>
        <w:rPr>
          <w:noProof/>
        </w:rPr>
        <w:drawing>
          <wp:inline distT="0" distB="0" distL="0" distR="0" wp14:anchorId="59DA3E4A" wp14:editId="249493CC">
            <wp:extent cx="5404106" cy="3793022"/>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60"/>
                    <a:stretch>
                      <a:fillRect/>
                    </a:stretch>
                  </pic:blipFill>
                  <pic:spPr>
                    <a:xfrm>
                      <a:off x="0" y="0"/>
                      <a:ext cx="5404106" cy="3793022"/>
                    </a:xfrm>
                    <a:prstGeom prst="rect">
                      <a:avLst/>
                    </a:prstGeom>
                  </pic:spPr>
                </pic:pic>
              </a:graphicData>
            </a:graphic>
          </wp:inline>
        </w:drawing>
      </w:r>
    </w:p>
    <w:p w14:paraId="51E3AF57" w14:textId="5F667C22" w:rsidR="005875A0" w:rsidRDefault="00F84EAD" w:rsidP="00F84EAD">
      <w:pPr>
        <w:pStyle w:val="Caption"/>
      </w:pPr>
      <w:bookmarkStart w:id="61" w:name="_Ref78891694"/>
      <w:r>
        <w:t xml:space="preserve">Figure </w:t>
      </w:r>
      <w:r>
        <w:fldChar w:fldCharType="begin"/>
      </w:r>
      <w:r>
        <w:instrText xml:space="preserve"> SEQ Figure \* ARABIC </w:instrText>
      </w:r>
      <w:r>
        <w:fldChar w:fldCharType="separate"/>
      </w:r>
      <w:r w:rsidR="00CC4201">
        <w:rPr>
          <w:noProof/>
        </w:rPr>
        <w:t>26</w:t>
      </w:r>
      <w:r>
        <w:fldChar w:fldCharType="end"/>
      </w:r>
      <w:bookmarkEnd w:id="61"/>
      <w:r>
        <w:t xml:space="preserve">: </w:t>
      </w:r>
      <w:r w:rsidR="005875A0">
        <w:t>HDL Generation Panel</w:t>
      </w:r>
    </w:p>
    <w:p w14:paraId="26CA843C" w14:textId="77777777" w:rsidR="005875A0" w:rsidRDefault="005875A0" w:rsidP="005875A0">
      <w:pPr>
        <w:spacing w:after="502"/>
        <w:ind w:right="1118"/>
      </w:pPr>
      <w:r>
        <w:t>Congratulations! This completes the Platform Designer section of the lab.</w:t>
      </w:r>
    </w:p>
    <w:p w14:paraId="423FAD4A" w14:textId="7DA15944" w:rsidR="005875A0" w:rsidRDefault="005875A0" w:rsidP="005875A0">
      <w:pPr>
        <w:pStyle w:val="Heading2"/>
        <w:ind w:left="-5"/>
      </w:pPr>
      <w:bookmarkStart w:id="62" w:name="_Toc78889391"/>
      <w:bookmarkStart w:id="63" w:name="_Toc78895409"/>
      <w:r>
        <w:t xml:space="preserve">Building the </w:t>
      </w:r>
      <w:proofErr w:type="gramStart"/>
      <w:r>
        <w:t>Top Level</w:t>
      </w:r>
      <w:proofErr w:type="gramEnd"/>
      <w:r>
        <w:t xml:space="preserve"> Design</w:t>
      </w:r>
      <w:bookmarkEnd w:id="62"/>
      <w:bookmarkEnd w:id="63"/>
    </w:p>
    <w:p w14:paraId="1FE7D244" w14:textId="77777777" w:rsidR="005875A0" w:rsidRDefault="005875A0" w:rsidP="005875A0">
      <w:pPr>
        <w:ind w:right="1118"/>
      </w:pPr>
      <w:r>
        <w:t>The next step is binding together your Platform Designer system with Verilog code.</w:t>
      </w:r>
    </w:p>
    <w:p w14:paraId="1B7A4123" w14:textId="77777777" w:rsidR="005875A0" w:rsidRDefault="005875A0" w:rsidP="005875A0">
      <w:pPr>
        <w:spacing w:after="383" w:line="259" w:lineRule="auto"/>
        <w:ind w:left="283"/>
        <w:jc w:val="left"/>
      </w:pPr>
      <w:r>
        <w:rPr>
          <w:noProof/>
        </w:rPr>
        <w:drawing>
          <wp:inline distT="0" distB="0" distL="0" distR="0" wp14:anchorId="72F6B6B3" wp14:editId="7DCBD6B4">
            <wp:extent cx="5402813" cy="2553568"/>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61"/>
                    <a:stretch>
                      <a:fillRect/>
                    </a:stretch>
                  </pic:blipFill>
                  <pic:spPr>
                    <a:xfrm>
                      <a:off x="0" y="0"/>
                      <a:ext cx="5402813" cy="2553568"/>
                    </a:xfrm>
                    <a:prstGeom prst="rect">
                      <a:avLst/>
                    </a:prstGeom>
                  </pic:spPr>
                </pic:pic>
              </a:graphicData>
            </a:graphic>
          </wp:inline>
        </w:drawing>
      </w:r>
    </w:p>
    <w:p w14:paraId="3C21ABAA" w14:textId="3375CE52" w:rsidR="005875A0" w:rsidRDefault="00F84EAD" w:rsidP="00F84EAD">
      <w:pPr>
        <w:pStyle w:val="Caption"/>
      </w:pPr>
      <w:r>
        <w:t xml:space="preserve">Figure </w:t>
      </w:r>
      <w:r>
        <w:fldChar w:fldCharType="begin"/>
      </w:r>
      <w:r>
        <w:instrText xml:space="preserve"> SEQ Figure \* ARABIC </w:instrText>
      </w:r>
      <w:r>
        <w:fldChar w:fldCharType="separate"/>
      </w:r>
      <w:r w:rsidR="00CC4201">
        <w:rPr>
          <w:noProof/>
        </w:rPr>
        <w:t>27</w:t>
      </w:r>
      <w:r>
        <w:fldChar w:fldCharType="end"/>
      </w:r>
      <w:r>
        <w:t xml:space="preserve">: </w:t>
      </w:r>
      <w:r w:rsidR="005875A0">
        <w:t xml:space="preserve">Block Diagram of </w:t>
      </w:r>
      <w:proofErr w:type="spellStart"/>
      <w:r w:rsidR="005875A0">
        <w:t>hello_world_lab</w:t>
      </w:r>
      <w:proofErr w:type="spellEnd"/>
      <w:r w:rsidR="005875A0">
        <w:t xml:space="preserve"> Design</w:t>
      </w:r>
    </w:p>
    <w:p w14:paraId="72C36B53" w14:textId="70B6228E" w:rsidR="005875A0" w:rsidRDefault="005875A0" w:rsidP="005875A0">
      <w:pPr>
        <w:spacing w:after="320"/>
        <w:ind w:right="1118"/>
      </w:pPr>
      <w:r>
        <w:t>Quartus should be open. Bring that to the front of your screen. Note that for this design there is a clock, reset, push button inputs, switch inputs, LED outputs, six HEX outputs (the seven</w:t>
      </w:r>
      <w:r w:rsidR="00D366F5">
        <w:t xml:space="preserve"> </w:t>
      </w:r>
      <w:r>
        <w:t>segment displays), and a JTAG UART. The JTAG UART pins are hard wired into the FPGA so you don’t need to add them in your Verilog source file. The 4 pins: TCLK, TDI, TMS and TDO that constitute a 4 wire JTAG interface are at a fixed location in your FPGA and they don’t need to be added to your Verilog source file. Only pins that are synthesized from your RTL source code need to be specified.</w:t>
      </w:r>
    </w:p>
    <w:p w14:paraId="4DF955CC" w14:textId="7F05BFFD" w:rsidR="005875A0" w:rsidRDefault="005875A0" w:rsidP="005875A0">
      <w:pPr>
        <w:spacing w:after="193" w:line="339" w:lineRule="auto"/>
        <w:ind w:left="531" w:right="1118" w:hanging="279"/>
      </w:pPr>
      <w:r>
        <w:rPr>
          <w:rFonts w:ascii="Times New Roman" w:hAnsi="Times New Roman"/>
        </w:rPr>
        <w:t xml:space="preserve"> </w:t>
      </w:r>
      <w:r>
        <w:t xml:space="preserve">The top-level entity is in a file called </w:t>
      </w:r>
      <w:r>
        <w:rPr>
          <w:rFonts w:ascii="Intel Clear" w:eastAsia="Intel Clear" w:hAnsi="Intel Clear" w:cs="Intel Clear"/>
          <w:b/>
        </w:rPr>
        <w:t>DE</w:t>
      </w:r>
      <w:r w:rsidR="00A937C0">
        <w:rPr>
          <w:rFonts w:ascii="Intel Clear" w:eastAsia="Intel Clear" w:hAnsi="Intel Clear" w:cs="Intel Clear"/>
          <w:b/>
        </w:rPr>
        <w:t>1</w:t>
      </w:r>
      <w:r w:rsidR="009409D6">
        <w:rPr>
          <w:rFonts w:ascii="Intel Clear" w:eastAsia="Intel Clear" w:hAnsi="Intel Clear" w:cs="Intel Clear"/>
          <w:b/>
        </w:rPr>
        <w:t>_SOC</w:t>
      </w:r>
      <w:r>
        <w:rPr>
          <w:rFonts w:ascii="Intel Clear" w:eastAsia="Intel Clear" w:hAnsi="Intel Clear" w:cs="Intel Clear"/>
          <w:b/>
        </w:rPr>
        <w:t xml:space="preserve">_Golden_Top </w:t>
      </w:r>
      <w:r>
        <w:t>if you are using a DE-10 Lite development kit. If using CV</w:t>
      </w:r>
      <w:r w:rsidR="002E0CFD">
        <w:t xml:space="preserve"> GX Starter Kit</w:t>
      </w:r>
      <w:r>
        <w:t xml:space="preserve">, it is called </w:t>
      </w:r>
      <w:proofErr w:type="spellStart"/>
      <w:r>
        <w:rPr>
          <w:rFonts w:ascii="Intel Clear" w:eastAsia="Intel Clear" w:hAnsi="Intel Clear" w:cs="Intel Clear"/>
          <w:b/>
        </w:rPr>
        <w:t>CV_</w:t>
      </w:r>
      <w:r w:rsidR="002E0CFD">
        <w:rPr>
          <w:rFonts w:ascii="Intel Clear" w:eastAsia="Intel Clear" w:hAnsi="Intel Clear" w:cs="Intel Clear"/>
          <w:b/>
        </w:rPr>
        <w:t>GX_Starter_</w:t>
      </w:r>
      <w:r>
        <w:rPr>
          <w:rFonts w:ascii="Intel Clear" w:eastAsia="Intel Clear" w:hAnsi="Intel Clear" w:cs="Intel Clear"/>
          <w:b/>
        </w:rPr>
        <w:t>Golden_Top</w:t>
      </w:r>
      <w:proofErr w:type="spellEnd"/>
      <w:r>
        <w:t>.</w:t>
      </w:r>
    </w:p>
    <w:p w14:paraId="715D5CAE" w14:textId="77777777" w:rsidR="005875A0" w:rsidRDefault="005875A0" w:rsidP="005875A0">
      <w:pPr>
        <w:spacing w:after="31"/>
        <w:ind w:right="1118"/>
      </w:pPr>
      <w:r>
        <w:t>Golden top is a naming convention that Intel FPGA often uses to designate the connections between the FPGA and all of the external components on the development board. This file is generally provided by the manufacturer of the development board, but we provide this code as part of the Quartus Archive (.</w:t>
      </w:r>
      <w:proofErr w:type="spellStart"/>
      <w:r>
        <w:t>qar</w:t>
      </w:r>
      <w:proofErr w:type="spellEnd"/>
      <w:r>
        <w:t>) file for this course. You can see it by double clicking on file under the Project Navigator section.</w:t>
      </w:r>
    </w:p>
    <w:p w14:paraId="25B97CCB" w14:textId="77777777" w:rsidR="005875A0" w:rsidRDefault="005875A0" w:rsidP="005875A0">
      <w:pPr>
        <w:spacing w:after="383" w:line="259" w:lineRule="auto"/>
        <w:ind w:left="1984"/>
        <w:jc w:val="left"/>
      </w:pPr>
      <w:r>
        <w:rPr>
          <w:noProof/>
        </w:rPr>
        <w:drawing>
          <wp:inline distT="0" distB="0" distL="0" distR="0" wp14:anchorId="0FF8A3F7" wp14:editId="50B6F5D9">
            <wp:extent cx="3242432" cy="3024769"/>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62"/>
                    <a:stretch>
                      <a:fillRect/>
                    </a:stretch>
                  </pic:blipFill>
                  <pic:spPr>
                    <a:xfrm>
                      <a:off x="0" y="0"/>
                      <a:ext cx="3242432" cy="3024769"/>
                    </a:xfrm>
                    <a:prstGeom prst="rect">
                      <a:avLst/>
                    </a:prstGeom>
                  </pic:spPr>
                </pic:pic>
              </a:graphicData>
            </a:graphic>
          </wp:inline>
        </w:drawing>
      </w:r>
    </w:p>
    <w:p w14:paraId="57F53BB4" w14:textId="4FF6F8B8" w:rsidR="005875A0" w:rsidRDefault="00F84EAD" w:rsidP="00F84EAD">
      <w:pPr>
        <w:pStyle w:val="Caption"/>
      </w:pPr>
      <w:r>
        <w:t xml:space="preserve">Figure </w:t>
      </w:r>
      <w:r>
        <w:fldChar w:fldCharType="begin"/>
      </w:r>
      <w:r>
        <w:instrText xml:space="preserve"> SEQ Figure \* ARABIC </w:instrText>
      </w:r>
      <w:r>
        <w:fldChar w:fldCharType="separate"/>
      </w:r>
      <w:r w:rsidR="00CC4201">
        <w:rPr>
          <w:noProof/>
        </w:rPr>
        <w:t>28</w:t>
      </w:r>
      <w:r>
        <w:fldChar w:fldCharType="end"/>
      </w:r>
      <w:r>
        <w:t xml:space="preserve">: </w:t>
      </w:r>
      <w:r w:rsidR="005875A0">
        <w:t>Project Navigator View of Golden Top File</w:t>
      </w:r>
      <w:r w:rsidR="0082417C">
        <w:t xml:space="preserve"> (note your board may differ)</w:t>
      </w:r>
    </w:p>
    <w:p w14:paraId="76005EED" w14:textId="77777777" w:rsidR="005875A0" w:rsidRDefault="005875A0" w:rsidP="005875A0">
      <w:pPr>
        <w:spacing w:after="345" w:line="308" w:lineRule="auto"/>
        <w:ind w:left="-15" w:right="810"/>
        <w:jc w:val="left"/>
      </w:pPr>
      <w:r>
        <w:t>The code connects the pushbutton inputs to the LED outputs in software. Keep in mind that the clock, reset, push button, and LED pin names need to reflect the names for the Development Kit.</w:t>
      </w:r>
    </w:p>
    <w:p w14:paraId="07469194" w14:textId="19BEA6DF" w:rsidR="005875A0" w:rsidRDefault="005875A0" w:rsidP="005875A0">
      <w:pPr>
        <w:ind w:right="481"/>
      </w:pPr>
      <w:r>
        <w:t xml:space="preserve">If you were wondering how to hook up the nios_setup_v2 module yourself, you can check </w:t>
      </w:r>
      <w:r>
        <w:rPr>
          <w:rFonts w:ascii="Intel Clear" w:eastAsia="Intel Clear" w:hAnsi="Intel Clear" w:cs="Intel Clear"/>
          <w:b/>
        </w:rPr>
        <w:t>nios_setup_v2_inst.v</w:t>
      </w:r>
      <w:r>
        <w:t xml:space="preserve">, which was auto-generated from </w:t>
      </w:r>
      <w:r>
        <w:rPr>
          <w:rFonts w:ascii="Intel Clear" w:eastAsia="Intel Clear" w:hAnsi="Intel Clear" w:cs="Intel Clear"/>
          <w:b/>
        </w:rPr>
        <w:t xml:space="preserve">nios_setup_v2.qsys </w:t>
      </w:r>
      <w:r>
        <w:t xml:space="preserve">inside the nios_setup_v2 directory of your project. Open this file and you see how to instantiate the Platform Designer system. The contents of this file are shown in </w:t>
      </w:r>
      <w:r w:rsidR="007172A7">
        <w:fldChar w:fldCharType="begin"/>
      </w:r>
      <w:r w:rsidR="007172A7">
        <w:instrText xml:space="preserve"> REF _Ref78891719 \h </w:instrText>
      </w:r>
      <w:r w:rsidR="007172A7">
        <w:fldChar w:fldCharType="separate"/>
      </w:r>
      <w:r w:rsidR="007172A7">
        <w:t xml:space="preserve">Figure </w:t>
      </w:r>
      <w:r w:rsidR="007172A7">
        <w:rPr>
          <w:noProof/>
        </w:rPr>
        <w:t>29</w:t>
      </w:r>
      <w:r w:rsidR="007172A7">
        <w:fldChar w:fldCharType="end"/>
      </w:r>
      <w:r>
        <w:t>.</w:t>
      </w:r>
    </w:p>
    <w:p w14:paraId="394B8866" w14:textId="77777777" w:rsidR="005875A0" w:rsidRDefault="005875A0" w:rsidP="005875A0">
      <w:pPr>
        <w:spacing w:after="383" w:line="259" w:lineRule="auto"/>
        <w:ind w:left="283"/>
        <w:jc w:val="left"/>
      </w:pPr>
      <w:r>
        <w:rPr>
          <w:noProof/>
        </w:rPr>
        <w:drawing>
          <wp:inline distT="0" distB="0" distL="0" distR="0" wp14:anchorId="16026BBD" wp14:editId="75EBE655">
            <wp:extent cx="5401148" cy="2557498"/>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63"/>
                    <a:stretch>
                      <a:fillRect/>
                    </a:stretch>
                  </pic:blipFill>
                  <pic:spPr>
                    <a:xfrm>
                      <a:off x="0" y="0"/>
                      <a:ext cx="5401148" cy="2557498"/>
                    </a:xfrm>
                    <a:prstGeom prst="rect">
                      <a:avLst/>
                    </a:prstGeom>
                  </pic:spPr>
                </pic:pic>
              </a:graphicData>
            </a:graphic>
          </wp:inline>
        </w:drawing>
      </w:r>
    </w:p>
    <w:p w14:paraId="21BC7C49" w14:textId="52BD6910" w:rsidR="005875A0" w:rsidRDefault="00F84EAD" w:rsidP="00F84EAD">
      <w:pPr>
        <w:pStyle w:val="Caption"/>
      </w:pPr>
      <w:bookmarkStart w:id="64" w:name="_Ref78891719"/>
      <w:r>
        <w:t xml:space="preserve">Figure </w:t>
      </w:r>
      <w:r>
        <w:fldChar w:fldCharType="begin"/>
      </w:r>
      <w:r>
        <w:instrText xml:space="preserve"> SEQ Figure \* ARABIC </w:instrText>
      </w:r>
      <w:r>
        <w:fldChar w:fldCharType="separate"/>
      </w:r>
      <w:r w:rsidR="00CC4201">
        <w:rPr>
          <w:noProof/>
        </w:rPr>
        <w:t>29</w:t>
      </w:r>
      <w:r>
        <w:fldChar w:fldCharType="end"/>
      </w:r>
      <w:bookmarkEnd w:id="64"/>
      <w:r>
        <w:t xml:space="preserve">: </w:t>
      </w:r>
      <w:r w:rsidR="005875A0">
        <w:t>Contents of nios_setup_v2_inst.v</w:t>
      </w:r>
      <w:r w:rsidR="0082417C">
        <w:t xml:space="preserve"> (Note clock name may differ)</w:t>
      </w:r>
    </w:p>
    <w:p w14:paraId="56F8BE15" w14:textId="77777777" w:rsidR="005875A0" w:rsidRDefault="005875A0" w:rsidP="005875A0">
      <w:pPr>
        <w:spacing w:after="320"/>
        <w:ind w:right="1118"/>
      </w:pPr>
      <w:r>
        <w:t>We need to specify the top-level entity of our project and add the Verilog code generated by the Platform Designer system we just created to the project.</w:t>
      </w:r>
    </w:p>
    <w:p w14:paraId="1FA102FF" w14:textId="2ECAECD4" w:rsidR="005875A0" w:rsidRPr="000364D3" w:rsidRDefault="005875A0" w:rsidP="005875A0">
      <w:pPr>
        <w:spacing w:after="153" w:line="331" w:lineRule="auto"/>
        <w:ind w:left="531" w:right="1118" w:hanging="279"/>
        <w:rPr>
          <w:bCs/>
        </w:rPr>
      </w:pPr>
      <w:r>
        <w:rPr>
          <w:rFonts w:ascii="Times New Roman" w:hAnsi="Times New Roman"/>
        </w:rPr>
        <w:t xml:space="preserve"> </w:t>
      </w:r>
      <w:r>
        <w:t>In the top file (</w:t>
      </w:r>
      <w:r w:rsidR="007A4389" w:rsidRPr="000364D3">
        <w:rPr>
          <w:rFonts w:ascii="Intel Clear" w:eastAsia="Intel Clear" w:hAnsi="Intel Clear" w:cs="Intel Clear"/>
          <w:bCs/>
        </w:rPr>
        <w:t>DE1_SOC_Golden_Top</w:t>
      </w:r>
      <w:r w:rsidR="000364D3" w:rsidRPr="000364D3">
        <w:rPr>
          <w:rFonts w:ascii="Intel Clear" w:eastAsia="Intel Clear" w:hAnsi="Intel Clear" w:cs="Intel Clear"/>
          <w:bCs/>
        </w:rPr>
        <w:t>.v</w:t>
      </w:r>
      <w:r w:rsidRPr="000364D3">
        <w:rPr>
          <w:bCs/>
        </w:rPr>
        <w:t xml:space="preserve"> or </w:t>
      </w:r>
      <w:proofErr w:type="spellStart"/>
      <w:r w:rsidR="000364D3" w:rsidRPr="000364D3">
        <w:rPr>
          <w:rFonts w:ascii="Intel Clear" w:eastAsia="Intel Clear" w:hAnsi="Intel Clear" w:cs="Intel Clear"/>
          <w:bCs/>
        </w:rPr>
        <w:t>CV_GX_Starter_Golden_Top</w:t>
      </w:r>
      <w:r w:rsidRPr="000364D3">
        <w:rPr>
          <w:bCs/>
        </w:rPr>
        <w:t>.v</w:t>
      </w:r>
      <w:proofErr w:type="spellEnd"/>
      <w:r w:rsidRPr="000364D3">
        <w:rPr>
          <w:bCs/>
        </w:rPr>
        <w:t xml:space="preserve">) </w:t>
      </w:r>
      <w:r w:rsidRPr="000364D3">
        <w:rPr>
          <w:rFonts w:ascii="Intel Clear" w:eastAsia="Intel Clear" w:hAnsi="Intel Clear" w:cs="Intel Clear"/>
          <w:bCs/>
        </w:rPr>
        <w:t xml:space="preserve">uncomment line 88 </w:t>
      </w:r>
      <w:r w:rsidRPr="000364D3">
        <w:rPr>
          <w:bCs/>
        </w:rPr>
        <w:t>by deleting the “//” at the beginning of the line.</w:t>
      </w:r>
    </w:p>
    <w:p w14:paraId="7EFCC288" w14:textId="77777777" w:rsidR="005875A0" w:rsidRDefault="005875A0" w:rsidP="005875A0">
      <w:pPr>
        <w:numPr>
          <w:ilvl w:val="0"/>
          <w:numId w:val="38"/>
        </w:numPr>
        <w:spacing w:before="0" w:after="260" w:line="266" w:lineRule="auto"/>
        <w:ind w:right="1118" w:hanging="185"/>
      </w:pPr>
      <w:r>
        <w:t>By uncommenting this line, we directly drive LED 2 on the board with switch 2 through the FPGA hardware. No software is required for this LED to operate.</w:t>
      </w:r>
    </w:p>
    <w:p w14:paraId="41BFC9B3" w14:textId="77777777" w:rsidR="005875A0" w:rsidRDefault="005875A0" w:rsidP="005875A0">
      <w:pPr>
        <w:spacing w:after="410"/>
        <w:ind w:left="262" w:right="1118"/>
      </w:pPr>
      <w:r>
        <w:rPr>
          <w:rFonts w:ascii="Times New Roman" w:hAnsi="Times New Roman"/>
        </w:rPr>
        <w:t xml:space="preserve"> </w:t>
      </w:r>
      <w:r>
        <w:t xml:space="preserve">In the Quartus main window, go to </w:t>
      </w:r>
      <w:r>
        <w:rPr>
          <w:rFonts w:ascii="Intel Clear" w:eastAsia="Intel Clear" w:hAnsi="Intel Clear" w:cs="Intel Clear"/>
          <w:b/>
        </w:rPr>
        <w:t xml:space="preserve">Project </w:t>
      </w:r>
      <w:r>
        <w:rPr>
          <w:rFonts w:ascii="Cambria" w:eastAsia="Cambria" w:hAnsi="Cambria" w:cs="Cambria"/>
        </w:rPr>
        <w:t xml:space="preserve">→ </w:t>
      </w:r>
      <w:r>
        <w:rPr>
          <w:rFonts w:ascii="Intel Clear" w:eastAsia="Intel Clear" w:hAnsi="Intel Clear" w:cs="Intel Clear"/>
          <w:b/>
        </w:rPr>
        <w:t>Add/Remove Files</w:t>
      </w:r>
      <w:r>
        <w:t>.</w:t>
      </w:r>
    </w:p>
    <w:p w14:paraId="75A9C040" w14:textId="77777777" w:rsidR="005875A0" w:rsidRDefault="005875A0" w:rsidP="005875A0">
      <w:pPr>
        <w:spacing w:after="267"/>
        <w:ind w:left="262" w:right="1118"/>
      </w:pPr>
      <w:r>
        <w:rPr>
          <w:rFonts w:ascii="Times New Roman" w:hAnsi="Times New Roman"/>
        </w:rPr>
        <w:t xml:space="preserve"> </w:t>
      </w:r>
      <w:r>
        <w:t xml:space="preserve">Add the </w:t>
      </w:r>
      <w:r>
        <w:rPr>
          <w:rFonts w:ascii="Intel Clear" w:eastAsia="Intel Clear" w:hAnsi="Intel Clear" w:cs="Intel Clear"/>
          <w:b/>
        </w:rPr>
        <w:t xml:space="preserve">nios_setup_v2.qip </w:t>
      </w:r>
      <w:r>
        <w:t>file. (You can also just add the nios_setup_v2.qsys file.)</w:t>
      </w:r>
    </w:p>
    <w:p w14:paraId="0C414A7E" w14:textId="77777777" w:rsidR="005875A0" w:rsidRDefault="005875A0" w:rsidP="005875A0">
      <w:pPr>
        <w:numPr>
          <w:ilvl w:val="0"/>
          <w:numId w:val="38"/>
        </w:numPr>
        <w:spacing w:before="0" w:line="421" w:lineRule="auto"/>
        <w:ind w:right="1118" w:hanging="185"/>
      </w:pPr>
      <w:r>
        <w:t xml:space="preserve">The nios_setup_v2.qip file should be found under </w:t>
      </w:r>
      <w:r>
        <w:rPr>
          <w:rFonts w:ascii="Intel Clear" w:eastAsia="Intel Clear" w:hAnsi="Intel Clear" w:cs="Intel Clear"/>
          <w:b/>
        </w:rPr>
        <w:t xml:space="preserve">nios_setup_v2 </w:t>
      </w:r>
      <w:r>
        <w:rPr>
          <w:rFonts w:ascii="Cambria" w:eastAsia="Cambria" w:hAnsi="Cambria" w:cs="Cambria"/>
        </w:rPr>
        <w:t xml:space="preserve">→ </w:t>
      </w:r>
      <w:r>
        <w:rPr>
          <w:rFonts w:ascii="Intel Clear" w:eastAsia="Intel Clear" w:hAnsi="Intel Clear" w:cs="Intel Clear"/>
          <w:b/>
        </w:rPr>
        <w:t xml:space="preserve">Synthesis </w:t>
      </w:r>
      <w:r>
        <w:t>directory in your project.</w:t>
      </w:r>
    </w:p>
    <w:p w14:paraId="3FD38556" w14:textId="77777777" w:rsidR="005875A0" w:rsidRDefault="005875A0" w:rsidP="005875A0">
      <w:pPr>
        <w:numPr>
          <w:ilvl w:val="0"/>
          <w:numId w:val="38"/>
        </w:numPr>
        <w:spacing w:before="0" w:after="291" w:line="266" w:lineRule="auto"/>
        <w:ind w:right="1118" w:hanging="185"/>
      </w:pPr>
      <w:r>
        <w:t xml:space="preserve">You will need to change the filter to display </w:t>
      </w:r>
      <w:r>
        <w:rPr>
          <w:rFonts w:ascii="Intel Clear" w:eastAsia="Intel Clear" w:hAnsi="Intel Clear" w:cs="Intel Clear"/>
          <w:b/>
        </w:rPr>
        <w:t xml:space="preserve">All files </w:t>
      </w:r>
      <w:r>
        <w:t>if you cannot see it.</w:t>
      </w:r>
    </w:p>
    <w:p w14:paraId="30AF0B9C" w14:textId="77777777" w:rsidR="005875A0" w:rsidRDefault="005875A0" w:rsidP="005875A0">
      <w:pPr>
        <w:spacing w:after="318"/>
        <w:ind w:right="1118"/>
      </w:pPr>
      <w:r>
        <w:t xml:space="preserve">The </w:t>
      </w:r>
      <w:r>
        <w:rPr>
          <w:rFonts w:ascii="Intel Clear" w:eastAsia="Intel Clear" w:hAnsi="Intel Clear" w:cs="Intel Clear"/>
          <w:b/>
        </w:rPr>
        <w:t>.</w:t>
      </w:r>
      <w:proofErr w:type="spellStart"/>
      <w:r>
        <w:rPr>
          <w:rFonts w:ascii="Intel Clear" w:eastAsia="Intel Clear" w:hAnsi="Intel Clear" w:cs="Intel Clear"/>
          <w:b/>
        </w:rPr>
        <w:t>qip</w:t>
      </w:r>
      <w:proofErr w:type="spellEnd"/>
      <w:r>
        <w:rPr>
          <w:rFonts w:ascii="Intel Clear" w:eastAsia="Intel Clear" w:hAnsi="Intel Clear" w:cs="Intel Clear"/>
          <w:b/>
        </w:rPr>
        <w:t xml:space="preserve"> </w:t>
      </w:r>
      <w:r>
        <w:t xml:space="preserve">file contains the information for the processor system that we created in the last step. The </w:t>
      </w:r>
      <w:r>
        <w:rPr>
          <w:rFonts w:ascii="Intel Clear" w:eastAsia="Intel Clear" w:hAnsi="Intel Clear" w:cs="Intel Clear"/>
          <w:b/>
        </w:rPr>
        <w:t xml:space="preserve">.v </w:t>
      </w:r>
      <w:r>
        <w:t>file connects the Platform Designer system we made to the inputs and outputs of our board.</w:t>
      </w:r>
    </w:p>
    <w:p w14:paraId="465D3192" w14:textId="77777777" w:rsidR="005875A0" w:rsidRDefault="005875A0" w:rsidP="005875A0">
      <w:pPr>
        <w:spacing w:after="316"/>
        <w:ind w:left="262" w:right="1118"/>
      </w:pPr>
      <w:r>
        <w:rPr>
          <w:rFonts w:ascii="Times New Roman" w:hAnsi="Times New Roman"/>
        </w:rPr>
        <w:t xml:space="preserve"> </w:t>
      </w:r>
      <w:r>
        <w:t xml:space="preserve">Click </w:t>
      </w:r>
      <w:r>
        <w:rPr>
          <w:rFonts w:ascii="Intel Clear" w:eastAsia="Intel Clear" w:hAnsi="Intel Clear" w:cs="Intel Clear"/>
          <w:b/>
        </w:rPr>
        <w:t xml:space="preserve">Apply </w:t>
      </w:r>
      <w:r>
        <w:t>once you have added the file.</w:t>
      </w:r>
    </w:p>
    <w:p w14:paraId="004375F9" w14:textId="155F1617" w:rsidR="005875A0" w:rsidRDefault="005875A0" w:rsidP="005875A0">
      <w:pPr>
        <w:ind w:right="1118"/>
      </w:pPr>
      <w:r>
        <w:t xml:space="preserve">See </w:t>
      </w:r>
      <w:r w:rsidR="00061A14">
        <w:fldChar w:fldCharType="begin"/>
      </w:r>
      <w:r w:rsidR="00061A14">
        <w:instrText xml:space="preserve"> REF _Ref78891743 \h </w:instrText>
      </w:r>
      <w:r w:rsidR="00061A14">
        <w:fldChar w:fldCharType="separate"/>
      </w:r>
      <w:r w:rsidR="00061A14">
        <w:t xml:space="preserve">Figure </w:t>
      </w:r>
      <w:r w:rsidR="00061A14">
        <w:rPr>
          <w:noProof/>
        </w:rPr>
        <w:t>30</w:t>
      </w:r>
      <w:r w:rsidR="00061A14">
        <w:fldChar w:fldCharType="end"/>
      </w:r>
      <w:r>
        <w:t xml:space="preserve"> for what your Add/Remove Files window should look like. (There may be an extra .</w:t>
      </w:r>
      <w:proofErr w:type="spellStart"/>
      <w:r>
        <w:t>sdc</w:t>
      </w:r>
      <w:proofErr w:type="spellEnd"/>
      <w:r>
        <w:t xml:space="preserve"> file in the list. This is fine.)</w:t>
      </w:r>
    </w:p>
    <w:p w14:paraId="37119352" w14:textId="77777777" w:rsidR="005875A0" w:rsidRDefault="005875A0" w:rsidP="005875A0">
      <w:pPr>
        <w:spacing w:after="383" w:line="259" w:lineRule="auto"/>
        <w:ind w:left="567"/>
        <w:jc w:val="left"/>
      </w:pPr>
      <w:r>
        <w:rPr>
          <w:noProof/>
        </w:rPr>
        <w:drawing>
          <wp:inline distT="0" distB="0" distL="0" distR="0" wp14:anchorId="75F03F51" wp14:editId="1CB9EAC2">
            <wp:extent cx="5043172" cy="3723917"/>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64"/>
                    <a:stretch>
                      <a:fillRect/>
                    </a:stretch>
                  </pic:blipFill>
                  <pic:spPr>
                    <a:xfrm>
                      <a:off x="0" y="0"/>
                      <a:ext cx="5043172" cy="3723917"/>
                    </a:xfrm>
                    <a:prstGeom prst="rect">
                      <a:avLst/>
                    </a:prstGeom>
                  </pic:spPr>
                </pic:pic>
              </a:graphicData>
            </a:graphic>
          </wp:inline>
        </w:drawing>
      </w:r>
    </w:p>
    <w:p w14:paraId="384D7DAB" w14:textId="0899C33C" w:rsidR="005875A0" w:rsidRDefault="00F84EAD" w:rsidP="00F84EAD">
      <w:pPr>
        <w:pStyle w:val="Caption"/>
      </w:pPr>
      <w:bookmarkStart w:id="65" w:name="_Ref78891743"/>
      <w:r>
        <w:t xml:space="preserve">Figure </w:t>
      </w:r>
      <w:r>
        <w:fldChar w:fldCharType="begin"/>
      </w:r>
      <w:r>
        <w:instrText xml:space="preserve"> SEQ Figure \* ARABIC </w:instrText>
      </w:r>
      <w:r>
        <w:fldChar w:fldCharType="separate"/>
      </w:r>
      <w:r w:rsidR="00CC4201">
        <w:rPr>
          <w:noProof/>
        </w:rPr>
        <w:t>30</w:t>
      </w:r>
      <w:r>
        <w:fldChar w:fldCharType="end"/>
      </w:r>
      <w:bookmarkEnd w:id="65"/>
      <w:r>
        <w:t xml:space="preserve">: </w:t>
      </w:r>
      <w:r w:rsidR="005875A0">
        <w:t>Quartus Add/Remove Files Pane</w:t>
      </w:r>
    </w:p>
    <w:p w14:paraId="0FDAD8EC" w14:textId="77777777" w:rsidR="005875A0" w:rsidRDefault="005875A0" w:rsidP="005875A0">
      <w:pPr>
        <w:spacing w:after="292"/>
        <w:ind w:right="1118"/>
      </w:pPr>
      <w:r>
        <w:t xml:space="preserve">Almost there! We have pre-included and set up the pin assignments for the development kit for </w:t>
      </w:r>
      <w:proofErr w:type="gramStart"/>
      <w:r>
        <w:t>you</w:t>
      </w:r>
      <w:proofErr w:type="gramEnd"/>
      <w:r>
        <w:t xml:space="preserve"> so you do not have to manually set dozens of pins using the pin planner. These commands handle routing the pins and voltage levels so they can be easily transferred between projects that use the same board.</w:t>
      </w:r>
    </w:p>
    <w:p w14:paraId="59C09A5E" w14:textId="77777777" w:rsidR="005875A0" w:rsidRDefault="005875A0" w:rsidP="005875A0">
      <w:pPr>
        <w:spacing w:after="107"/>
        <w:ind w:left="262" w:right="1118"/>
      </w:pPr>
      <w:r>
        <w:rPr>
          <w:rFonts w:ascii="Times New Roman" w:hAnsi="Times New Roman"/>
        </w:rPr>
        <w:t xml:space="preserve"> </w:t>
      </w:r>
      <w:r>
        <w:t xml:space="preserve">To view the pin assignments, go to </w:t>
      </w:r>
      <w:r>
        <w:rPr>
          <w:rFonts w:ascii="Intel Clear" w:eastAsia="Intel Clear" w:hAnsi="Intel Clear" w:cs="Intel Clear"/>
          <w:b/>
        </w:rPr>
        <w:t xml:space="preserve">Assignments </w:t>
      </w:r>
      <w:r>
        <w:rPr>
          <w:rFonts w:ascii="Cambria" w:eastAsia="Cambria" w:hAnsi="Cambria" w:cs="Cambria"/>
        </w:rPr>
        <w:t xml:space="preserve">→ </w:t>
      </w:r>
      <w:r>
        <w:rPr>
          <w:rFonts w:ascii="Intel Clear" w:eastAsia="Intel Clear" w:hAnsi="Intel Clear" w:cs="Intel Clear"/>
          <w:b/>
        </w:rPr>
        <w:t>Assignment Editor</w:t>
      </w:r>
      <w:r>
        <w:t>.</w:t>
      </w:r>
    </w:p>
    <w:p w14:paraId="4CEEF0AC" w14:textId="77777777" w:rsidR="005875A0" w:rsidRDefault="005875A0" w:rsidP="005875A0">
      <w:pPr>
        <w:spacing w:after="383" w:line="259" w:lineRule="auto"/>
        <w:ind w:left="850"/>
        <w:jc w:val="left"/>
      </w:pPr>
      <w:r>
        <w:rPr>
          <w:noProof/>
        </w:rPr>
        <w:drawing>
          <wp:inline distT="0" distB="0" distL="0" distR="0" wp14:anchorId="236FD059" wp14:editId="13989ED5">
            <wp:extent cx="4682628" cy="2803441"/>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65"/>
                    <a:stretch>
                      <a:fillRect/>
                    </a:stretch>
                  </pic:blipFill>
                  <pic:spPr>
                    <a:xfrm>
                      <a:off x="0" y="0"/>
                      <a:ext cx="4682628" cy="2803441"/>
                    </a:xfrm>
                    <a:prstGeom prst="rect">
                      <a:avLst/>
                    </a:prstGeom>
                  </pic:spPr>
                </pic:pic>
              </a:graphicData>
            </a:graphic>
          </wp:inline>
        </w:drawing>
      </w:r>
    </w:p>
    <w:p w14:paraId="0593DF3D" w14:textId="3DAA6135" w:rsidR="005875A0" w:rsidRDefault="00F84EAD" w:rsidP="00F84EAD">
      <w:pPr>
        <w:pStyle w:val="Caption"/>
      </w:pPr>
      <w:bookmarkStart w:id="66" w:name="_Ref78891761"/>
      <w:r>
        <w:t xml:space="preserve">Figure </w:t>
      </w:r>
      <w:r>
        <w:fldChar w:fldCharType="begin"/>
      </w:r>
      <w:r>
        <w:instrText xml:space="preserve"> SEQ Figure \* ARABIC </w:instrText>
      </w:r>
      <w:r>
        <w:fldChar w:fldCharType="separate"/>
      </w:r>
      <w:r w:rsidR="00CC4201">
        <w:rPr>
          <w:noProof/>
        </w:rPr>
        <w:t>31</w:t>
      </w:r>
      <w:r>
        <w:fldChar w:fldCharType="end"/>
      </w:r>
      <w:bookmarkEnd w:id="66"/>
      <w:r>
        <w:t xml:space="preserve">: </w:t>
      </w:r>
      <w:r w:rsidR="005875A0">
        <w:t>Quartus Assignment Editor Window</w:t>
      </w:r>
    </w:p>
    <w:p w14:paraId="14E7D817" w14:textId="75291A0E" w:rsidR="005875A0" w:rsidRDefault="00061A14" w:rsidP="005875A0">
      <w:pPr>
        <w:spacing w:after="384"/>
        <w:ind w:right="1118"/>
      </w:pPr>
      <w:r>
        <w:fldChar w:fldCharType="begin"/>
      </w:r>
      <w:r>
        <w:instrText xml:space="preserve"> REF _Ref78891761 \h </w:instrText>
      </w:r>
      <w:r>
        <w:fldChar w:fldCharType="separate"/>
      </w:r>
      <w:r>
        <w:t xml:space="preserve">Figure </w:t>
      </w:r>
      <w:r>
        <w:rPr>
          <w:noProof/>
        </w:rPr>
        <w:t>31</w:t>
      </w:r>
      <w:r>
        <w:fldChar w:fldCharType="end"/>
      </w:r>
      <w:r w:rsidR="005875A0">
        <w:t xml:space="preserve"> above is what the </w:t>
      </w:r>
      <w:r w:rsidR="005875A0">
        <w:rPr>
          <w:rFonts w:ascii="Intel Clear" w:eastAsia="Intel Clear" w:hAnsi="Intel Clear" w:cs="Intel Clear"/>
          <w:b/>
        </w:rPr>
        <w:t xml:space="preserve">Assignment Editor </w:t>
      </w:r>
      <w:r w:rsidR="005875A0">
        <w:t>window should look like. After compiling your design, the blue diamonds with question marks inside should change to show whether those pins are inputs or outputs.</w:t>
      </w:r>
    </w:p>
    <w:p w14:paraId="1D59B549" w14:textId="77777777" w:rsidR="005875A0" w:rsidRDefault="005875A0" w:rsidP="005875A0">
      <w:pPr>
        <w:spacing w:after="319"/>
        <w:ind w:right="1118"/>
      </w:pPr>
      <w:r>
        <w:t xml:space="preserve">Now you can compile your design which will run Analysis/Synthesis, Fitter (place and route in FPGA terminology), Assembler (generate programming image) and </w:t>
      </w:r>
      <w:proofErr w:type="spellStart"/>
      <w:r>
        <w:t>TimeQuest</w:t>
      </w:r>
      <w:proofErr w:type="spellEnd"/>
      <w:r>
        <w:t xml:space="preserve"> (the static timing analyzer).</w:t>
      </w:r>
    </w:p>
    <w:p w14:paraId="158C7D93" w14:textId="56FAF2F0" w:rsidR="005875A0" w:rsidRDefault="005875A0" w:rsidP="005875A0">
      <w:pPr>
        <w:spacing w:after="148"/>
        <w:ind w:left="262" w:right="1118"/>
      </w:pPr>
      <w:r>
        <w:rPr>
          <w:rFonts w:ascii="Times New Roman" w:hAnsi="Times New Roman"/>
        </w:rPr>
        <w:t xml:space="preserve"> </w:t>
      </w:r>
      <w:r>
        <w:t xml:space="preserve">Click on the play button as shown in </w:t>
      </w:r>
      <w:r w:rsidR="00061A14">
        <w:fldChar w:fldCharType="begin"/>
      </w:r>
      <w:r w:rsidR="00061A14">
        <w:instrText xml:space="preserve"> REF _Ref78891783 \h </w:instrText>
      </w:r>
      <w:r w:rsidR="00061A14">
        <w:fldChar w:fldCharType="separate"/>
      </w:r>
      <w:r w:rsidR="00061A14">
        <w:t xml:space="preserve">Figure </w:t>
      </w:r>
      <w:r w:rsidR="00061A14">
        <w:rPr>
          <w:noProof/>
        </w:rPr>
        <w:t>32</w:t>
      </w:r>
      <w:r w:rsidR="00061A14">
        <w:t>:  Compilation Button on Quartus Toolbar</w:t>
      </w:r>
      <w:r w:rsidR="00061A14">
        <w:fldChar w:fldCharType="end"/>
      </w:r>
      <w:r>
        <w:t>.</w:t>
      </w:r>
    </w:p>
    <w:p w14:paraId="49BA31E4" w14:textId="77777777" w:rsidR="005875A0" w:rsidRDefault="005875A0" w:rsidP="005875A0">
      <w:pPr>
        <w:spacing w:after="383" w:line="259" w:lineRule="auto"/>
        <w:ind w:left="283"/>
        <w:jc w:val="left"/>
      </w:pPr>
      <w:r>
        <w:rPr>
          <w:noProof/>
        </w:rPr>
        <w:drawing>
          <wp:inline distT="0" distB="0" distL="0" distR="0" wp14:anchorId="61120334" wp14:editId="0B11DA14">
            <wp:extent cx="5407079" cy="409627"/>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66"/>
                    <a:stretch>
                      <a:fillRect/>
                    </a:stretch>
                  </pic:blipFill>
                  <pic:spPr>
                    <a:xfrm>
                      <a:off x="0" y="0"/>
                      <a:ext cx="5407079" cy="409627"/>
                    </a:xfrm>
                    <a:prstGeom prst="rect">
                      <a:avLst/>
                    </a:prstGeom>
                  </pic:spPr>
                </pic:pic>
              </a:graphicData>
            </a:graphic>
          </wp:inline>
        </w:drawing>
      </w:r>
    </w:p>
    <w:p w14:paraId="0718C83B" w14:textId="2BF553E8" w:rsidR="005875A0" w:rsidRDefault="00CE0354" w:rsidP="00CE0354">
      <w:pPr>
        <w:pStyle w:val="Caption"/>
      </w:pPr>
      <w:bookmarkStart w:id="67" w:name="_Ref78891783"/>
      <w:r>
        <w:t xml:space="preserve">Figure </w:t>
      </w:r>
      <w:r>
        <w:fldChar w:fldCharType="begin"/>
      </w:r>
      <w:r>
        <w:instrText xml:space="preserve"> SEQ Figure \* ARABIC </w:instrText>
      </w:r>
      <w:r>
        <w:fldChar w:fldCharType="separate"/>
      </w:r>
      <w:r w:rsidR="00CC4201">
        <w:rPr>
          <w:noProof/>
        </w:rPr>
        <w:t>32</w:t>
      </w:r>
      <w:r>
        <w:fldChar w:fldCharType="end"/>
      </w:r>
      <w:r>
        <w:t xml:space="preserve">:  </w:t>
      </w:r>
      <w:r w:rsidR="005875A0">
        <w:t>Compilation Button on Quartus Toolbar</w:t>
      </w:r>
      <w:bookmarkEnd w:id="67"/>
    </w:p>
    <w:p w14:paraId="5CC62F16" w14:textId="77777777" w:rsidR="005875A0" w:rsidRDefault="005875A0" w:rsidP="005875A0">
      <w:pPr>
        <w:spacing w:after="391"/>
        <w:ind w:right="1118"/>
      </w:pPr>
      <w:r>
        <w:t xml:space="preserve">Note that some warnings and information messages come up in the bottom window. You can filter by message level. The errors are filtered with the </w:t>
      </w:r>
      <w:r>
        <w:rPr>
          <w:noProof/>
        </w:rPr>
        <w:drawing>
          <wp:inline distT="0" distB="0" distL="0" distR="0" wp14:anchorId="46E7F23A" wp14:editId="4B44876B">
            <wp:extent cx="239666" cy="222547"/>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67"/>
                    <a:stretch>
                      <a:fillRect/>
                    </a:stretch>
                  </pic:blipFill>
                  <pic:spPr>
                    <a:xfrm>
                      <a:off x="0" y="0"/>
                      <a:ext cx="239666" cy="222547"/>
                    </a:xfrm>
                    <a:prstGeom prst="rect">
                      <a:avLst/>
                    </a:prstGeom>
                  </pic:spPr>
                </pic:pic>
              </a:graphicData>
            </a:graphic>
          </wp:inline>
        </w:drawing>
      </w:r>
      <w:r>
        <w:t xml:space="preserve"> button, critical warnings with the </w:t>
      </w:r>
      <w:r>
        <w:rPr>
          <w:noProof/>
        </w:rPr>
        <w:drawing>
          <wp:inline distT="0" distB="0" distL="0" distR="0" wp14:anchorId="1F0BE060" wp14:editId="25AB87D0">
            <wp:extent cx="230393" cy="216841"/>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68"/>
                    <a:stretch>
                      <a:fillRect/>
                    </a:stretch>
                  </pic:blipFill>
                  <pic:spPr>
                    <a:xfrm>
                      <a:off x="0" y="0"/>
                      <a:ext cx="230393" cy="216841"/>
                    </a:xfrm>
                    <a:prstGeom prst="rect">
                      <a:avLst/>
                    </a:prstGeom>
                  </pic:spPr>
                </pic:pic>
              </a:graphicData>
            </a:graphic>
          </wp:inline>
        </w:drawing>
      </w:r>
      <w:r>
        <w:t xml:space="preserve"> button, warnings with the </w:t>
      </w:r>
      <w:r>
        <w:rPr>
          <w:noProof/>
        </w:rPr>
        <w:drawing>
          <wp:inline distT="0" distB="0" distL="0" distR="0" wp14:anchorId="4085EE3C" wp14:editId="6D114C0F">
            <wp:extent cx="254552" cy="219197"/>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69"/>
                    <a:stretch>
                      <a:fillRect/>
                    </a:stretch>
                  </pic:blipFill>
                  <pic:spPr>
                    <a:xfrm>
                      <a:off x="0" y="0"/>
                      <a:ext cx="254552" cy="219197"/>
                    </a:xfrm>
                    <a:prstGeom prst="rect">
                      <a:avLst/>
                    </a:prstGeom>
                  </pic:spPr>
                </pic:pic>
              </a:graphicData>
            </a:graphic>
          </wp:inline>
        </w:drawing>
      </w:r>
      <w:r>
        <w:t xml:space="preserve"> button, and informational messages with the </w:t>
      </w:r>
      <w:r>
        <w:rPr>
          <w:noProof/>
        </w:rPr>
        <w:drawing>
          <wp:inline distT="0" distB="0" distL="0" distR="0" wp14:anchorId="4B9FDA9A" wp14:editId="4E92293A">
            <wp:extent cx="263307" cy="216841"/>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70"/>
                    <a:stretch>
                      <a:fillRect/>
                    </a:stretch>
                  </pic:blipFill>
                  <pic:spPr>
                    <a:xfrm>
                      <a:off x="0" y="0"/>
                      <a:ext cx="263307" cy="216841"/>
                    </a:xfrm>
                    <a:prstGeom prst="rect">
                      <a:avLst/>
                    </a:prstGeom>
                  </pic:spPr>
                </pic:pic>
              </a:graphicData>
            </a:graphic>
          </wp:inline>
        </w:drawing>
      </w:r>
      <w:r>
        <w:t>button. You cannot proceed if you have errors. In this case, there are only critical and standard warnings, primarily because we did not add timing constraints to this project. Due to the simplicity of this design and low frequency, it’s okay to start without timing constraints. Consult other Intel FPGA online training courses for instructions on how to add timing constraints to your design.</w:t>
      </w:r>
    </w:p>
    <w:p w14:paraId="3A094CEA" w14:textId="77777777" w:rsidR="005875A0" w:rsidRDefault="005875A0" w:rsidP="005875A0">
      <w:pPr>
        <w:spacing w:after="394"/>
        <w:ind w:right="1118"/>
      </w:pPr>
      <w:r>
        <w:t>Congratulations, your FPGA hardware design is now complete!</w:t>
      </w:r>
    </w:p>
    <w:p w14:paraId="11D87265" w14:textId="77777777" w:rsidR="005875A0" w:rsidRDefault="005875A0" w:rsidP="005875A0">
      <w:pPr>
        <w:ind w:right="1118"/>
      </w:pPr>
      <w:r>
        <w:t xml:space="preserve">Now we will create software that will run on the board and take advantage of the </w:t>
      </w:r>
      <w:proofErr w:type="spellStart"/>
      <w:r>
        <w:t>Nios</w:t>
      </w:r>
      <w:proofErr w:type="spellEnd"/>
      <w:r>
        <w:t xml:space="preserve"> II processor that we just configured.</w:t>
      </w:r>
    </w:p>
    <w:p w14:paraId="37A947D0" w14:textId="3E09EE53" w:rsidR="005875A0" w:rsidRDefault="00B14243" w:rsidP="005875A0">
      <w:pPr>
        <w:pStyle w:val="Heading1"/>
        <w:ind w:left="-5"/>
      </w:pPr>
      <w:bookmarkStart w:id="68" w:name="_Toc78889392"/>
      <w:bookmarkStart w:id="69" w:name="_Toc78895410"/>
      <w:r>
        <w:t>Part</w:t>
      </w:r>
      <w:r w:rsidR="005875A0">
        <w:t xml:space="preserve"> 2: S</w:t>
      </w:r>
      <w:bookmarkEnd w:id="68"/>
      <w:r>
        <w:t>oftware Design</w:t>
      </w:r>
      <w:bookmarkEnd w:id="69"/>
    </w:p>
    <w:p w14:paraId="7434B619" w14:textId="418A93CE" w:rsidR="005875A0" w:rsidRDefault="005875A0" w:rsidP="005875A0">
      <w:pPr>
        <w:spacing w:after="404" w:line="259" w:lineRule="auto"/>
        <w:jc w:val="left"/>
      </w:pPr>
    </w:p>
    <w:p w14:paraId="253ADE7C" w14:textId="77777777" w:rsidR="005875A0" w:rsidRDefault="005875A0" w:rsidP="005875A0">
      <w:pPr>
        <w:pStyle w:val="Heading2"/>
        <w:ind w:left="-5"/>
      </w:pPr>
      <w:bookmarkStart w:id="70" w:name="_Toc78889393"/>
      <w:bookmarkStart w:id="71" w:name="_Toc78895411"/>
      <w:r>
        <w:t>Lab 1: Creating the Software for the “Hello World” design</w:t>
      </w:r>
      <w:bookmarkEnd w:id="70"/>
      <w:bookmarkEnd w:id="71"/>
    </w:p>
    <w:p w14:paraId="5E760932" w14:textId="77777777" w:rsidR="005875A0" w:rsidRDefault="005875A0" w:rsidP="005875A0">
      <w:pPr>
        <w:spacing w:after="382"/>
        <w:ind w:right="1118"/>
      </w:pPr>
      <w:r>
        <w:t xml:space="preserve">Should you choose to start directly in the Software Design section and skip the Hardware Design section, consult with your lab facilitator to get these two files: </w:t>
      </w:r>
      <w:r>
        <w:rPr>
          <w:rFonts w:ascii="Intel Clear" w:eastAsia="Intel Clear" w:hAnsi="Intel Clear" w:cs="Intel Clear"/>
          <w:b/>
        </w:rPr>
        <w:t xml:space="preserve">nios_setup_v2.sopcinfo </w:t>
      </w:r>
      <w:r>
        <w:t xml:space="preserve">and </w:t>
      </w:r>
      <w:proofErr w:type="spellStart"/>
      <w:r>
        <w:rPr>
          <w:rFonts w:ascii="Intel Clear" w:eastAsia="Intel Clear" w:hAnsi="Intel Clear" w:cs="Intel Clear"/>
          <w:b/>
        </w:rPr>
        <w:t>top.sof</w:t>
      </w:r>
      <w:proofErr w:type="spellEnd"/>
      <w:r>
        <w:rPr>
          <w:rFonts w:ascii="Intel Clear" w:eastAsia="Intel Clear" w:hAnsi="Intel Clear" w:cs="Intel Clear"/>
          <w:b/>
        </w:rPr>
        <w:t xml:space="preserve"> </w:t>
      </w:r>
      <w:r>
        <w:t>as if you generated them from the Hardware Design lab. You will be able to complete all subsequent steps with these two files.</w:t>
      </w:r>
    </w:p>
    <w:p w14:paraId="714BAE4F" w14:textId="77777777" w:rsidR="005875A0" w:rsidRDefault="005875A0" w:rsidP="005875A0">
      <w:pPr>
        <w:spacing w:after="276"/>
        <w:ind w:right="1118"/>
      </w:pPr>
      <w:r>
        <w:t>The NIOS Software Build Tools for Eclipse are included as part of Quartus. These tools will help manage creation of the application software and Board Support Package (BSP).</w:t>
      </w:r>
    </w:p>
    <w:p w14:paraId="7F6B0328" w14:textId="77777777" w:rsidR="005875A0" w:rsidRDefault="005875A0" w:rsidP="005875A0">
      <w:pPr>
        <w:spacing w:line="420" w:lineRule="auto"/>
        <w:ind w:left="531" w:right="1118" w:hanging="279"/>
      </w:pPr>
      <w:r>
        <w:rPr>
          <w:rFonts w:ascii="Times New Roman" w:hAnsi="Times New Roman"/>
        </w:rPr>
        <w:t xml:space="preserve"> </w:t>
      </w:r>
      <w:r>
        <w:t xml:space="preserve">Launch </w:t>
      </w:r>
      <w:r>
        <w:rPr>
          <w:rFonts w:ascii="Intel Clear" w:eastAsia="Intel Clear" w:hAnsi="Intel Clear" w:cs="Intel Clear"/>
          <w:b/>
        </w:rPr>
        <w:t xml:space="preserve">Tools </w:t>
      </w:r>
      <w:r>
        <w:rPr>
          <w:rFonts w:ascii="Cambria" w:eastAsia="Cambria" w:hAnsi="Cambria" w:cs="Cambria"/>
        </w:rPr>
        <w:t xml:space="preserve">→ </w:t>
      </w:r>
      <w:r>
        <w:rPr>
          <w:rFonts w:ascii="Intel Clear" w:eastAsia="Intel Clear" w:hAnsi="Intel Clear" w:cs="Intel Clear"/>
          <w:b/>
        </w:rPr>
        <w:t xml:space="preserve">NIOS II Software Build Tools </w:t>
      </w:r>
      <w:r>
        <w:t>for Eclipse. You can use the default location that Eclipse picks for you.</w:t>
      </w:r>
    </w:p>
    <w:p w14:paraId="47651C7A" w14:textId="77777777" w:rsidR="005875A0" w:rsidRDefault="005875A0" w:rsidP="005875A0">
      <w:pPr>
        <w:spacing w:after="383" w:line="259" w:lineRule="auto"/>
        <w:ind w:left="1984"/>
        <w:jc w:val="left"/>
      </w:pPr>
      <w:r>
        <w:rPr>
          <w:noProof/>
        </w:rPr>
        <w:drawing>
          <wp:inline distT="0" distB="0" distL="0" distR="0" wp14:anchorId="46175C13" wp14:editId="0934214B">
            <wp:extent cx="3241982" cy="1700712"/>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71"/>
                    <a:stretch>
                      <a:fillRect/>
                    </a:stretch>
                  </pic:blipFill>
                  <pic:spPr>
                    <a:xfrm>
                      <a:off x="0" y="0"/>
                      <a:ext cx="3241982" cy="1700712"/>
                    </a:xfrm>
                    <a:prstGeom prst="rect">
                      <a:avLst/>
                    </a:prstGeom>
                  </pic:spPr>
                </pic:pic>
              </a:graphicData>
            </a:graphic>
          </wp:inline>
        </w:drawing>
      </w:r>
    </w:p>
    <w:p w14:paraId="0D025368" w14:textId="2CF02C2D" w:rsidR="005875A0" w:rsidRDefault="00CE0354" w:rsidP="00CE0354">
      <w:pPr>
        <w:pStyle w:val="Caption"/>
      </w:pPr>
      <w:r>
        <w:t xml:space="preserve">Figure </w:t>
      </w:r>
      <w:r>
        <w:fldChar w:fldCharType="begin"/>
      </w:r>
      <w:r>
        <w:instrText xml:space="preserve"> SEQ Figure \* ARABIC </w:instrText>
      </w:r>
      <w:r>
        <w:fldChar w:fldCharType="separate"/>
      </w:r>
      <w:r w:rsidR="00CC4201">
        <w:rPr>
          <w:noProof/>
        </w:rPr>
        <w:t>33</w:t>
      </w:r>
      <w:r>
        <w:fldChar w:fldCharType="end"/>
      </w:r>
      <w:r>
        <w:t xml:space="preserve">: </w:t>
      </w:r>
      <w:r w:rsidR="005875A0">
        <w:t>Initial Workspace Setup</w:t>
      </w:r>
    </w:p>
    <w:p w14:paraId="2D468384" w14:textId="77777777" w:rsidR="005875A0" w:rsidRDefault="005875A0" w:rsidP="005875A0">
      <w:pPr>
        <w:spacing w:after="88"/>
        <w:ind w:left="262" w:right="1118"/>
      </w:pPr>
      <w:r>
        <w:rPr>
          <w:rFonts w:ascii="Times New Roman" w:hAnsi="Times New Roman"/>
        </w:rPr>
        <w:t xml:space="preserve"> </w:t>
      </w:r>
      <w:r>
        <w:t xml:space="preserve">Click </w:t>
      </w:r>
      <w:r>
        <w:rPr>
          <w:rFonts w:ascii="Intel Clear" w:eastAsia="Intel Clear" w:hAnsi="Intel Clear" w:cs="Intel Clear"/>
          <w:b/>
        </w:rPr>
        <w:t xml:space="preserve">OK </w:t>
      </w:r>
      <w:r>
        <w:t>in the Workspace launcher. Next, the Eclipse SBT will launch.</w:t>
      </w:r>
    </w:p>
    <w:p w14:paraId="0530246A" w14:textId="77777777" w:rsidR="005875A0" w:rsidRDefault="005875A0" w:rsidP="005875A0">
      <w:pPr>
        <w:spacing w:after="383" w:line="259" w:lineRule="auto"/>
        <w:ind w:left="850"/>
        <w:jc w:val="left"/>
      </w:pPr>
      <w:r>
        <w:rPr>
          <w:noProof/>
        </w:rPr>
        <w:drawing>
          <wp:inline distT="0" distB="0" distL="0" distR="0" wp14:anchorId="2FEDEC4D" wp14:editId="558F0656">
            <wp:extent cx="4681346" cy="2686145"/>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72"/>
                    <a:stretch>
                      <a:fillRect/>
                    </a:stretch>
                  </pic:blipFill>
                  <pic:spPr>
                    <a:xfrm>
                      <a:off x="0" y="0"/>
                      <a:ext cx="4681346" cy="2686145"/>
                    </a:xfrm>
                    <a:prstGeom prst="rect">
                      <a:avLst/>
                    </a:prstGeom>
                  </pic:spPr>
                </pic:pic>
              </a:graphicData>
            </a:graphic>
          </wp:inline>
        </w:drawing>
      </w:r>
    </w:p>
    <w:p w14:paraId="22F1B899" w14:textId="1D0548F2" w:rsidR="005875A0" w:rsidRDefault="00CE0354" w:rsidP="00CE0354">
      <w:pPr>
        <w:pStyle w:val="Caption"/>
      </w:pPr>
      <w:bookmarkStart w:id="72" w:name="_Ref78891813"/>
      <w:r>
        <w:t xml:space="preserve">Figure </w:t>
      </w:r>
      <w:r>
        <w:fldChar w:fldCharType="begin"/>
      </w:r>
      <w:r>
        <w:instrText xml:space="preserve"> SEQ Figure \* ARABIC </w:instrText>
      </w:r>
      <w:r>
        <w:fldChar w:fldCharType="separate"/>
      </w:r>
      <w:r w:rsidR="00CC4201">
        <w:rPr>
          <w:noProof/>
        </w:rPr>
        <w:t>34</w:t>
      </w:r>
      <w:r>
        <w:fldChar w:fldCharType="end"/>
      </w:r>
      <w:r>
        <w:t xml:space="preserve">: </w:t>
      </w:r>
      <w:r w:rsidR="005875A0">
        <w:t>Creating the Initial Project in the Eclipse SBT</w:t>
      </w:r>
      <w:bookmarkEnd w:id="72"/>
    </w:p>
    <w:p w14:paraId="2E438100" w14:textId="37C8CEF7" w:rsidR="005875A0" w:rsidRDefault="005875A0" w:rsidP="005875A0">
      <w:pPr>
        <w:spacing w:after="26" w:line="429" w:lineRule="auto"/>
        <w:ind w:left="531" w:right="1118" w:hanging="279"/>
      </w:pPr>
      <w:r>
        <w:rPr>
          <w:rFonts w:ascii="Times New Roman" w:hAnsi="Times New Roman"/>
        </w:rPr>
        <w:t xml:space="preserve"> </w:t>
      </w:r>
      <w:r>
        <w:t xml:space="preserve">Right click in the area called Project Explorer and select </w:t>
      </w:r>
      <w:r>
        <w:rPr>
          <w:rFonts w:ascii="Intel Clear" w:eastAsia="Intel Clear" w:hAnsi="Intel Clear" w:cs="Intel Clear"/>
          <w:b/>
        </w:rPr>
        <w:t xml:space="preserve">New </w:t>
      </w:r>
      <w:r>
        <w:rPr>
          <w:rFonts w:ascii="Cambria" w:eastAsia="Cambria" w:hAnsi="Cambria" w:cs="Cambria"/>
        </w:rPr>
        <w:t xml:space="preserve">→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II Application and BSP from Template </w:t>
      </w:r>
      <w:r>
        <w:t xml:space="preserve">as shown in </w:t>
      </w:r>
      <w:r w:rsidR="00083274">
        <w:fldChar w:fldCharType="begin"/>
      </w:r>
      <w:r w:rsidR="00083274">
        <w:instrText xml:space="preserve"> REF _Ref78891813 \h </w:instrText>
      </w:r>
      <w:r w:rsidR="00083274">
        <w:fldChar w:fldCharType="separate"/>
      </w:r>
      <w:r w:rsidR="00083274">
        <w:t xml:space="preserve">Figure </w:t>
      </w:r>
      <w:r w:rsidR="00083274">
        <w:rPr>
          <w:noProof/>
        </w:rPr>
        <w:t>34</w:t>
      </w:r>
      <w:r w:rsidR="00083274">
        <w:t>: Creating the Initial Project in the Eclipse SBT</w:t>
      </w:r>
      <w:r w:rsidR="00083274">
        <w:fldChar w:fldCharType="end"/>
      </w:r>
      <w:r>
        <w:t xml:space="preserve"> above.</w:t>
      </w:r>
    </w:p>
    <w:p w14:paraId="6EB8B869" w14:textId="77777777" w:rsidR="005875A0" w:rsidRDefault="005875A0" w:rsidP="005875A0">
      <w:pPr>
        <w:spacing w:after="382"/>
        <w:ind w:right="1118"/>
      </w:pPr>
      <w:r>
        <w:t xml:space="preserve">The BSP is the “Board Support Package” that contains the drivers for things like translating </w:t>
      </w:r>
      <w:proofErr w:type="spellStart"/>
      <w:r>
        <w:rPr>
          <w:rFonts w:ascii="Consolas" w:eastAsia="Consolas" w:hAnsi="Consolas" w:cs="Consolas"/>
        </w:rPr>
        <w:t>printf</w:t>
      </w:r>
      <w:proofErr w:type="spellEnd"/>
      <w:r>
        <w:rPr>
          <w:rFonts w:ascii="Consolas" w:eastAsia="Consolas" w:hAnsi="Consolas" w:cs="Consolas"/>
        </w:rPr>
        <w:t xml:space="preserve"> </w:t>
      </w:r>
      <w:r>
        <w:t>C commands to the appropriate instructions to write to the terminal.</w:t>
      </w:r>
    </w:p>
    <w:p w14:paraId="3F878510" w14:textId="77777777" w:rsidR="005875A0" w:rsidRDefault="005875A0" w:rsidP="005875A0">
      <w:pPr>
        <w:spacing w:after="268"/>
        <w:ind w:right="1118"/>
      </w:pPr>
      <w:r>
        <w:t>Next you will see a panel that requests information to setup your design.</w:t>
      </w:r>
    </w:p>
    <w:p w14:paraId="4D088676" w14:textId="77777777" w:rsidR="005875A0" w:rsidRDefault="005875A0" w:rsidP="005875A0">
      <w:pPr>
        <w:spacing w:after="165" w:line="331" w:lineRule="auto"/>
        <w:ind w:left="531" w:right="1118" w:hanging="279"/>
      </w:pPr>
      <w:r>
        <w:rPr>
          <w:rFonts w:ascii="Times New Roman" w:hAnsi="Times New Roman"/>
        </w:rPr>
        <w:t xml:space="preserve"> </w:t>
      </w:r>
      <w:r>
        <w:t xml:space="preserve">Navigate to your working directory and click on the </w:t>
      </w:r>
      <w:r>
        <w:rPr>
          <w:rFonts w:ascii="Intel Clear" w:eastAsia="Intel Clear" w:hAnsi="Intel Clear" w:cs="Intel Clear"/>
          <w:b/>
        </w:rPr>
        <w:t>.</w:t>
      </w:r>
      <w:proofErr w:type="spellStart"/>
      <w:r>
        <w:rPr>
          <w:rFonts w:ascii="Intel Clear" w:eastAsia="Intel Clear" w:hAnsi="Intel Clear" w:cs="Intel Clear"/>
          <w:b/>
        </w:rPr>
        <w:t>sopcinfo</w:t>
      </w:r>
      <w:proofErr w:type="spellEnd"/>
      <w:r>
        <w:rPr>
          <w:rFonts w:ascii="Intel Clear" w:eastAsia="Intel Clear" w:hAnsi="Intel Clear" w:cs="Intel Clear"/>
          <w:b/>
        </w:rPr>
        <w:t xml:space="preserve"> </w:t>
      </w:r>
      <w:r>
        <w:t xml:space="preserve">file. The </w:t>
      </w:r>
      <w:r>
        <w:rPr>
          <w:rFonts w:ascii="Intel Clear" w:eastAsia="Intel Clear" w:hAnsi="Intel Clear" w:cs="Intel Clear"/>
          <w:b/>
        </w:rPr>
        <w:t>.</w:t>
      </w:r>
      <w:proofErr w:type="spellStart"/>
      <w:r>
        <w:rPr>
          <w:rFonts w:ascii="Intel Clear" w:eastAsia="Intel Clear" w:hAnsi="Intel Clear" w:cs="Intel Clear"/>
          <w:b/>
        </w:rPr>
        <w:t>sopcinfo</w:t>
      </w:r>
      <w:proofErr w:type="spellEnd"/>
      <w:r>
        <w:rPr>
          <w:rFonts w:ascii="Intel Clear" w:eastAsia="Intel Clear" w:hAnsi="Intel Clear" w:cs="Intel Clear"/>
          <w:b/>
        </w:rPr>
        <w:t xml:space="preserve"> </w:t>
      </w:r>
      <w:r>
        <w:t>file informs Eclipse on what your Platform Designer system contains.</w:t>
      </w:r>
    </w:p>
    <w:p w14:paraId="5B1B39ED" w14:textId="77777777" w:rsidR="005875A0" w:rsidRDefault="005875A0" w:rsidP="005875A0">
      <w:pPr>
        <w:spacing w:after="16"/>
        <w:ind w:left="262" w:right="1118"/>
      </w:pPr>
      <w:r>
        <w:rPr>
          <w:rFonts w:ascii="Times New Roman" w:hAnsi="Times New Roman"/>
        </w:rPr>
        <w:t xml:space="preserve"> </w:t>
      </w:r>
      <w:r>
        <w:t xml:space="preserve">Click </w:t>
      </w:r>
      <w:r>
        <w:rPr>
          <w:rFonts w:ascii="Intel Clear" w:eastAsia="Intel Clear" w:hAnsi="Intel Clear" w:cs="Intel Clear"/>
          <w:b/>
        </w:rPr>
        <w:t>OK</w:t>
      </w:r>
      <w:r>
        <w:t>.</w:t>
      </w:r>
    </w:p>
    <w:p w14:paraId="3E8A29DD" w14:textId="77777777" w:rsidR="005875A0" w:rsidRDefault="005875A0" w:rsidP="005875A0">
      <w:pPr>
        <w:spacing w:after="383" w:line="259" w:lineRule="auto"/>
        <w:ind w:left="1984"/>
        <w:jc w:val="left"/>
      </w:pPr>
      <w:r>
        <w:rPr>
          <w:noProof/>
        </w:rPr>
        <w:drawing>
          <wp:inline distT="0" distB="0" distL="0" distR="0" wp14:anchorId="6AF2EC34" wp14:editId="045C745D">
            <wp:extent cx="3240629" cy="380042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73"/>
                    <a:stretch>
                      <a:fillRect/>
                    </a:stretch>
                  </pic:blipFill>
                  <pic:spPr>
                    <a:xfrm>
                      <a:off x="0" y="0"/>
                      <a:ext cx="3240629" cy="3800420"/>
                    </a:xfrm>
                    <a:prstGeom prst="rect">
                      <a:avLst/>
                    </a:prstGeom>
                  </pic:spPr>
                </pic:pic>
              </a:graphicData>
            </a:graphic>
          </wp:inline>
        </w:drawing>
      </w:r>
    </w:p>
    <w:p w14:paraId="5574EB49" w14:textId="7040164D" w:rsidR="005875A0" w:rsidRDefault="00CE0354" w:rsidP="00CE0354">
      <w:pPr>
        <w:pStyle w:val="Caption"/>
      </w:pPr>
      <w:r>
        <w:t xml:space="preserve">Figure </w:t>
      </w:r>
      <w:r>
        <w:fldChar w:fldCharType="begin"/>
      </w:r>
      <w:r>
        <w:instrText xml:space="preserve"> SEQ Figure \* ARABIC </w:instrText>
      </w:r>
      <w:r>
        <w:fldChar w:fldCharType="separate"/>
      </w:r>
      <w:r w:rsidR="00CC4201">
        <w:rPr>
          <w:noProof/>
        </w:rPr>
        <w:t>35</w:t>
      </w:r>
      <w:r>
        <w:fldChar w:fldCharType="end"/>
      </w:r>
      <w:r>
        <w:t xml:space="preserve">: </w:t>
      </w:r>
      <w:r w:rsidR="005875A0">
        <w:t>Navigating to the .</w:t>
      </w:r>
      <w:proofErr w:type="spellStart"/>
      <w:r w:rsidR="005875A0">
        <w:t>sopcinfo</w:t>
      </w:r>
      <w:proofErr w:type="spellEnd"/>
      <w:r w:rsidR="005875A0">
        <w:t xml:space="preserve"> File</w:t>
      </w:r>
    </w:p>
    <w:p w14:paraId="01732DDC" w14:textId="77777777" w:rsidR="005875A0" w:rsidRDefault="005875A0" w:rsidP="005875A0">
      <w:pPr>
        <w:spacing w:after="286"/>
        <w:ind w:left="262" w:right="1118"/>
      </w:pPr>
      <w:r>
        <w:rPr>
          <w:rFonts w:ascii="Times New Roman" w:hAnsi="Times New Roman"/>
        </w:rPr>
        <w:t xml:space="preserve"> </w:t>
      </w:r>
      <w:r>
        <w:t xml:space="preserve">Fill in the Project name, call it </w:t>
      </w:r>
      <w:proofErr w:type="spellStart"/>
      <w:r>
        <w:rPr>
          <w:rFonts w:ascii="Intel Clear" w:eastAsia="Intel Clear" w:hAnsi="Intel Clear" w:cs="Intel Clear"/>
          <w:b/>
        </w:rPr>
        <w:t>hello_world_sw</w:t>
      </w:r>
      <w:proofErr w:type="spellEnd"/>
      <w:r>
        <w:t>.</w:t>
      </w:r>
    </w:p>
    <w:p w14:paraId="3AB2F856" w14:textId="77777777" w:rsidR="005875A0" w:rsidRDefault="005875A0" w:rsidP="005875A0">
      <w:pPr>
        <w:spacing w:after="132" w:line="331" w:lineRule="auto"/>
        <w:ind w:left="531" w:right="1118" w:hanging="279"/>
      </w:pPr>
      <w:r>
        <w:rPr>
          <w:rFonts w:ascii="Times New Roman" w:hAnsi="Times New Roman"/>
        </w:rPr>
        <w:t xml:space="preserve"> </w:t>
      </w:r>
      <w:r>
        <w:t xml:space="preserve">Next you will be asked to pick a template design. Select the </w:t>
      </w:r>
      <w:r>
        <w:rPr>
          <w:rFonts w:ascii="Intel Clear" w:eastAsia="Intel Clear" w:hAnsi="Intel Clear" w:cs="Intel Clear"/>
          <w:b/>
        </w:rPr>
        <w:t>Hello World Small</w:t>
      </w:r>
      <w:r>
        <w:t xml:space="preserve">” application template. This template writes “Hello from </w:t>
      </w:r>
      <w:proofErr w:type="spellStart"/>
      <w:r>
        <w:t>Nios</w:t>
      </w:r>
      <w:proofErr w:type="spellEnd"/>
      <w:r>
        <w:t xml:space="preserve"> II” to the screen.</w:t>
      </w:r>
    </w:p>
    <w:p w14:paraId="7EEDC38C" w14:textId="77777777" w:rsidR="005875A0" w:rsidRDefault="005875A0" w:rsidP="005875A0">
      <w:pPr>
        <w:ind w:left="1025" w:right="1118" w:hanging="185"/>
      </w:pPr>
      <w:r>
        <w:t>• Make sure to pick Hello World Small and not Hello World or you will not have enough memory in your FPGA design to store the program executable.</w:t>
      </w:r>
    </w:p>
    <w:p w14:paraId="0273C208" w14:textId="77777777" w:rsidR="005875A0" w:rsidRDefault="005875A0" w:rsidP="005875A0">
      <w:pPr>
        <w:spacing w:after="427"/>
        <w:ind w:left="262" w:right="1118"/>
      </w:pPr>
      <w:r>
        <w:rPr>
          <w:rFonts w:ascii="Times New Roman" w:hAnsi="Times New Roman"/>
        </w:rPr>
        <w:t xml:space="preserve"> </w:t>
      </w:r>
      <w:r>
        <w:t xml:space="preserve">Click </w:t>
      </w:r>
      <w:r>
        <w:rPr>
          <w:rFonts w:ascii="Intel Clear" w:eastAsia="Intel Clear" w:hAnsi="Intel Clear" w:cs="Intel Clear"/>
          <w:b/>
        </w:rPr>
        <w:t>Finish</w:t>
      </w:r>
      <w:r>
        <w:t>.</w:t>
      </w:r>
    </w:p>
    <w:p w14:paraId="2DE75D3D" w14:textId="77777777" w:rsidR="005875A0" w:rsidRDefault="005875A0" w:rsidP="005875A0">
      <w:pPr>
        <w:ind w:right="1118"/>
      </w:pPr>
      <w:r>
        <w:t>We will now make some modifications to the code to display the results of the pushbuttons (KEY1-0) on LEDs 3-2.</w:t>
      </w:r>
    </w:p>
    <w:p w14:paraId="1FF0A6B6" w14:textId="77777777" w:rsidR="005875A0" w:rsidRDefault="005875A0" w:rsidP="005875A0">
      <w:pPr>
        <w:spacing w:after="383" w:line="259" w:lineRule="auto"/>
        <w:ind w:left="1984"/>
        <w:jc w:val="left"/>
      </w:pPr>
      <w:r>
        <w:rPr>
          <w:noProof/>
        </w:rPr>
        <w:drawing>
          <wp:inline distT="0" distB="0" distL="0" distR="0" wp14:anchorId="69E8D5CB" wp14:editId="245ECDED">
            <wp:extent cx="3241972" cy="3255652"/>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74"/>
                    <a:stretch>
                      <a:fillRect/>
                    </a:stretch>
                  </pic:blipFill>
                  <pic:spPr>
                    <a:xfrm>
                      <a:off x="0" y="0"/>
                      <a:ext cx="3241972" cy="3255652"/>
                    </a:xfrm>
                    <a:prstGeom prst="rect">
                      <a:avLst/>
                    </a:prstGeom>
                  </pic:spPr>
                </pic:pic>
              </a:graphicData>
            </a:graphic>
          </wp:inline>
        </w:drawing>
      </w:r>
    </w:p>
    <w:p w14:paraId="6E384B69" w14:textId="088184EF" w:rsidR="005875A0" w:rsidRDefault="00656C51" w:rsidP="00656C51">
      <w:pPr>
        <w:pStyle w:val="Caption"/>
      </w:pPr>
      <w:r>
        <w:t xml:space="preserve">Figure </w:t>
      </w:r>
      <w:r>
        <w:fldChar w:fldCharType="begin"/>
      </w:r>
      <w:r>
        <w:instrText xml:space="preserve"> SEQ Figure \* ARABIC </w:instrText>
      </w:r>
      <w:r>
        <w:fldChar w:fldCharType="separate"/>
      </w:r>
      <w:r w:rsidR="00CC4201">
        <w:rPr>
          <w:noProof/>
        </w:rPr>
        <w:t>36</w:t>
      </w:r>
      <w:r>
        <w:fldChar w:fldCharType="end"/>
      </w:r>
      <w:r>
        <w:t xml:space="preserve">: </w:t>
      </w:r>
      <w:r w:rsidR="005875A0">
        <w:t xml:space="preserve">Completing the </w:t>
      </w:r>
      <w:proofErr w:type="spellStart"/>
      <w:r w:rsidR="005875A0">
        <w:t>Nios</w:t>
      </w:r>
      <w:proofErr w:type="spellEnd"/>
      <w:r w:rsidR="005875A0">
        <w:t xml:space="preserve"> II Software Examples Setup Screen </w:t>
      </w:r>
      <w:r w:rsidR="005875A0">
        <w:rPr>
          <w:rFonts w:ascii="Times New Roman" w:hAnsi="Times New Roman"/>
        </w:rPr>
        <w:t xml:space="preserve"> </w:t>
      </w:r>
      <w:r w:rsidR="005875A0">
        <w:t xml:space="preserve">Click the right arrow next to </w:t>
      </w:r>
      <w:proofErr w:type="spellStart"/>
      <w:r w:rsidR="005875A0">
        <w:t>hello_world_sw</w:t>
      </w:r>
      <w:proofErr w:type="spellEnd"/>
      <w:r w:rsidR="005875A0">
        <w:t>. It will show the contents of your project.</w:t>
      </w:r>
    </w:p>
    <w:p w14:paraId="00B1FD4D" w14:textId="77777777" w:rsidR="005875A0" w:rsidRDefault="005875A0" w:rsidP="005875A0">
      <w:pPr>
        <w:spacing w:after="90" w:line="259" w:lineRule="auto"/>
        <w:ind w:left="555"/>
      </w:pPr>
      <w:r>
        <w:t xml:space="preserve">Double-click </w:t>
      </w:r>
      <w:proofErr w:type="spellStart"/>
      <w:r>
        <w:rPr>
          <w:rFonts w:ascii="Intel Clear" w:eastAsia="Intel Clear" w:hAnsi="Intel Clear" w:cs="Intel Clear"/>
          <w:b/>
        </w:rPr>
        <w:t>hello_world_small.c</w:t>
      </w:r>
      <w:proofErr w:type="spellEnd"/>
      <w:r>
        <w:t>.</w:t>
      </w:r>
    </w:p>
    <w:p w14:paraId="474F13B7" w14:textId="77777777" w:rsidR="005875A0" w:rsidRDefault="005875A0" w:rsidP="005875A0">
      <w:pPr>
        <w:spacing w:after="383" w:line="259" w:lineRule="auto"/>
        <w:ind w:left="567"/>
        <w:jc w:val="left"/>
      </w:pPr>
      <w:r>
        <w:rPr>
          <w:noProof/>
        </w:rPr>
        <w:drawing>
          <wp:inline distT="0" distB="0" distL="0" distR="0" wp14:anchorId="640EB644" wp14:editId="23733F3F">
            <wp:extent cx="5040341" cy="407498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75"/>
                    <a:stretch>
                      <a:fillRect/>
                    </a:stretch>
                  </pic:blipFill>
                  <pic:spPr>
                    <a:xfrm>
                      <a:off x="0" y="0"/>
                      <a:ext cx="5040341" cy="4074980"/>
                    </a:xfrm>
                    <a:prstGeom prst="rect">
                      <a:avLst/>
                    </a:prstGeom>
                  </pic:spPr>
                </pic:pic>
              </a:graphicData>
            </a:graphic>
          </wp:inline>
        </w:drawing>
      </w:r>
    </w:p>
    <w:p w14:paraId="3FB43BC8" w14:textId="05C8C4D0" w:rsidR="005875A0" w:rsidRDefault="00656C51" w:rsidP="00656C51">
      <w:pPr>
        <w:pStyle w:val="Caption"/>
      </w:pPr>
      <w:r>
        <w:t xml:space="preserve">Figure </w:t>
      </w:r>
      <w:r>
        <w:fldChar w:fldCharType="begin"/>
      </w:r>
      <w:r>
        <w:instrText xml:space="preserve"> SEQ Figure \* ARABIC </w:instrText>
      </w:r>
      <w:r>
        <w:fldChar w:fldCharType="separate"/>
      </w:r>
      <w:r w:rsidR="00CC4201">
        <w:rPr>
          <w:noProof/>
        </w:rPr>
        <w:t>37</w:t>
      </w:r>
      <w:r>
        <w:fldChar w:fldCharType="end"/>
      </w:r>
      <w:r>
        <w:t xml:space="preserve">: </w:t>
      </w:r>
      <w:r w:rsidR="005875A0">
        <w:t>Eclipse Window of “</w:t>
      </w:r>
      <w:proofErr w:type="spellStart"/>
      <w:r w:rsidR="005875A0">
        <w:t>hello_world_small.c</w:t>
      </w:r>
      <w:proofErr w:type="spellEnd"/>
      <w:r w:rsidR="005875A0">
        <w:t>”</w:t>
      </w:r>
    </w:p>
    <w:p w14:paraId="006646F8" w14:textId="20E0402A" w:rsidR="005875A0" w:rsidRDefault="005875A0" w:rsidP="005875A0">
      <w:pPr>
        <w:spacing w:after="391"/>
        <w:ind w:right="425"/>
      </w:pPr>
      <w:r>
        <w:t xml:space="preserve">Note the command </w:t>
      </w:r>
      <w:proofErr w:type="spellStart"/>
      <w:r>
        <w:rPr>
          <w:rFonts w:ascii="Consolas" w:eastAsia="Consolas" w:hAnsi="Consolas" w:cs="Consolas"/>
        </w:rPr>
        <w:t>alt_putstr</w:t>
      </w:r>
      <w:proofErr w:type="spellEnd"/>
      <w:r>
        <w:rPr>
          <w:rFonts w:ascii="Consolas" w:eastAsia="Consolas" w:hAnsi="Consolas" w:cs="Consolas"/>
        </w:rPr>
        <w:t xml:space="preserve"> </w:t>
      </w:r>
      <w:r>
        <w:t xml:space="preserve">to write text to the terminal. This is part of the Hardware Abstraction Layer (HAL) set of software functions. Note that the </w:t>
      </w:r>
      <w:proofErr w:type="spellStart"/>
      <w:r>
        <w:rPr>
          <w:rFonts w:ascii="Consolas" w:eastAsia="Consolas" w:hAnsi="Consolas" w:cs="Consolas"/>
        </w:rPr>
        <w:t>alt_putstr</w:t>
      </w:r>
      <w:proofErr w:type="spellEnd"/>
      <w:r>
        <w:rPr>
          <w:rFonts w:ascii="Consolas" w:eastAsia="Consolas" w:hAnsi="Consolas" w:cs="Consolas"/>
        </w:rPr>
        <w:t xml:space="preserve"> </w:t>
      </w:r>
      <w:r>
        <w:t xml:space="preserve">command is used versus a standard C </w:t>
      </w:r>
      <w:proofErr w:type="spellStart"/>
      <w:r>
        <w:rPr>
          <w:rFonts w:ascii="Consolas" w:eastAsia="Consolas" w:hAnsi="Consolas" w:cs="Consolas"/>
        </w:rPr>
        <w:t>printf</w:t>
      </w:r>
      <w:proofErr w:type="spellEnd"/>
      <w:r>
        <w:rPr>
          <w:rFonts w:ascii="Consolas" w:eastAsia="Consolas" w:hAnsi="Consolas" w:cs="Consolas"/>
        </w:rPr>
        <w:t xml:space="preserve"> </w:t>
      </w:r>
      <w:r>
        <w:t xml:space="preserve">function because the code space is more compact using the HAL commands. Code using HAL functions without an operating system is referred to as “bare metal” programming. A complete list of these functions can be found in the </w:t>
      </w:r>
      <w:proofErr w:type="spellStart"/>
      <w:r>
        <w:t>Nios</w:t>
      </w:r>
      <w:proofErr w:type="spellEnd"/>
      <w:r>
        <w:t xml:space="preserve"> II Software Developer’s Handbook: </w:t>
      </w:r>
      <w:hyperlink r:id="rId76">
        <w:r>
          <w:rPr>
            <w:rFonts w:ascii="Consolas" w:eastAsia="Consolas" w:hAnsi="Consolas" w:cs="Consolas"/>
            <w:color w:val="00AEEF"/>
          </w:rPr>
          <w:t xml:space="preserve">https://www.intel.com/content/www/us/en/programmable/products/ </w:t>
        </w:r>
      </w:hyperlink>
      <w:hyperlink r:id="rId77">
        <w:r>
          <w:rPr>
            <w:rFonts w:ascii="Consolas" w:eastAsia="Consolas" w:hAnsi="Consolas" w:cs="Consolas"/>
            <w:color w:val="00AEEF"/>
          </w:rPr>
          <w:t>processors/support.html</w:t>
        </w:r>
      </w:hyperlink>
      <w:r>
        <w:t>.</w:t>
      </w:r>
    </w:p>
    <w:p w14:paraId="6EBD4D5E" w14:textId="77777777" w:rsidR="005875A0" w:rsidRDefault="005875A0" w:rsidP="005875A0">
      <w:pPr>
        <w:spacing w:after="320"/>
        <w:ind w:right="1118"/>
      </w:pPr>
      <w:r>
        <w:t xml:space="preserve">Next you need to add a library declaration, define integer </w:t>
      </w:r>
      <w:proofErr w:type="spellStart"/>
      <w:r>
        <w:t>switch_datain</w:t>
      </w:r>
      <w:proofErr w:type="spellEnd"/>
      <w:r>
        <w:t>, and a few HAL functions to connect the LEDs to the Push Buttons.</w:t>
      </w:r>
    </w:p>
    <w:p w14:paraId="6F4DEE9B" w14:textId="77777777" w:rsidR="005875A0" w:rsidRDefault="005875A0" w:rsidP="005875A0">
      <w:pPr>
        <w:spacing w:after="143" w:line="339" w:lineRule="auto"/>
        <w:ind w:left="531" w:right="1118" w:hanging="279"/>
      </w:pPr>
      <w:r>
        <w:rPr>
          <w:rFonts w:ascii="Times New Roman" w:hAnsi="Times New Roman"/>
        </w:rPr>
        <w:t xml:space="preserve"> </w:t>
      </w:r>
      <w:r>
        <w:t xml:space="preserve">Drag and drop the file </w:t>
      </w:r>
      <w:proofErr w:type="spellStart"/>
      <w:r>
        <w:rPr>
          <w:rFonts w:ascii="Intel Clear" w:eastAsia="Intel Clear" w:hAnsi="Intel Clear" w:cs="Intel Clear"/>
          <w:b/>
        </w:rPr>
        <w:t>DE_hello_world.c</w:t>
      </w:r>
      <w:proofErr w:type="spellEnd"/>
      <w:r>
        <w:rPr>
          <w:rFonts w:ascii="Intel Clear" w:eastAsia="Intel Clear" w:hAnsi="Intel Clear" w:cs="Intel Clear"/>
          <w:b/>
        </w:rPr>
        <w:t xml:space="preserve"> </w:t>
      </w:r>
      <w:r>
        <w:t xml:space="preserve">(found in the subfolder C_CODE) into Eclipse Project Explorer tab under the </w:t>
      </w:r>
      <w:proofErr w:type="spellStart"/>
      <w:r>
        <w:rPr>
          <w:rFonts w:ascii="Intel Clear" w:eastAsia="Intel Clear" w:hAnsi="Intel Clear" w:cs="Intel Clear"/>
          <w:b/>
        </w:rPr>
        <w:t>hello_world_small_sw</w:t>
      </w:r>
      <w:proofErr w:type="spellEnd"/>
      <w:r>
        <w:rPr>
          <w:rFonts w:ascii="Intel Clear" w:eastAsia="Intel Clear" w:hAnsi="Intel Clear" w:cs="Intel Clear"/>
          <w:b/>
        </w:rPr>
        <w:t xml:space="preserve"> </w:t>
      </w:r>
      <w:r>
        <w:t>project folder.</w:t>
      </w:r>
    </w:p>
    <w:p w14:paraId="1BC7A845" w14:textId="77777777" w:rsidR="005875A0" w:rsidRDefault="005875A0" w:rsidP="005875A0">
      <w:pPr>
        <w:spacing w:after="260"/>
        <w:ind w:left="1025" w:right="1118" w:hanging="185"/>
      </w:pPr>
      <w:r>
        <w:t xml:space="preserve">• If you cannot drag and drop, </w:t>
      </w:r>
      <w:proofErr w:type="gramStart"/>
      <w:r>
        <w:t>copy</w:t>
      </w:r>
      <w:proofErr w:type="gramEnd"/>
      <w:r>
        <w:t xml:space="preserve"> and replace the code from the </w:t>
      </w:r>
      <w:proofErr w:type="spellStart"/>
      <w:r>
        <w:t>DE_hello_world.c</w:t>
      </w:r>
      <w:proofErr w:type="spellEnd"/>
      <w:r>
        <w:t xml:space="preserve"> into the </w:t>
      </w:r>
      <w:proofErr w:type="spellStart"/>
      <w:r>
        <w:t>hello_world_small.c</w:t>
      </w:r>
      <w:proofErr w:type="spellEnd"/>
      <w:r>
        <w:t xml:space="preserve"> and skip the next step.</w:t>
      </w:r>
    </w:p>
    <w:p w14:paraId="558F3190" w14:textId="77777777" w:rsidR="005875A0" w:rsidRDefault="005875A0" w:rsidP="005875A0">
      <w:pPr>
        <w:spacing w:line="324" w:lineRule="auto"/>
        <w:ind w:left="531" w:right="983" w:hanging="279"/>
      </w:pPr>
      <w:r>
        <w:rPr>
          <w:rFonts w:ascii="Times New Roman" w:hAnsi="Times New Roman"/>
        </w:rPr>
        <w:t xml:space="preserve"> </w:t>
      </w:r>
      <w:r>
        <w:t xml:space="preserve">Delete the pre-made </w:t>
      </w:r>
      <w:proofErr w:type="spellStart"/>
      <w:r>
        <w:rPr>
          <w:rFonts w:ascii="Intel Clear" w:eastAsia="Intel Clear" w:hAnsi="Intel Clear" w:cs="Intel Clear"/>
          <w:b/>
        </w:rPr>
        <w:t>hello_world_small.c</w:t>
      </w:r>
      <w:proofErr w:type="spellEnd"/>
      <w:r>
        <w:rPr>
          <w:rFonts w:ascii="Intel Clear" w:eastAsia="Intel Clear" w:hAnsi="Intel Clear" w:cs="Intel Clear"/>
          <w:b/>
        </w:rPr>
        <w:t xml:space="preserve"> </w:t>
      </w:r>
      <w:r>
        <w:t xml:space="preserve">file in your </w:t>
      </w:r>
      <w:proofErr w:type="spellStart"/>
      <w:r>
        <w:rPr>
          <w:rFonts w:ascii="Intel Clear" w:eastAsia="Intel Clear" w:hAnsi="Intel Clear" w:cs="Intel Clear"/>
          <w:b/>
        </w:rPr>
        <w:t>hello_world_sw</w:t>
      </w:r>
      <w:proofErr w:type="spellEnd"/>
      <w:r>
        <w:rPr>
          <w:rFonts w:ascii="Intel Clear" w:eastAsia="Intel Clear" w:hAnsi="Intel Clear" w:cs="Intel Clear"/>
          <w:b/>
        </w:rPr>
        <w:t xml:space="preserve"> </w:t>
      </w:r>
      <w:r>
        <w:t xml:space="preserve">folder in the Eclipse Project Explorer. This can be done by right clicking on </w:t>
      </w:r>
      <w:proofErr w:type="spellStart"/>
      <w:r>
        <w:rPr>
          <w:rFonts w:ascii="Intel Clear" w:eastAsia="Intel Clear" w:hAnsi="Intel Clear" w:cs="Intel Clear"/>
          <w:b/>
        </w:rPr>
        <w:t>hello_world_small.c</w:t>
      </w:r>
      <w:proofErr w:type="spellEnd"/>
      <w:r>
        <w:rPr>
          <w:rFonts w:ascii="Intel Clear" w:eastAsia="Intel Clear" w:hAnsi="Intel Clear" w:cs="Intel Clear"/>
          <w:b/>
        </w:rPr>
        <w:t xml:space="preserve"> </w:t>
      </w:r>
      <w:r>
        <w:t xml:space="preserve">and selecting </w:t>
      </w:r>
      <w:r>
        <w:rPr>
          <w:rFonts w:ascii="Intel Clear" w:eastAsia="Intel Clear" w:hAnsi="Intel Clear" w:cs="Intel Clear"/>
          <w:b/>
        </w:rPr>
        <w:t xml:space="preserve">Delete </w:t>
      </w:r>
      <w:r>
        <w:t xml:space="preserve">from the </w:t>
      </w:r>
      <w:proofErr w:type="gramStart"/>
      <w:r>
        <w:t>drop down</w:t>
      </w:r>
      <w:proofErr w:type="gramEnd"/>
      <w:r>
        <w:t xml:space="preserve"> menu that appears.</w:t>
      </w:r>
    </w:p>
    <w:p w14:paraId="716D3AA0" w14:textId="77777777" w:rsidR="005875A0" w:rsidRDefault="005875A0" w:rsidP="005875A0">
      <w:pPr>
        <w:spacing w:after="384"/>
        <w:ind w:right="1031"/>
      </w:pPr>
      <w:r>
        <w:t xml:space="preserve">The code may appear somewhat cryptic, so we will now take the time to explain what the various lines do. IORD_INTEL PSG_AVALON_PIO_DATA (Location) gets the data from the specified Location (given in the </w:t>
      </w:r>
      <w:proofErr w:type="spellStart"/>
      <w:r>
        <w:t>system.h</w:t>
      </w:r>
      <w:proofErr w:type="spellEnd"/>
      <w:r>
        <w:t xml:space="preserve"> file under the </w:t>
      </w:r>
      <w:proofErr w:type="spellStart"/>
      <w:r>
        <w:t>hello_world_sw_bsp</w:t>
      </w:r>
      <w:proofErr w:type="spellEnd"/>
      <w:r>
        <w:t xml:space="preserve"> folder) and reads it into a variable. Calling the function with two parameters, as in: IOWR_INTEL PSG_AVALON_PIO_DATA (Location, Value) writes the numeric Value to the given Location. We are using this function to read the data from the push buttons and then write this value to LEDs.</w:t>
      </w:r>
    </w:p>
    <w:p w14:paraId="066EF9C0" w14:textId="77777777" w:rsidR="005875A0" w:rsidRDefault="005875A0" w:rsidP="005875A0">
      <w:pPr>
        <w:spacing w:after="317"/>
        <w:ind w:right="282"/>
      </w:pPr>
      <w:r>
        <w:t>Note the use of the variables BUTTON_BASE and LED_BASE. These variables are created by importing the information from the .</w:t>
      </w:r>
      <w:proofErr w:type="spellStart"/>
      <w:r>
        <w:t>sopcinfo</w:t>
      </w:r>
      <w:proofErr w:type="spellEnd"/>
      <w:r>
        <w:t xml:space="preserve"> file. You can find defined variables in the </w:t>
      </w:r>
      <w:proofErr w:type="spellStart"/>
      <w:r>
        <w:t>system.h</w:t>
      </w:r>
      <w:proofErr w:type="spellEnd"/>
      <w:r>
        <w:t xml:space="preserve"> file under the </w:t>
      </w:r>
      <w:proofErr w:type="spellStart"/>
      <w:r>
        <w:t>hello_world_sw_bsp</w:t>
      </w:r>
      <w:proofErr w:type="spellEnd"/>
      <w:r>
        <w:t xml:space="preserve"> project. Double click on </w:t>
      </w:r>
      <w:proofErr w:type="spellStart"/>
      <w:r>
        <w:t>system.h</w:t>
      </w:r>
      <w:proofErr w:type="spellEnd"/>
      <w:r>
        <w:t xml:space="preserve"> file and inspect the defined variable names for BUTTON_BASE and LED_BASE. These must match your </w:t>
      </w:r>
      <w:proofErr w:type="spellStart"/>
      <w:r>
        <w:t>hello_world_small.c</w:t>
      </w:r>
      <w:proofErr w:type="spellEnd"/>
      <w:r>
        <w:t xml:space="preserve"> code.</w:t>
      </w:r>
    </w:p>
    <w:p w14:paraId="6A6FE455" w14:textId="77777777" w:rsidR="005875A0" w:rsidRDefault="005875A0" w:rsidP="005875A0">
      <w:pPr>
        <w:spacing w:after="304"/>
        <w:ind w:left="262" w:right="1118"/>
      </w:pPr>
      <w:r>
        <w:rPr>
          <w:rFonts w:ascii="Times New Roman" w:hAnsi="Times New Roman"/>
        </w:rPr>
        <w:t xml:space="preserve"> </w:t>
      </w:r>
      <w:r>
        <w:t>Click the save icon.</w:t>
      </w:r>
    </w:p>
    <w:p w14:paraId="619789D0" w14:textId="77777777" w:rsidR="005875A0" w:rsidRDefault="005875A0" w:rsidP="005875A0">
      <w:pPr>
        <w:spacing w:after="410"/>
        <w:ind w:left="262" w:right="1118"/>
      </w:pPr>
      <w:r>
        <w:rPr>
          <w:rFonts w:ascii="Times New Roman" w:hAnsi="Times New Roman"/>
        </w:rPr>
        <w:t xml:space="preserve"> </w:t>
      </w:r>
      <w:r>
        <w:t xml:space="preserve">Now that we have written our code, click </w:t>
      </w:r>
      <w:r>
        <w:rPr>
          <w:rFonts w:ascii="Intel Clear" w:eastAsia="Intel Clear" w:hAnsi="Intel Clear" w:cs="Intel Clear"/>
          <w:b/>
        </w:rPr>
        <w:t xml:space="preserve">Project </w:t>
      </w:r>
      <w:r>
        <w:rPr>
          <w:rFonts w:ascii="Cambria" w:eastAsia="Cambria" w:hAnsi="Cambria" w:cs="Cambria"/>
        </w:rPr>
        <w:t xml:space="preserve">→ </w:t>
      </w:r>
      <w:r>
        <w:rPr>
          <w:rFonts w:ascii="Intel Clear" w:eastAsia="Intel Clear" w:hAnsi="Intel Clear" w:cs="Intel Clear"/>
          <w:b/>
        </w:rPr>
        <w:t>Build All</w:t>
      </w:r>
      <w:r>
        <w:t>.</w:t>
      </w:r>
    </w:p>
    <w:p w14:paraId="0D8ED0D9" w14:textId="77777777" w:rsidR="005875A0" w:rsidRDefault="005875A0" w:rsidP="005875A0">
      <w:pPr>
        <w:ind w:left="531" w:right="1118" w:hanging="279"/>
      </w:pPr>
      <w:r>
        <w:rPr>
          <w:rFonts w:ascii="Times New Roman" w:hAnsi="Times New Roman"/>
        </w:rPr>
        <w:t xml:space="preserve"> </w:t>
      </w:r>
      <w:r>
        <w:t xml:space="preserve">Once the build completes, you should observe an </w:t>
      </w:r>
      <w:r>
        <w:rPr>
          <w:rFonts w:ascii="Intel Clear" w:eastAsia="Intel Clear" w:hAnsi="Intel Clear" w:cs="Intel Clear"/>
          <w:b/>
        </w:rPr>
        <w:t xml:space="preserve">.elf </w:t>
      </w:r>
      <w:r>
        <w:t xml:space="preserve">file (executable load file) under the </w:t>
      </w:r>
      <w:proofErr w:type="spellStart"/>
      <w:r>
        <w:rPr>
          <w:rFonts w:ascii="Intel Clear" w:eastAsia="Intel Clear" w:hAnsi="Intel Clear" w:cs="Intel Clear"/>
          <w:b/>
        </w:rPr>
        <w:t>hello_world_sw</w:t>
      </w:r>
      <w:proofErr w:type="spellEnd"/>
      <w:r>
        <w:rPr>
          <w:rFonts w:ascii="Intel Clear" w:eastAsia="Intel Clear" w:hAnsi="Intel Clear" w:cs="Intel Clear"/>
          <w:b/>
        </w:rPr>
        <w:t xml:space="preserve"> </w:t>
      </w:r>
      <w:r>
        <w:t xml:space="preserve">project. If the </w:t>
      </w:r>
      <w:r>
        <w:rPr>
          <w:rFonts w:ascii="Intel Clear" w:eastAsia="Intel Clear" w:hAnsi="Intel Clear" w:cs="Intel Clear"/>
          <w:b/>
        </w:rPr>
        <w:t xml:space="preserve">.elf </w:t>
      </w:r>
      <w:r>
        <w:t xml:space="preserve">file does not exist, the project did not build properly. Inspect the problems tab on the bottom of the Eclipse SBT and determine if there are syntax problems, correct, and rerun </w:t>
      </w:r>
      <w:r>
        <w:rPr>
          <w:rFonts w:ascii="Intel Clear" w:eastAsia="Intel Clear" w:hAnsi="Intel Clear" w:cs="Intel Clear"/>
          <w:b/>
        </w:rPr>
        <w:t>Build All</w:t>
      </w:r>
      <w:r>
        <w:t>. Typical problems include missing semicolons and mismatched brackets.</w:t>
      </w:r>
    </w:p>
    <w:p w14:paraId="3AEED7F8" w14:textId="77777777" w:rsidR="005875A0" w:rsidRDefault="005875A0" w:rsidP="005875A0">
      <w:pPr>
        <w:spacing w:after="383" w:line="259" w:lineRule="auto"/>
        <w:ind w:left="3118"/>
        <w:jc w:val="left"/>
      </w:pPr>
      <w:r>
        <w:rPr>
          <w:noProof/>
        </w:rPr>
        <w:drawing>
          <wp:inline distT="0" distB="0" distL="0" distR="0" wp14:anchorId="174E26FC" wp14:editId="2C3A55E2">
            <wp:extent cx="1806911" cy="3068206"/>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78"/>
                    <a:stretch>
                      <a:fillRect/>
                    </a:stretch>
                  </pic:blipFill>
                  <pic:spPr>
                    <a:xfrm>
                      <a:off x="0" y="0"/>
                      <a:ext cx="1806911" cy="3068206"/>
                    </a:xfrm>
                    <a:prstGeom prst="rect">
                      <a:avLst/>
                    </a:prstGeom>
                  </pic:spPr>
                </pic:pic>
              </a:graphicData>
            </a:graphic>
          </wp:inline>
        </w:drawing>
      </w:r>
    </w:p>
    <w:p w14:paraId="77E01557" w14:textId="7EF0C1ED" w:rsidR="005875A0" w:rsidRDefault="00656C51" w:rsidP="00656C51">
      <w:pPr>
        <w:pStyle w:val="Caption"/>
      </w:pPr>
      <w:r>
        <w:t xml:space="preserve">Figure </w:t>
      </w:r>
      <w:r>
        <w:fldChar w:fldCharType="begin"/>
      </w:r>
      <w:r>
        <w:instrText xml:space="preserve"> SEQ Figure \* ARABIC </w:instrText>
      </w:r>
      <w:r>
        <w:fldChar w:fldCharType="separate"/>
      </w:r>
      <w:r w:rsidR="00CC4201">
        <w:rPr>
          <w:noProof/>
        </w:rPr>
        <w:t>38</w:t>
      </w:r>
      <w:r>
        <w:fldChar w:fldCharType="end"/>
      </w:r>
      <w:r>
        <w:t xml:space="preserve">: </w:t>
      </w:r>
      <w:r w:rsidR="005875A0">
        <w:t>Window View of “</w:t>
      </w:r>
      <w:proofErr w:type="spellStart"/>
      <w:r w:rsidR="005875A0">
        <w:t>hello_world_sw.elf</w:t>
      </w:r>
      <w:proofErr w:type="spellEnd"/>
      <w:r w:rsidR="005875A0">
        <w:t>”</w:t>
      </w:r>
    </w:p>
    <w:p w14:paraId="6A9F990C" w14:textId="77777777" w:rsidR="005875A0" w:rsidRDefault="005875A0" w:rsidP="005875A0">
      <w:pPr>
        <w:pStyle w:val="Heading2"/>
        <w:ind w:left="-5"/>
      </w:pPr>
      <w:bookmarkStart w:id="73" w:name="_Toc78889394"/>
      <w:bookmarkStart w:id="74" w:name="_Toc78895412"/>
      <w:r>
        <w:t>Lab 2: Downloading the Hardware Image to the Development Kit</w:t>
      </w:r>
      <w:bookmarkEnd w:id="73"/>
      <w:bookmarkEnd w:id="74"/>
    </w:p>
    <w:p w14:paraId="5293340E" w14:textId="6AE68794" w:rsidR="005875A0" w:rsidRDefault="005875A0" w:rsidP="005875A0">
      <w:pPr>
        <w:spacing w:after="384"/>
        <w:ind w:right="1118"/>
      </w:pPr>
      <w:r>
        <w:t xml:space="preserve">To work with the Cyclone V </w:t>
      </w:r>
      <w:r w:rsidR="00A71D1B">
        <w:t xml:space="preserve">board </w:t>
      </w:r>
      <w:r>
        <w:t>in the context of this lab, you will need to connect a USB cable connecting the kit to a host PC. The USB blaster utilizes circuitry that formats the image into a data stream that downloads from the PC to FPGA.</w:t>
      </w:r>
    </w:p>
    <w:p w14:paraId="67EB722B" w14:textId="24FD23BE" w:rsidR="005875A0" w:rsidRDefault="005875A0" w:rsidP="00B31741">
      <w:pPr>
        <w:spacing w:after="384"/>
        <w:ind w:right="1118"/>
      </w:pPr>
      <w:r>
        <w:t xml:space="preserve">With the USB blaster drivers properly installed, launch the Programmer by clicking </w:t>
      </w:r>
      <w:r w:rsidRPr="00B31741">
        <w:t xml:space="preserve">Tools </w:t>
      </w:r>
      <w:r w:rsidRPr="00B31741">
        <w:rPr>
          <w:rFonts w:ascii="Arial" w:hAnsi="Arial" w:cs="Arial"/>
        </w:rPr>
        <w:t>→</w:t>
      </w:r>
      <w:r w:rsidRPr="00B31741">
        <w:t xml:space="preserve"> Programmer</w:t>
      </w:r>
      <w:r>
        <w:t>.</w:t>
      </w:r>
    </w:p>
    <w:p w14:paraId="4E87C532" w14:textId="402EE865" w:rsidR="005875A0" w:rsidRDefault="005875A0" w:rsidP="00B31741">
      <w:pPr>
        <w:spacing w:after="384"/>
        <w:ind w:right="1118"/>
      </w:pPr>
      <w:r>
        <w:t xml:space="preserve">Next, you need to download what is called a </w:t>
      </w:r>
      <w:r w:rsidRPr="00B31741">
        <w:t>.</w:t>
      </w:r>
      <w:proofErr w:type="spellStart"/>
      <w:r w:rsidRPr="00B31741">
        <w:t>sof</w:t>
      </w:r>
      <w:proofErr w:type="spellEnd"/>
      <w:r w:rsidRPr="00B31741">
        <w:t xml:space="preserve"> </w:t>
      </w:r>
      <w:r>
        <w:t>file or SRAM object file. This is the programming image file that gets downloaded in the FPGA. The default location is &lt;</w:t>
      </w:r>
      <w:proofErr w:type="spellStart"/>
      <w:r>
        <w:t>working_directory</w:t>
      </w:r>
      <w:proofErr w:type="spellEnd"/>
      <w:r>
        <w:t>&gt;/</w:t>
      </w:r>
      <w:proofErr w:type="spellStart"/>
      <w:r>
        <w:t>output_files</w:t>
      </w:r>
      <w:proofErr w:type="spellEnd"/>
      <w:r>
        <w:t>.</w:t>
      </w:r>
    </w:p>
    <w:p w14:paraId="49A4E661" w14:textId="41A066E6" w:rsidR="005875A0" w:rsidRDefault="005875A0" w:rsidP="00B31741">
      <w:pPr>
        <w:spacing w:after="384"/>
        <w:ind w:right="1118"/>
      </w:pPr>
      <w:r>
        <w:t xml:space="preserve">Right click on the first row &lt;none&gt; under File and click on </w:t>
      </w:r>
      <w:r w:rsidRPr="00B31741">
        <w:t>Change File</w:t>
      </w:r>
      <w:r>
        <w:t xml:space="preserve">. Navigate to the </w:t>
      </w:r>
      <w:proofErr w:type="spellStart"/>
      <w:r w:rsidRPr="00B31741">
        <w:t>output_files</w:t>
      </w:r>
      <w:proofErr w:type="spellEnd"/>
      <w:r w:rsidRPr="00B31741">
        <w:t xml:space="preserve"> </w:t>
      </w:r>
      <w:r>
        <w:t xml:space="preserve">directory and select </w:t>
      </w:r>
      <w:proofErr w:type="spellStart"/>
      <w:r w:rsidRPr="00B31741">
        <w:t>top.sof</w:t>
      </w:r>
      <w:proofErr w:type="spellEnd"/>
      <w:r>
        <w:t>.</w:t>
      </w:r>
    </w:p>
    <w:p w14:paraId="5627018F" w14:textId="77777777" w:rsidR="005875A0" w:rsidRDefault="005875A0" w:rsidP="00B31741">
      <w:pPr>
        <w:spacing w:after="384"/>
        <w:ind w:right="1118"/>
      </w:pPr>
      <w:r w:rsidRPr="00B31741">
        <w:t xml:space="preserve"> </w:t>
      </w:r>
      <w:r>
        <w:t xml:space="preserve">Click </w:t>
      </w:r>
      <w:r w:rsidRPr="00B31741">
        <w:t>Open</w:t>
      </w:r>
      <w:r>
        <w:t>.</w:t>
      </w:r>
    </w:p>
    <w:p w14:paraId="3173C17D" w14:textId="77777777" w:rsidR="005875A0" w:rsidRDefault="005875A0" w:rsidP="005875A0">
      <w:pPr>
        <w:spacing w:after="383" w:line="259" w:lineRule="auto"/>
        <w:ind w:left="1134"/>
        <w:jc w:val="left"/>
      </w:pPr>
      <w:r>
        <w:rPr>
          <w:noProof/>
        </w:rPr>
        <w:drawing>
          <wp:inline distT="0" distB="0" distL="0" distR="0" wp14:anchorId="757E4F92" wp14:editId="09BF86AF">
            <wp:extent cx="4321328" cy="877689"/>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79"/>
                    <a:stretch>
                      <a:fillRect/>
                    </a:stretch>
                  </pic:blipFill>
                  <pic:spPr>
                    <a:xfrm>
                      <a:off x="0" y="0"/>
                      <a:ext cx="4321328" cy="877689"/>
                    </a:xfrm>
                    <a:prstGeom prst="rect">
                      <a:avLst/>
                    </a:prstGeom>
                  </pic:spPr>
                </pic:pic>
              </a:graphicData>
            </a:graphic>
          </wp:inline>
        </w:drawing>
      </w:r>
    </w:p>
    <w:p w14:paraId="40D29986" w14:textId="6109E785" w:rsidR="005875A0" w:rsidRDefault="00656C51" w:rsidP="00656C51">
      <w:pPr>
        <w:pStyle w:val="Caption"/>
      </w:pPr>
      <w:bookmarkStart w:id="75" w:name="_Ref78891852"/>
      <w:r>
        <w:t xml:space="preserve">Figure </w:t>
      </w:r>
      <w:r>
        <w:fldChar w:fldCharType="begin"/>
      </w:r>
      <w:r>
        <w:instrText xml:space="preserve"> SEQ Figure \* ARABIC </w:instrText>
      </w:r>
      <w:r>
        <w:fldChar w:fldCharType="separate"/>
      </w:r>
      <w:r w:rsidR="00CC4201">
        <w:rPr>
          <w:noProof/>
        </w:rPr>
        <w:t>39</w:t>
      </w:r>
      <w:r>
        <w:fldChar w:fldCharType="end"/>
      </w:r>
      <w:r>
        <w:t xml:space="preserve">: </w:t>
      </w:r>
      <w:r w:rsidR="005875A0">
        <w:t>Program/Configure Checkbox</w:t>
      </w:r>
      <w:bookmarkEnd w:id="75"/>
    </w:p>
    <w:p w14:paraId="6A587D99" w14:textId="7E61F04D" w:rsidR="005875A0" w:rsidRDefault="005875A0" w:rsidP="005875A0">
      <w:pPr>
        <w:spacing w:after="193" w:line="331" w:lineRule="auto"/>
        <w:ind w:left="531" w:right="1118" w:hanging="279"/>
      </w:pPr>
      <w:r>
        <w:rPr>
          <w:rFonts w:ascii="Times New Roman" w:hAnsi="Times New Roman"/>
        </w:rPr>
        <w:t xml:space="preserve"> </w:t>
      </w:r>
      <w:r>
        <w:t xml:space="preserve">In the first row under </w:t>
      </w:r>
      <w:r>
        <w:rPr>
          <w:rFonts w:ascii="Intel Clear" w:eastAsia="Intel Clear" w:hAnsi="Intel Clear" w:cs="Intel Clear"/>
          <w:b/>
        </w:rPr>
        <w:t xml:space="preserve">Program/Configure </w:t>
      </w:r>
      <w:r>
        <w:t xml:space="preserve">click in the check box as shown in </w:t>
      </w:r>
      <w:r w:rsidR="008930E0">
        <w:fldChar w:fldCharType="begin"/>
      </w:r>
      <w:r w:rsidR="008930E0">
        <w:instrText xml:space="preserve"> REF _Ref78891852 \h </w:instrText>
      </w:r>
      <w:r w:rsidR="008930E0">
        <w:fldChar w:fldCharType="separate"/>
      </w:r>
      <w:r w:rsidR="008930E0">
        <w:t xml:space="preserve">Figure </w:t>
      </w:r>
      <w:r w:rsidR="008930E0">
        <w:rPr>
          <w:noProof/>
        </w:rPr>
        <w:t>39</w:t>
      </w:r>
      <w:r w:rsidR="008930E0">
        <w:t>: Program/Configure Checkbox</w:t>
      </w:r>
      <w:r w:rsidR="008930E0">
        <w:fldChar w:fldCharType="end"/>
      </w:r>
      <w:r>
        <w:t xml:space="preserve"> above.</w:t>
      </w:r>
    </w:p>
    <w:p w14:paraId="5FD74134" w14:textId="54CE74D3" w:rsidR="005875A0" w:rsidRDefault="005875A0" w:rsidP="005875A0">
      <w:pPr>
        <w:ind w:left="531" w:right="1118" w:hanging="279"/>
      </w:pPr>
      <w:r>
        <w:rPr>
          <w:rFonts w:ascii="Times New Roman" w:hAnsi="Times New Roman"/>
        </w:rPr>
        <w:t xml:space="preserve"> </w:t>
      </w:r>
      <w:r>
        <w:t xml:space="preserve">Click on </w:t>
      </w:r>
      <w:r>
        <w:rPr>
          <w:rFonts w:ascii="Intel Clear" w:eastAsia="Intel Clear" w:hAnsi="Intel Clear" w:cs="Intel Clear"/>
          <w:b/>
        </w:rPr>
        <w:t>Hardware Setup</w:t>
      </w:r>
      <w:r>
        <w:t xml:space="preserve">, located in the top left corner of the programmer window. In the currently selected hardware section, click on the drop-down menu and select the </w:t>
      </w:r>
      <w:r>
        <w:rPr>
          <w:rFonts w:ascii="Intel Clear" w:eastAsia="Intel Clear" w:hAnsi="Intel Clear" w:cs="Intel Clear"/>
          <w:b/>
        </w:rPr>
        <w:t>USB Blaster</w:t>
      </w:r>
      <w:r>
        <w:t>.</w:t>
      </w:r>
    </w:p>
    <w:p w14:paraId="0F649D52" w14:textId="4E2D32FD" w:rsidR="00BB7B9D" w:rsidRDefault="00BB7B9D" w:rsidP="005875A0">
      <w:pPr>
        <w:ind w:left="531" w:right="1118" w:hanging="279"/>
      </w:pPr>
      <w:r>
        <w:t>Note for the DE1-SoC board. If you use the DE1-SoC board</w:t>
      </w:r>
      <w:r w:rsidR="00632166">
        <w:t xml:space="preserve">, click auto-detect. You see two devices in the chain, </w:t>
      </w:r>
      <w:r w:rsidR="00CD38B8">
        <w:t>SOCVHPS first followed by the 5CSEMASF31. If you don’t see this, click auto detect and you will.</w:t>
      </w:r>
      <w:r w:rsidR="004733B8">
        <w:t xml:space="preserve"> Right click on the file for the </w:t>
      </w:r>
      <w:r w:rsidR="004733B8">
        <w:t>5CSEMASF31</w:t>
      </w:r>
      <w:r w:rsidR="004733B8">
        <w:t xml:space="preserve">, click change and navigate to your </w:t>
      </w:r>
      <w:r w:rsidR="00587B9F">
        <w:t>.</w:t>
      </w:r>
      <w:proofErr w:type="spellStart"/>
      <w:r w:rsidR="00587B9F">
        <w:t>sof</w:t>
      </w:r>
      <w:proofErr w:type="spellEnd"/>
      <w:r w:rsidR="00587B9F">
        <w:t xml:space="preserve"> file in the </w:t>
      </w:r>
      <w:proofErr w:type="spellStart"/>
      <w:r w:rsidR="00587B9F">
        <w:t>output_files</w:t>
      </w:r>
      <w:proofErr w:type="spellEnd"/>
      <w:r w:rsidR="00587B9F">
        <w:t xml:space="preserve"> files directory and program your board.</w:t>
      </w:r>
    </w:p>
    <w:p w14:paraId="5FED53F0" w14:textId="2E4A4335" w:rsidR="005875A0" w:rsidRDefault="005875A0" w:rsidP="005875A0">
      <w:pPr>
        <w:spacing w:after="383" w:line="259" w:lineRule="auto"/>
        <w:ind w:left="850"/>
        <w:jc w:val="left"/>
      </w:pPr>
      <w:r>
        <w:rPr>
          <w:noProof/>
        </w:rPr>
        <w:drawing>
          <wp:inline distT="0" distB="0" distL="0" distR="0" wp14:anchorId="139E97C2" wp14:editId="46309916">
            <wp:extent cx="4686440" cy="3315959"/>
            <wp:effectExtent l="0" t="0" r="0" b="0"/>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80"/>
                    <a:stretch>
                      <a:fillRect/>
                    </a:stretch>
                  </pic:blipFill>
                  <pic:spPr>
                    <a:xfrm>
                      <a:off x="0" y="0"/>
                      <a:ext cx="4686440" cy="3315959"/>
                    </a:xfrm>
                    <a:prstGeom prst="rect">
                      <a:avLst/>
                    </a:prstGeom>
                  </pic:spPr>
                </pic:pic>
              </a:graphicData>
            </a:graphic>
          </wp:inline>
        </w:drawing>
      </w:r>
    </w:p>
    <w:p w14:paraId="72010D69" w14:textId="3DF3D5C3" w:rsidR="00692695" w:rsidRDefault="00692695" w:rsidP="00692695">
      <w:pPr>
        <w:spacing w:after="383" w:line="259" w:lineRule="auto"/>
        <w:ind w:left="432"/>
        <w:jc w:val="left"/>
      </w:pPr>
      <w:r w:rsidRPr="00692695">
        <w:drawing>
          <wp:inline distT="0" distB="0" distL="0" distR="0" wp14:anchorId="4E5C78B3" wp14:editId="25321F7A">
            <wp:extent cx="5016500" cy="3952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6500" cy="3952875"/>
                    </a:xfrm>
                    <a:prstGeom prst="rect">
                      <a:avLst/>
                    </a:prstGeom>
                  </pic:spPr>
                </pic:pic>
              </a:graphicData>
            </a:graphic>
          </wp:inline>
        </w:drawing>
      </w:r>
    </w:p>
    <w:p w14:paraId="2EB9F52E" w14:textId="3453F6A1" w:rsidR="005875A0" w:rsidRDefault="008045F2" w:rsidP="008045F2">
      <w:pPr>
        <w:pStyle w:val="Caption"/>
      </w:pPr>
      <w:r>
        <w:t xml:space="preserve">Figure </w:t>
      </w:r>
      <w:r>
        <w:fldChar w:fldCharType="begin"/>
      </w:r>
      <w:r>
        <w:instrText xml:space="preserve"> SEQ Figure \* ARABIC </w:instrText>
      </w:r>
      <w:r>
        <w:fldChar w:fldCharType="separate"/>
      </w:r>
      <w:r w:rsidR="00CC4201">
        <w:rPr>
          <w:noProof/>
        </w:rPr>
        <w:t>40</w:t>
      </w:r>
      <w:r>
        <w:fldChar w:fldCharType="end"/>
      </w:r>
      <w:r>
        <w:t xml:space="preserve">: </w:t>
      </w:r>
      <w:r w:rsidR="005875A0">
        <w:t>Programmer Progress Successful</w:t>
      </w:r>
    </w:p>
    <w:p w14:paraId="2EFFBB21" w14:textId="77777777" w:rsidR="005875A0" w:rsidRDefault="005875A0" w:rsidP="005875A0">
      <w:pPr>
        <w:spacing w:after="391" w:line="331" w:lineRule="auto"/>
        <w:ind w:left="531" w:right="1118" w:hanging="279"/>
      </w:pPr>
      <w:r>
        <w:rPr>
          <w:rFonts w:ascii="Times New Roman" w:hAnsi="Times New Roman"/>
        </w:rPr>
        <w:t xml:space="preserve"> </w:t>
      </w:r>
      <w:r>
        <w:t xml:space="preserve">Click </w:t>
      </w:r>
      <w:r>
        <w:rPr>
          <w:rFonts w:ascii="Intel Clear" w:eastAsia="Intel Clear" w:hAnsi="Intel Clear" w:cs="Intel Clear"/>
          <w:b/>
        </w:rPr>
        <w:t>Start</w:t>
      </w:r>
      <w:r>
        <w:t>, located on the left of the programmer window. When programming is complete, the progress meter should read 100% (Successful).</w:t>
      </w:r>
    </w:p>
    <w:p w14:paraId="40DD443F" w14:textId="77777777" w:rsidR="009545D0" w:rsidRDefault="005875A0" w:rsidP="005875A0">
      <w:pPr>
        <w:spacing w:after="393"/>
        <w:ind w:right="1118"/>
      </w:pPr>
      <w:r>
        <w:t xml:space="preserve">Now that the FPGA is programmed the hardware is operating. However, we have not programmed the software for the NIOS CPU yet. </w:t>
      </w:r>
    </w:p>
    <w:p w14:paraId="23BABD87" w14:textId="38A37396" w:rsidR="005875A0" w:rsidRPr="009545D0" w:rsidRDefault="009545D0" w:rsidP="005875A0">
      <w:pPr>
        <w:spacing w:after="393"/>
        <w:ind w:right="1118"/>
        <w:rPr>
          <w:i/>
          <w:iCs/>
        </w:rPr>
      </w:pPr>
      <w:r w:rsidRPr="0067474B">
        <w:rPr>
          <w:b/>
          <w:bCs/>
        </w:rPr>
        <w:t>Note with the HOL setup and no access to a physical board, you will not be able to complete this step</w:t>
      </w:r>
      <w:r>
        <w:t xml:space="preserve">: </w:t>
      </w:r>
      <w:r w:rsidR="005875A0" w:rsidRPr="009545D0">
        <w:rPr>
          <w:i/>
          <w:iCs/>
        </w:rPr>
        <w:t>To demonstrate the hardware is functioning, even while the NIOS processor is not, press the switch SW2 to on (towards the LEDS). You should see only one LED light up. Follow the steps below then try pressing the keys again. Note how the hardware driven LED does not need the software executable file .elf to operate.</w:t>
      </w:r>
      <w:r w:rsidR="0067474B">
        <w:rPr>
          <w:i/>
          <w:iCs/>
        </w:rPr>
        <w:t xml:space="preserve"> Have your instructor demonstrate this step.</w:t>
      </w:r>
    </w:p>
    <w:p w14:paraId="4E05A408" w14:textId="77777777" w:rsidR="005875A0" w:rsidRDefault="005875A0" w:rsidP="005875A0">
      <w:pPr>
        <w:spacing w:after="305"/>
        <w:ind w:right="1118"/>
      </w:pPr>
      <w:r>
        <w:t xml:space="preserve">Now it is time to download the </w:t>
      </w:r>
      <w:r>
        <w:rPr>
          <w:rFonts w:ascii="Intel Clear" w:eastAsia="Intel Clear" w:hAnsi="Intel Clear" w:cs="Intel Clear"/>
          <w:b/>
        </w:rPr>
        <w:t xml:space="preserve">.elf </w:t>
      </w:r>
      <w:r>
        <w:t xml:space="preserve">(software executable) into the </w:t>
      </w:r>
      <w:proofErr w:type="spellStart"/>
      <w:r>
        <w:t>Nios</w:t>
      </w:r>
      <w:proofErr w:type="spellEnd"/>
      <w:r>
        <w:t xml:space="preserve"> II processor.</w:t>
      </w:r>
    </w:p>
    <w:p w14:paraId="4972A564" w14:textId="77777777" w:rsidR="005875A0" w:rsidRDefault="005875A0" w:rsidP="005875A0">
      <w:pPr>
        <w:spacing w:after="78" w:line="420" w:lineRule="auto"/>
        <w:ind w:left="531" w:right="1118" w:hanging="279"/>
      </w:pPr>
      <w:r>
        <w:rPr>
          <w:rFonts w:ascii="Times New Roman" w:hAnsi="Times New Roman"/>
        </w:rPr>
        <w:t xml:space="preserve"> </w:t>
      </w:r>
      <w:r>
        <w:t xml:space="preserve">Return to the Eclipse SBT tools. Right click on </w:t>
      </w:r>
      <w:proofErr w:type="spellStart"/>
      <w:r>
        <w:rPr>
          <w:rFonts w:ascii="Intel Clear" w:eastAsia="Intel Clear" w:hAnsi="Intel Clear" w:cs="Intel Clear"/>
          <w:b/>
        </w:rPr>
        <w:t>hello_world_sw</w:t>
      </w:r>
      <w:proofErr w:type="spellEnd"/>
      <w:r>
        <w:rPr>
          <w:rFonts w:ascii="Intel Clear" w:eastAsia="Intel Clear" w:hAnsi="Intel Clear" w:cs="Intel Clear"/>
          <w:b/>
        </w:rPr>
        <w:t xml:space="preserve"> </w:t>
      </w:r>
      <w:r>
        <w:t xml:space="preserve">and select </w:t>
      </w:r>
      <w:r>
        <w:rPr>
          <w:rFonts w:ascii="Intel Clear" w:eastAsia="Intel Clear" w:hAnsi="Intel Clear" w:cs="Intel Clear"/>
          <w:b/>
        </w:rPr>
        <w:t xml:space="preserve">Run as </w:t>
      </w:r>
      <w:r>
        <w:rPr>
          <w:rFonts w:ascii="Cambria" w:eastAsia="Cambria" w:hAnsi="Cambria" w:cs="Cambria"/>
        </w:rPr>
        <w:t xml:space="preserve">→ </w:t>
      </w:r>
      <w:r>
        <w:rPr>
          <w:rFonts w:ascii="Intel Clear" w:eastAsia="Intel Clear" w:hAnsi="Intel Clear" w:cs="Intel Clear"/>
          <w:b/>
        </w:rPr>
        <w:t xml:space="preserve">Run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II Hardware</w:t>
      </w:r>
      <w:r>
        <w:t>. A window should appear as shown below.</w:t>
      </w:r>
    </w:p>
    <w:p w14:paraId="4E3FC90A" w14:textId="77777777" w:rsidR="005875A0" w:rsidRDefault="005875A0" w:rsidP="005875A0">
      <w:pPr>
        <w:spacing w:after="263" w:line="259" w:lineRule="auto"/>
        <w:ind w:left="262"/>
      </w:pPr>
      <w:r>
        <w:rPr>
          <w:rFonts w:ascii="Times New Roman" w:hAnsi="Times New Roman"/>
        </w:rPr>
        <w:t xml:space="preserve"> </w:t>
      </w:r>
      <w:r>
        <w:t xml:space="preserve">Click on the </w:t>
      </w:r>
      <w:r>
        <w:rPr>
          <w:rFonts w:ascii="Intel Clear" w:eastAsia="Intel Clear" w:hAnsi="Intel Clear" w:cs="Intel Clear"/>
          <w:b/>
        </w:rPr>
        <w:t xml:space="preserve">Target Connection </w:t>
      </w:r>
      <w:r>
        <w:t>tab.</w:t>
      </w:r>
    </w:p>
    <w:p w14:paraId="00106B10" w14:textId="77777777" w:rsidR="005875A0" w:rsidRDefault="005875A0" w:rsidP="005875A0">
      <w:pPr>
        <w:numPr>
          <w:ilvl w:val="0"/>
          <w:numId w:val="39"/>
        </w:numPr>
        <w:spacing w:before="0" w:after="123" w:line="266" w:lineRule="auto"/>
        <w:ind w:right="1118" w:hanging="185"/>
      </w:pPr>
      <w:r>
        <w:t>The connection should indicate that Eclipse has connected to the USB-blaster.</w:t>
      </w:r>
    </w:p>
    <w:p w14:paraId="10E803E8" w14:textId="77777777" w:rsidR="005875A0" w:rsidRDefault="005875A0" w:rsidP="005875A0">
      <w:pPr>
        <w:numPr>
          <w:ilvl w:val="0"/>
          <w:numId w:val="39"/>
        </w:numPr>
        <w:spacing w:before="0" w:after="123" w:line="266" w:lineRule="auto"/>
        <w:ind w:right="1118" w:hanging="185"/>
      </w:pPr>
      <w:r>
        <w:t xml:space="preserve">If the connection is not identified, you can click </w:t>
      </w:r>
      <w:r>
        <w:rPr>
          <w:rFonts w:ascii="Intel Clear" w:eastAsia="Intel Clear" w:hAnsi="Intel Clear" w:cs="Intel Clear"/>
          <w:b/>
        </w:rPr>
        <w:t>Refresh Connections</w:t>
      </w:r>
      <w:r>
        <w:t>.</w:t>
      </w:r>
    </w:p>
    <w:p w14:paraId="2FEA8C83" w14:textId="77777777" w:rsidR="005875A0" w:rsidRDefault="005875A0" w:rsidP="005875A0">
      <w:pPr>
        <w:numPr>
          <w:ilvl w:val="0"/>
          <w:numId w:val="39"/>
        </w:numPr>
        <w:spacing w:before="0" w:after="269" w:line="259" w:lineRule="auto"/>
        <w:ind w:right="1118" w:hanging="185"/>
      </w:pPr>
      <w:r>
        <w:t>You might need to stretch the window wider to see the Refresh Connections button.</w:t>
      </w:r>
    </w:p>
    <w:p w14:paraId="541D4BAF" w14:textId="109C58C3" w:rsidR="005875A0" w:rsidRDefault="005875A0" w:rsidP="005875A0">
      <w:pPr>
        <w:spacing w:after="184" w:line="331" w:lineRule="auto"/>
        <w:ind w:left="531" w:right="1118" w:hanging="279"/>
      </w:pPr>
      <w:r>
        <w:rPr>
          <w:rFonts w:ascii="Times New Roman" w:hAnsi="Times New Roman"/>
        </w:rPr>
        <w:t xml:space="preserve"> </w:t>
      </w:r>
      <w:r>
        <w:t>Once the connection is made to the USB-Blaster, you should observe something like</w:t>
      </w:r>
      <w:r w:rsidR="00EA588B">
        <w:t xml:space="preserve"> </w:t>
      </w:r>
      <w:r w:rsidR="00EA588B">
        <w:fldChar w:fldCharType="begin"/>
      </w:r>
      <w:r w:rsidR="00EA588B">
        <w:instrText xml:space="preserve"> REF _Ref78891924 \h </w:instrText>
      </w:r>
      <w:r w:rsidR="00EA588B">
        <w:fldChar w:fldCharType="separate"/>
      </w:r>
      <w:r w:rsidR="00EA588B">
        <w:t xml:space="preserve">Figure </w:t>
      </w:r>
      <w:r w:rsidR="00EA588B">
        <w:rPr>
          <w:noProof/>
        </w:rPr>
        <w:t>41</w:t>
      </w:r>
      <w:r w:rsidR="00EA588B">
        <w:fldChar w:fldCharType="end"/>
      </w:r>
      <w:r>
        <w:t>.</w:t>
      </w:r>
    </w:p>
    <w:p w14:paraId="02ED54E4" w14:textId="77777777" w:rsidR="005875A0" w:rsidRDefault="005875A0" w:rsidP="005875A0">
      <w:pPr>
        <w:spacing w:line="320" w:lineRule="auto"/>
        <w:ind w:left="531" w:right="1118" w:hanging="279"/>
      </w:pPr>
      <w:r>
        <w:rPr>
          <w:rFonts w:ascii="Times New Roman" w:hAnsi="Times New Roman"/>
        </w:rPr>
        <w:t xml:space="preserve"> </w:t>
      </w:r>
      <w:r>
        <w:t xml:space="preserve">Click </w:t>
      </w:r>
      <w:r>
        <w:rPr>
          <w:rFonts w:ascii="Intel Clear" w:eastAsia="Intel Clear" w:hAnsi="Intel Clear" w:cs="Intel Clear"/>
          <w:b/>
        </w:rPr>
        <w:t>Run</w:t>
      </w:r>
      <w:r>
        <w:t xml:space="preserve">. If the run button is grayed out but your device shows up under the connections window, you may need to select </w:t>
      </w:r>
      <w:r>
        <w:rPr>
          <w:rFonts w:ascii="Intel Clear" w:eastAsia="Intel Clear" w:hAnsi="Intel Clear" w:cs="Intel Clear"/>
          <w:b/>
        </w:rPr>
        <w:t xml:space="preserve">Ignore mismatched system ID </w:t>
      </w:r>
      <w:r>
        <w:t xml:space="preserve">and </w:t>
      </w:r>
      <w:r>
        <w:rPr>
          <w:rFonts w:ascii="Intel Clear" w:eastAsia="Intel Clear" w:hAnsi="Intel Clear" w:cs="Intel Clear"/>
          <w:b/>
        </w:rPr>
        <w:t>Ignore mismatched system timestamp</w:t>
      </w:r>
      <w:r>
        <w:t>.</w:t>
      </w:r>
    </w:p>
    <w:p w14:paraId="65DE59E9" w14:textId="77777777" w:rsidR="005875A0" w:rsidRDefault="005875A0" w:rsidP="005875A0">
      <w:pPr>
        <w:spacing w:after="383" w:line="259" w:lineRule="auto"/>
        <w:ind w:left="283"/>
        <w:jc w:val="left"/>
      </w:pPr>
      <w:r>
        <w:rPr>
          <w:noProof/>
        </w:rPr>
        <w:drawing>
          <wp:inline distT="0" distB="0" distL="0" distR="0" wp14:anchorId="516DAFE4" wp14:editId="7801A1EE">
            <wp:extent cx="5408586" cy="3036269"/>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82"/>
                    <a:stretch>
                      <a:fillRect/>
                    </a:stretch>
                  </pic:blipFill>
                  <pic:spPr>
                    <a:xfrm>
                      <a:off x="0" y="0"/>
                      <a:ext cx="5408586" cy="3036269"/>
                    </a:xfrm>
                    <a:prstGeom prst="rect">
                      <a:avLst/>
                    </a:prstGeom>
                  </pic:spPr>
                </pic:pic>
              </a:graphicData>
            </a:graphic>
          </wp:inline>
        </w:drawing>
      </w:r>
    </w:p>
    <w:p w14:paraId="1E2C2A7F" w14:textId="50152F15" w:rsidR="005875A0" w:rsidRDefault="00692695" w:rsidP="00692695">
      <w:pPr>
        <w:pStyle w:val="Caption"/>
      </w:pPr>
      <w:bookmarkStart w:id="76" w:name="_Ref78891895"/>
      <w:bookmarkStart w:id="77" w:name="_Ref78891924"/>
      <w:r>
        <w:t xml:space="preserve">Figure </w:t>
      </w:r>
      <w:r>
        <w:fldChar w:fldCharType="begin"/>
      </w:r>
      <w:r>
        <w:instrText xml:space="preserve"> SEQ Figure \* ARABIC </w:instrText>
      </w:r>
      <w:r>
        <w:fldChar w:fldCharType="separate"/>
      </w:r>
      <w:r w:rsidR="00CC4201">
        <w:rPr>
          <w:noProof/>
        </w:rPr>
        <w:t>41</w:t>
      </w:r>
      <w:r>
        <w:fldChar w:fldCharType="end"/>
      </w:r>
      <w:bookmarkEnd w:id="77"/>
      <w:r>
        <w:t>:</w:t>
      </w:r>
      <w:r w:rsidR="00CC4201">
        <w:t xml:space="preserve"> </w:t>
      </w:r>
      <w:r w:rsidR="005875A0">
        <w:t>Eclipse SBT Tools after Connection is made to the USB-Blaster</w:t>
      </w:r>
      <w:bookmarkEnd w:id="76"/>
    </w:p>
    <w:p w14:paraId="1F67155E" w14:textId="77777777" w:rsidR="005875A0" w:rsidRDefault="005875A0" w:rsidP="005875A0">
      <w:pPr>
        <w:spacing w:after="64" w:line="331" w:lineRule="auto"/>
        <w:ind w:left="531" w:right="1118" w:hanging="279"/>
      </w:pPr>
      <w:r>
        <w:rPr>
          <w:rFonts w:ascii="Times New Roman" w:hAnsi="Times New Roman"/>
        </w:rPr>
        <w:t xml:space="preserve"> </w:t>
      </w:r>
      <w:r>
        <w:t xml:space="preserve">Now you have hardware and software downloaded into your board. You should observe “Hello from </w:t>
      </w:r>
      <w:proofErr w:type="spellStart"/>
      <w:r>
        <w:t>Nios</w:t>
      </w:r>
      <w:proofErr w:type="spellEnd"/>
      <w:r>
        <w:t xml:space="preserve"> II!” printed on the </w:t>
      </w:r>
      <w:proofErr w:type="spellStart"/>
      <w:r>
        <w:t>Nios</w:t>
      </w:r>
      <w:proofErr w:type="spellEnd"/>
      <w:r>
        <w:t xml:space="preserve"> II Console tab.</w:t>
      </w:r>
    </w:p>
    <w:p w14:paraId="50AB78B6" w14:textId="77777777" w:rsidR="005875A0" w:rsidRDefault="005875A0" w:rsidP="005875A0">
      <w:pPr>
        <w:spacing w:after="383" w:line="259" w:lineRule="auto"/>
        <w:ind w:left="1984"/>
        <w:jc w:val="left"/>
      </w:pPr>
      <w:r>
        <w:rPr>
          <w:noProof/>
        </w:rPr>
        <w:drawing>
          <wp:inline distT="0" distB="0" distL="0" distR="0" wp14:anchorId="71AE1B13" wp14:editId="3F518C3B">
            <wp:extent cx="3245416" cy="654840"/>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83"/>
                    <a:stretch>
                      <a:fillRect/>
                    </a:stretch>
                  </pic:blipFill>
                  <pic:spPr>
                    <a:xfrm>
                      <a:off x="0" y="0"/>
                      <a:ext cx="3245416" cy="654840"/>
                    </a:xfrm>
                    <a:prstGeom prst="rect">
                      <a:avLst/>
                    </a:prstGeom>
                  </pic:spPr>
                </pic:pic>
              </a:graphicData>
            </a:graphic>
          </wp:inline>
        </w:drawing>
      </w:r>
    </w:p>
    <w:p w14:paraId="5D42B57B" w14:textId="1DB01008" w:rsidR="005875A0" w:rsidRDefault="00CC4201" w:rsidP="00CC4201">
      <w:pPr>
        <w:pStyle w:val="Caption"/>
      </w:pPr>
      <w:r>
        <w:t xml:space="preserve">Figure </w:t>
      </w:r>
      <w:r>
        <w:fldChar w:fldCharType="begin"/>
      </w:r>
      <w:r>
        <w:instrText xml:space="preserve"> SEQ Figure \* ARABIC </w:instrText>
      </w:r>
      <w:r>
        <w:fldChar w:fldCharType="separate"/>
      </w:r>
      <w:r>
        <w:rPr>
          <w:noProof/>
        </w:rPr>
        <w:t>42</w:t>
      </w:r>
      <w:r>
        <w:fldChar w:fldCharType="end"/>
      </w:r>
      <w:r>
        <w:t xml:space="preserve">: </w:t>
      </w:r>
      <w:r w:rsidR="005875A0">
        <w:t xml:space="preserve">”Hello from </w:t>
      </w:r>
      <w:proofErr w:type="spellStart"/>
      <w:r w:rsidR="005875A0">
        <w:t>Nios</w:t>
      </w:r>
      <w:proofErr w:type="spellEnd"/>
      <w:r w:rsidR="005875A0">
        <w:t xml:space="preserve"> II!” on </w:t>
      </w:r>
      <w:proofErr w:type="spellStart"/>
      <w:r w:rsidR="005875A0">
        <w:t>Nios</w:t>
      </w:r>
      <w:proofErr w:type="spellEnd"/>
      <w:r w:rsidR="005875A0">
        <w:t xml:space="preserve"> II Console Tab</w:t>
      </w:r>
    </w:p>
    <w:p w14:paraId="633927F1" w14:textId="3F1012E4" w:rsidR="005875A0" w:rsidRPr="00A03665" w:rsidRDefault="005875A0" w:rsidP="005875A0">
      <w:pPr>
        <w:spacing w:after="268"/>
        <w:ind w:left="531" w:right="1118" w:hanging="279"/>
        <w:rPr>
          <w:i/>
          <w:iCs/>
        </w:rPr>
      </w:pPr>
      <w:r>
        <w:rPr>
          <w:rFonts w:ascii="Times New Roman" w:hAnsi="Times New Roman"/>
        </w:rPr>
        <w:t xml:space="preserve"> </w:t>
      </w:r>
      <w:r w:rsidR="00E270BD" w:rsidRPr="0067474B">
        <w:rPr>
          <w:b/>
          <w:bCs/>
        </w:rPr>
        <w:t>Note with the HOL setup and no access to a physical board, you will not be able to complete this step</w:t>
      </w:r>
      <w:r w:rsidR="00E270BD">
        <w:t xml:space="preserve">: </w:t>
      </w:r>
      <w:r w:rsidRPr="00A03665">
        <w:rPr>
          <w:i/>
          <w:iCs/>
        </w:rPr>
        <w:t>You can also test the connections between push button and LEDs. Push buttons 0-1 should now turn LEDs 0-1 on when pressed. The pushbuttons and LEDs were connected through our Platform Designer system and the C code we have running on our development kit.</w:t>
      </w:r>
      <w:r w:rsidR="00A03665" w:rsidRPr="00A03665">
        <w:rPr>
          <w:i/>
          <w:iCs/>
        </w:rPr>
        <w:t xml:space="preserve"> Have your instructor demonstrate this step.</w:t>
      </w:r>
    </w:p>
    <w:p w14:paraId="22BE36D9" w14:textId="77777777" w:rsidR="005875A0" w:rsidRDefault="005875A0" w:rsidP="005875A0">
      <w:pPr>
        <w:spacing w:after="237" w:line="259" w:lineRule="auto"/>
        <w:jc w:val="left"/>
      </w:pPr>
      <w:r>
        <w:rPr>
          <w:rFonts w:ascii="Intel Clear" w:eastAsia="Intel Clear" w:hAnsi="Intel Clear" w:cs="Intel Clear"/>
          <w:b/>
          <w:color w:val="0071C5"/>
        </w:rPr>
        <w:t>KEY CONCEPTS</w:t>
      </w:r>
      <w:r>
        <w:t>:</w:t>
      </w:r>
    </w:p>
    <w:p w14:paraId="764AE4B1" w14:textId="77777777" w:rsidR="005875A0" w:rsidRDefault="005875A0" w:rsidP="005875A0">
      <w:pPr>
        <w:numPr>
          <w:ilvl w:val="0"/>
          <w:numId w:val="40"/>
        </w:numPr>
        <w:spacing w:before="0" w:after="237" w:line="259" w:lineRule="auto"/>
        <w:ind w:right="1118" w:hanging="185"/>
      </w:pPr>
      <w:r>
        <w:t xml:space="preserve">When you push buttons 0 and 1, LEDs 0 and 1 will light up. This is because of </w:t>
      </w:r>
      <w:r>
        <w:rPr>
          <w:rFonts w:ascii="Intel Clear" w:eastAsia="Intel Clear" w:hAnsi="Intel Clear" w:cs="Intel Clear"/>
          <w:b/>
        </w:rPr>
        <w:t>software</w:t>
      </w:r>
      <w:r>
        <w:t>.</w:t>
      </w:r>
    </w:p>
    <w:p w14:paraId="32344D8B" w14:textId="77777777" w:rsidR="005875A0" w:rsidRDefault="005875A0" w:rsidP="005875A0">
      <w:pPr>
        <w:numPr>
          <w:ilvl w:val="0"/>
          <w:numId w:val="40"/>
        </w:numPr>
        <w:spacing w:before="0" w:after="511" w:line="266" w:lineRule="auto"/>
        <w:ind w:right="1118" w:hanging="185"/>
      </w:pPr>
      <w:r>
        <w:t xml:space="preserve">When you flick switch SW2, LED 2 will light up. This is because of </w:t>
      </w:r>
      <w:r>
        <w:rPr>
          <w:rFonts w:ascii="Intel Clear" w:eastAsia="Intel Clear" w:hAnsi="Intel Clear" w:cs="Intel Clear"/>
          <w:b/>
        </w:rPr>
        <w:t>hardware</w:t>
      </w:r>
      <w:r>
        <w:t>.</w:t>
      </w:r>
    </w:p>
    <w:p w14:paraId="1B8F8F10" w14:textId="01EC73E9" w:rsidR="005875A0" w:rsidRDefault="005875A0" w:rsidP="005875A0">
      <w:pPr>
        <w:pStyle w:val="Heading2"/>
        <w:ind w:left="-5"/>
      </w:pPr>
      <w:bookmarkStart w:id="78" w:name="_Toc78889395"/>
      <w:bookmarkStart w:id="79" w:name="_Toc78895413"/>
      <w:r>
        <w:t>Lab 3: Using the Seven Segment Display</w:t>
      </w:r>
      <w:bookmarkEnd w:id="78"/>
      <w:bookmarkEnd w:id="79"/>
    </w:p>
    <w:p w14:paraId="67275994" w14:textId="789EC3B7" w:rsidR="00A03665" w:rsidRPr="00907374" w:rsidRDefault="00A03665" w:rsidP="00A03665">
      <w:pPr>
        <w:pStyle w:val="Body"/>
        <w:rPr>
          <w:b/>
          <w:bCs/>
        </w:rPr>
      </w:pPr>
      <w:r>
        <w:t xml:space="preserve">Note: </w:t>
      </w:r>
      <w:r w:rsidRPr="00907374">
        <w:rPr>
          <w:b/>
          <w:bCs/>
        </w:rPr>
        <w:t>This section requires a physical board in hand to view and will not work with the Hands-On lab. Have your instructor demonstrate this step.</w:t>
      </w:r>
    </w:p>
    <w:p w14:paraId="6D7009D0" w14:textId="77777777" w:rsidR="005875A0" w:rsidRDefault="005875A0" w:rsidP="005875A0">
      <w:pPr>
        <w:ind w:right="1118"/>
      </w:pPr>
      <w:r>
        <w:t xml:space="preserve">One of the nice things about the </w:t>
      </w:r>
      <w:proofErr w:type="spellStart"/>
      <w:r>
        <w:t>NiosII</w:t>
      </w:r>
      <w:proofErr w:type="spellEnd"/>
      <w:r>
        <w:t xml:space="preserve"> processor is that since we have already designed the hardware, we can now change the software without having to reprogram the FPGA. We will now program the </w:t>
      </w:r>
      <w:proofErr w:type="spellStart"/>
      <w:r>
        <w:t>NiosII</w:t>
      </w:r>
      <w:proofErr w:type="spellEnd"/>
      <w:r>
        <w:t xml:space="preserve"> processor to display text on the seven segment displays and make pushbuttons speed up and slow down the text.</w:t>
      </w:r>
    </w:p>
    <w:p w14:paraId="7E3568D2" w14:textId="77777777" w:rsidR="005875A0" w:rsidRDefault="005875A0" w:rsidP="005875A0">
      <w:pPr>
        <w:spacing w:after="263" w:line="259" w:lineRule="auto"/>
        <w:ind w:left="531" w:right="1132" w:hanging="279"/>
      </w:pPr>
      <w:r>
        <w:rPr>
          <w:rFonts w:ascii="Times New Roman" w:hAnsi="Times New Roman"/>
        </w:rPr>
        <w:t xml:space="preserve"> </w:t>
      </w:r>
      <w:r>
        <w:t xml:space="preserve">Drag and drop the file named </w:t>
      </w:r>
      <w:proofErr w:type="spellStart"/>
      <w:r>
        <w:rPr>
          <w:rFonts w:ascii="Intel Clear" w:eastAsia="Intel Clear" w:hAnsi="Intel Clear" w:cs="Intel Clear"/>
          <w:b/>
        </w:rPr>
        <w:t>DE_seven_segment_display.c</w:t>
      </w:r>
      <w:proofErr w:type="spellEnd"/>
      <w:r>
        <w:rPr>
          <w:rFonts w:ascii="Intel Clear" w:eastAsia="Intel Clear" w:hAnsi="Intel Clear" w:cs="Intel Clear"/>
          <w:b/>
        </w:rPr>
        <w:t xml:space="preserve"> </w:t>
      </w:r>
      <w:r>
        <w:t xml:space="preserve">into the </w:t>
      </w:r>
      <w:proofErr w:type="spellStart"/>
      <w:r>
        <w:t>hello_world_sw</w:t>
      </w:r>
      <w:proofErr w:type="spellEnd"/>
      <w:r>
        <w:t xml:space="preserve"> project folder in Eclipse. </w:t>
      </w:r>
      <w:proofErr w:type="spellStart"/>
      <w:r>
        <w:t>DE_seven_segment_display.c</w:t>
      </w:r>
      <w:proofErr w:type="spellEnd"/>
      <w:r>
        <w:t xml:space="preserve"> can be found in the C_CODE subfolder in the DE10_qsys_workshop folder. </w:t>
      </w:r>
      <w:r>
        <w:rPr>
          <w:rFonts w:ascii="Intel Clear" w:eastAsia="Intel Clear" w:hAnsi="Intel Clear" w:cs="Intel Clear"/>
          <w:b/>
        </w:rPr>
        <w:t xml:space="preserve">If you cannot drag and drop the file, </w:t>
      </w:r>
      <w:proofErr w:type="gramStart"/>
      <w:r>
        <w:rPr>
          <w:rFonts w:ascii="Intel Clear" w:eastAsia="Intel Clear" w:hAnsi="Intel Clear" w:cs="Intel Clear"/>
          <w:b/>
        </w:rPr>
        <w:t>copy</w:t>
      </w:r>
      <w:proofErr w:type="gramEnd"/>
      <w:r>
        <w:rPr>
          <w:rFonts w:ascii="Intel Clear" w:eastAsia="Intel Clear" w:hAnsi="Intel Clear" w:cs="Intel Clear"/>
          <w:b/>
        </w:rPr>
        <w:t xml:space="preserve"> and replace the code from </w:t>
      </w:r>
      <w:proofErr w:type="spellStart"/>
      <w:r>
        <w:rPr>
          <w:rFonts w:ascii="Intel Clear" w:eastAsia="Intel Clear" w:hAnsi="Intel Clear" w:cs="Intel Clear"/>
          <w:b/>
        </w:rPr>
        <w:t>DE_seven_segment_display.c</w:t>
      </w:r>
      <w:proofErr w:type="spellEnd"/>
      <w:r>
        <w:rPr>
          <w:rFonts w:ascii="Intel Clear" w:eastAsia="Intel Clear" w:hAnsi="Intel Clear" w:cs="Intel Clear"/>
          <w:b/>
        </w:rPr>
        <w:t xml:space="preserve"> into the .c file already present and skip the next step</w:t>
      </w:r>
      <w:r>
        <w:t>.</w:t>
      </w:r>
    </w:p>
    <w:p w14:paraId="62032EA8" w14:textId="77777777" w:rsidR="005875A0" w:rsidRDefault="005875A0" w:rsidP="005875A0">
      <w:pPr>
        <w:spacing w:after="307"/>
        <w:ind w:left="262" w:right="1118"/>
      </w:pPr>
      <w:r>
        <w:rPr>
          <w:rFonts w:ascii="Times New Roman" w:hAnsi="Times New Roman"/>
        </w:rPr>
        <w:t xml:space="preserve"> </w:t>
      </w:r>
      <w:r>
        <w:t xml:space="preserve">Remove the file </w:t>
      </w:r>
      <w:proofErr w:type="spellStart"/>
      <w:r>
        <w:rPr>
          <w:rFonts w:ascii="Intel Clear" w:eastAsia="Intel Clear" w:hAnsi="Intel Clear" w:cs="Intel Clear"/>
          <w:b/>
        </w:rPr>
        <w:t>DE_hello_world.c</w:t>
      </w:r>
      <w:proofErr w:type="spellEnd"/>
      <w:r>
        <w:rPr>
          <w:rFonts w:ascii="Intel Clear" w:eastAsia="Intel Clear" w:hAnsi="Intel Clear" w:cs="Intel Clear"/>
          <w:b/>
        </w:rPr>
        <w:t xml:space="preserve"> </w:t>
      </w:r>
      <w:r>
        <w:t xml:space="preserve">by right clicking on the file and selecting </w:t>
      </w:r>
      <w:r>
        <w:rPr>
          <w:rFonts w:ascii="Intel Clear" w:eastAsia="Intel Clear" w:hAnsi="Intel Clear" w:cs="Intel Clear"/>
          <w:b/>
        </w:rPr>
        <w:t>Delete</w:t>
      </w:r>
      <w:r>
        <w:t>.</w:t>
      </w:r>
    </w:p>
    <w:p w14:paraId="2F21D24D" w14:textId="77777777" w:rsidR="005875A0" w:rsidRDefault="005875A0" w:rsidP="005875A0">
      <w:pPr>
        <w:spacing w:after="307"/>
        <w:ind w:left="262" w:right="1118"/>
      </w:pPr>
      <w:r>
        <w:rPr>
          <w:rFonts w:ascii="Times New Roman" w:hAnsi="Times New Roman"/>
        </w:rPr>
        <w:t xml:space="preserve"> </w:t>
      </w:r>
      <w:r>
        <w:t xml:space="preserve">Right click on the </w:t>
      </w:r>
      <w:proofErr w:type="spellStart"/>
      <w:r>
        <w:t>hello_world_sw</w:t>
      </w:r>
      <w:proofErr w:type="spellEnd"/>
      <w:r>
        <w:t xml:space="preserve"> in the Project Explorer and click on </w:t>
      </w:r>
      <w:r>
        <w:rPr>
          <w:rFonts w:ascii="Intel Clear" w:eastAsia="Intel Clear" w:hAnsi="Intel Clear" w:cs="Intel Clear"/>
          <w:b/>
        </w:rPr>
        <w:t>Clean Project</w:t>
      </w:r>
      <w:r>
        <w:t>.</w:t>
      </w:r>
    </w:p>
    <w:p w14:paraId="3F8DA3B2" w14:textId="77777777" w:rsidR="005875A0" w:rsidRDefault="005875A0" w:rsidP="005875A0">
      <w:pPr>
        <w:spacing w:after="307"/>
        <w:ind w:left="262"/>
      </w:pPr>
      <w:r>
        <w:rPr>
          <w:rFonts w:ascii="Times New Roman" w:hAnsi="Times New Roman"/>
        </w:rPr>
        <w:t xml:space="preserve"> </w:t>
      </w:r>
      <w:r>
        <w:t xml:space="preserve">When the program is finished, right click on </w:t>
      </w:r>
      <w:proofErr w:type="spellStart"/>
      <w:r>
        <w:t>hello_world_sw</w:t>
      </w:r>
      <w:proofErr w:type="spellEnd"/>
      <w:r>
        <w:t xml:space="preserve"> again and select </w:t>
      </w:r>
      <w:proofErr w:type="spellStart"/>
      <w:r>
        <w:rPr>
          <w:rFonts w:ascii="Intel Clear" w:eastAsia="Intel Clear" w:hAnsi="Intel Clear" w:cs="Intel Clear"/>
          <w:b/>
        </w:rPr>
        <w:t>BuildProject</w:t>
      </w:r>
      <w:proofErr w:type="spellEnd"/>
      <w:r>
        <w:t>.</w:t>
      </w:r>
    </w:p>
    <w:p w14:paraId="37CDC7B2" w14:textId="77777777" w:rsidR="005875A0" w:rsidRDefault="005875A0" w:rsidP="005875A0">
      <w:pPr>
        <w:spacing w:after="206" w:line="320" w:lineRule="auto"/>
        <w:ind w:left="531" w:right="1118" w:hanging="279"/>
      </w:pPr>
      <w:r>
        <w:rPr>
          <w:rFonts w:ascii="Times New Roman" w:hAnsi="Times New Roman"/>
        </w:rPr>
        <w:t xml:space="preserve"> </w:t>
      </w:r>
      <w:r>
        <w:t xml:space="preserve">Once the build completes, the </w:t>
      </w:r>
      <w:r>
        <w:rPr>
          <w:rFonts w:ascii="Intel Clear" w:eastAsia="Intel Clear" w:hAnsi="Intel Clear" w:cs="Intel Clear"/>
          <w:b/>
        </w:rPr>
        <w:t xml:space="preserve">.elf </w:t>
      </w:r>
      <w:r>
        <w:t xml:space="preserve">file under the </w:t>
      </w:r>
      <w:proofErr w:type="spellStart"/>
      <w:r>
        <w:t>hello_world_sw</w:t>
      </w:r>
      <w:proofErr w:type="spellEnd"/>
      <w:r>
        <w:t xml:space="preserve"> project should be updated. To check, right click on the </w:t>
      </w:r>
      <w:r>
        <w:rPr>
          <w:rFonts w:ascii="Intel Clear" w:eastAsia="Intel Clear" w:hAnsi="Intel Clear" w:cs="Intel Clear"/>
          <w:b/>
        </w:rPr>
        <w:t xml:space="preserve">.elf </w:t>
      </w:r>
      <w:r>
        <w:t xml:space="preserve">file and go to </w:t>
      </w:r>
      <w:r>
        <w:rPr>
          <w:rFonts w:ascii="Intel Clear" w:eastAsia="Intel Clear" w:hAnsi="Intel Clear" w:cs="Intel Clear"/>
          <w:b/>
        </w:rPr>
        <w:t>Properties</w:t>
      </w:r>
      <w:r>
        <w:t>. The time under the “Last Modified” section should reflect the time the last build was completed.</w:t>
      </w:r>
    </w:p>
    <w:p w14:paraId="6C72BDF2" w14:textId="77777777" w:rsidR="005875A0" w:rsidRDefault="005875A0" w:rsidP="005875A0">
      <w:pPr>
        <w:spacing w:after="113" w:line="399" w:lineRule="auto"/>
        <w:ind w:left="262" w:right="1118"/>
      </w:pPr>
      <w:r>
        <w:rPr>
          <w:rFonts w:ascii="Times New Roman" w:hAnsi="Times New Roman"/>
        </w:rPr>
        <w:t xml:space="preserve"> </w:t>
      </w:r>
      <w:r>
        <w:t xml:space="preserve">Right-click on the </w:t>
      </w:r>
      <w:proofErr w:type="spellStart"/>
      <w:r>
        <w:rPr>
          <w:rFonts w:ascii="Intel Clear" w:eastAsia="Intel Clear" w:hAnsi="Intel Clear" w:cs="Intel Clear"/>
          <w:b/>
        </w:rPr>
        <w:t>hello_world_sw</w:t>
      </w:r>
      <w:proofErr w:type="spellEnd"/>
      <w:r>
        <w:rPr>
          <w:rFonts w:ascii="Intel Clear" w:eastAsia="Intel Clear" w:hAnsi="Intel Clear" w:cs="Intel Clear"/>
          <w:b/>
        </w:rPr>
        <w:t xml:space="preserve"> </w:t>
      </w:r>
      <w:r>
        <w:t xml:space="preserve">folder in the Project Explorer on the right and select </w:t>
      </w:r>
      <w:r>
        <w:rPr>
          <w:rFonts w:ascii="Intel Clear" w:eastAsia="Intel Clear" w:hAnsi="Intel Clear" w:cs="Intel Clear"/>
          <w:b/>
        </w:rPr>
        <w:t xml:space="preserve">Run as </w:t>
      </w:r>
      <w:r>
        <w:rPr>
          <w:rFonts w:ascii="Cambria" w:eastAsia="Cambria" w:hAnsi="Cambria" w:cs="Cambria"/>
        </w:rPr>
        <w:t xml:space="preserve">→ </w:t>
      </w:r>
      <w:r>
        <w:rPr>
          <w:rFonts w:ascii="Intel Clear" w:eastAsia="Intel Clear" w:hAnsi="Intel Clear" w:cs="Intel Clear"/>
          <w:b/>
        </w:rPr>
        <w:t xml:space="preserve">Run </w:t>
      </w:r>
      <w:proofErr w:type="spellStart"/>
      <w:r>
        <w:rPr>
          <w:rFonts w:ascii="Intel Clear" w:eastAsia="Intel Clear" w:hAnsi="Intel Clear" w:cs="Intel Clear"/>
          <w:b/>
        </w:rPr>
        <w:t>Nios</w:t>
      </w:r>
      <w:proofErr w:type="spellEnd"/>
      <w:r>
        <w:rPr>
          <w:rFonts w:ascii="Intel Clear" w:eastAsia="Intel Clear" w:hAnsi="Intel Clear" w:cs="Intel Clear"/>
          <w:b/>
        </w:rPr>
        <w:t xml:space="preserve"> II Hardware</w:t>
      </w:r>
      <w:r>
        <w:t xml:space="preserve">. This will run the new C program on the </w:t>
      </w:r>
      <w:proofErr w:type="spellStart"/>
      <w:r>
        <w:t>NiosII</w:t>
      </w:r>
      <w:proofErr w:type="spellEnd"/>
      <w:r>
        <w:t xml:space="preserve"> processor. </w:t>
      </w:r>
      <w:r>
        <w:rPr>
          <w:rFonts w:ascii="Times New Roman" w:hAnsi="Times New Roman"/>
        </w:rPr>
        <w:t xml:space="preserve"> </w:t>
      </w:r>
      <w:r>
        <w:t xml:space="preserve">Now a prompt should appear in the console telling you to enter text. Type something like “Hello World” into the console and press </w:t>
      </w:r>
      <w:r>
        <w:rPr>
          <w:rFonts w:ascii="Intel Clear" w:eastAsia="Intel Clear" w:hAnsi="Intel Clear" w:cs="Intel Clear"/>
          <w:b/>
        </w:rPr>
        <w:t>ENTER</w:t>
      </w:r>
      <w:r>
        <w:t>. The text should appear on the seven-segment display.</w:t>
      </w:r>
    </w:p>
    <w:p w14:paraId="08EDD54B" w14:textId="77777777" w:rsidR="005875A0" w:rsidRDefault="005875A0" w:rsidP="005875A0">
      <w:pPr>
        <w:spacing w:after="267"/>
        <w:ind w:left="262" w:right="1118"/>
      </w:pPr>
      <w:r>
        <w:rPr>
          <w:rFonts w:ascii="Times New Roman" w:hAnsi="Times New Roman"/>
        </w:rPr>
        <w:t xml:space="preserve"> </w:t>
      </w:r>
      <w:r>
        <w:t>You can control the text in the following manner using the two push buttons:</w:t>
      </w:r>
    </w:p>
    <w:p w14:paraId="271C52C6" w14:textId="77777777" w:rsidR="005875A0" w:rsidRDefault="005875A0" w:rsidP="005875A0">
      <w:pPr>
        <w:numPr>
          <w:ilvl w:val="0"/>
          <w:numId w:val="41"/>
        </w:numPr>
        <w:spacing w:before="0" w:after="132" w:line="266" w:lineRule="auto"/>
        <w:ind w:right="1118" w:hanging="185"/>
      </w:pPr>
      <w:r>
        <w:t>Press KEY0 to perform multiple functions. The console outputs the current step.</w:t>
      </w:r>
    </w:p>
    <w:p w14:paraId="04A03612" w14:textId="77777777" w:rsidR="005875A0" w:rsidRDefault="005875A0" w:rsidP="005875A0">
      <w:pPr>
        <w:numPr>
          <w:ilvl w:val="1"/>
          <w:numId w:val="41"/>
        </w:numPr>
        <w:spacing w:before="0" w:after="92" w:line="266" w:lineRule="auto"/>
        <w:ind w:left="1434" w:right="1118" w:hanging="196"/>
      </w:pPr>
      <w:r>
        <w:t>Press to speed up (hold down to speed up more).</w:t>
      </w:r>
    </w:p>
    <w:p w14:paraId="1147169A" w14:textId="77777777" w:rsidR="005875A0" w:rsidRDefault="005875A0" w:rsidP="005875A0">
      <w:pPr>
        <w:numPr>
          <w:ilvl w:val="1"/>
          <w:numId w:val="41"/>
        </w:numPr>
        <w:spacing w:before="0" w:after="92" w:line="266" w:lineRule="auto"/>
        <w:ind w:left="1434" w:right="1118" w:hanging="196"/>
      </w:pPr>
      <w:r>
        <w:t>Press again to speed up more (hold down to speed up more).</w:t>
      </w:r>
    </w:p>
    <w:p w14:paraId="6F3ABF0D" w14:textId="77777777" w:rsidR="005875A0" w:rsidRDefault="005875A0" w:rsidP="005875A0">
      <w:pPr>
        <w:numPr>
          <w:ilvl w:val="1"/>
          <w:numId w:val="41"/>
        </w:numPr>
        <w:spacing w:before="0" w:after="92" w:line="266" w:lineRule="auto"/>
        <w:ind w:left="1434" w:right="1118" w:hanging="196"/>
      </w:pPr>
      <w:r>
        <w:t>Press again to go even faster (might go so fast all LEDs appear on).</w:t>
      </w:r>
    </w:p>
    <w:p w14:paraId="3BC03CE6" w14:textId="77777777" w:rsidR="005875A0" w:rsidRDefault="005875A0" w:rsidP="005875A0">
      <w:pPr>
        <w:numPr>
          <w:ilvl w:val="1"/>
          <w:numId w:val="41"/>
        </w:numPr>
        <w:spacing w:before="0" w:after="92" w:line="266" w:lineRule="auto"/>
        <w:ind w:left="1434" w:right="1118" w:hanging="196"/>
      </w:pPr>
      <w:r>
        <w:t>Press again to slow down.</w:t>
      </w:r>
    </w:p>
    <w:p w14:paraId="58ED220A" w14:textId="77777777" w:rsidR="005875A0" w:rsidRDefault="005875A0" w:rsidP="005875A0">
      <w:pPr>
        <w:numPr>
          <w:ilvl w:val="1"/>
          <w:numId w:val="41"/>
        </w:numPr>
        <w:spacing w:before="0" w:line="343" w:lineRule="auto"/>
        <w:ind w:left="1434" w:right="1118" w:hanging="196"/>
      </w:pPr>
      <w:r>
        <w:t>Press again to change scroll direction (to the right). - Press again to flip letters upside-down.</w:t>
      </w:r>
    </w:p>
    <w:p w14:paraId="1C3FB559" w14:textId="77777777" w:rsidR="005875A0" w:rsidRDefault="005875A0" w:rsidP="005875A0">
      <w:pPr>
        <w:numPr>
          <w:ilvl w:val="1"/>
          <w:numId w:val="41"/>
        </w:numPr>
        <w:spacing w:before="0" w:after="92" w:line="266" w:lineRule="auto"/>
        <w:ind w:left="1434" w:right="1118" w:hanging="196"/>
      </w:pPr>
      <w:r>
        <w:t>Press again to make the letters scroll up (or dance)</w:t>
      </w:r>
    </w:p>
    <w:p w14:paraId="531CD765" w14:textId="77777777" w:rsidR="005875A0" w:rsidRDefault="005875A0" w:rsidP="005875A0">
      <w:pPr>
        <w:numPr>
          <w:ilvl w:val="1"/>
          <w:numId w:val="41"/>
        </w:numPr>
        <w:spacing w:before="0" w:after="92" w:line="266" w:lineRule="auto"/>
        <w:ind w:left="1434" w:right="1118" w:hanging="196"/>
      </w:pPr>
      <w:r>
        <w:t>Press again to make the letters scroll down (or dance)</w:t>
      </w:r>
    </w:p>
    <w:p w14:paraId="14802326" w14:textId="77777777" w:rsidR="005875A0" w:rsidRDefault="005875A0" w:rsidP="005875A0">
      <w:pPr>
        <w:numPr>
          <w:ilvl w:val="1"/>
          <w:numId w:val="41"/>
        </w:numPr>
        <w:spacing w:before="0" w:after="132" w:line="266" w:lineRule="auto"/>
        <w:ind w:left="1434" w:right="1118" w:hanging="196"/>
      </w:pPr>
      <w:r>
        <w:t>Press again, to clear screen</w:t>
      </w:r>
    </w:p>
    <w:p w14:paraId="12D11A09" w14:textId="77777777" w:rsidR="005875A0" w:rsidRDefault="005875A0" w:rsidP="005875A0">
      <w:pPr>
        <w:numPr>
          <w:ilvl w:val="0"/>
          <w:numId w:val="41"/>
        </w:numPr>
        <w:spacing w:before="0" w:after="281" w:line="266" w:lineRule="auto"/>
        <w:ind w:right="1118" w:hanging="185"/>
      </w:pPr>
      <w:r>
        <w:t>Press KEY1 change text. Look at the console for further instructions.</w:t>
      </w:r>
    </w:p>
    <w:p w14:paraId="7AE08BB4" w14:textId="77777777" w:rsidR="005875A0" w:rsidRDefault="005875A0" w:rsidP="005875A0">
      <w:pPr>
        <w:ind w:right="1118"/>
      </w:pPr>
      <w:r>
        <w:t xml:space="preserve">If you are fluent in C, try modifying the program to add functions for some of the other switches. When modifying, or writing your own program, the variable </w:t>
      </w:r>
      <w:proofErr w:type="spellStart"/>
      <w:r>
        <w:t>switch_datain</w:t>
      </w:r>
      <w:proofErr w:type="spellEnd"/>
      <w:r>
        <w:t xml:space="preserve"> is assigned the value of the switches.</w:t>
      </w:r>
    </w:p>
    <w:p w14:paraId="135C80B0" w14:textId="02035D4B" w:rsidR="005875A0" w:rsidRDefault="00B14243" w:rsidP="005875A0">
      <w:pPr>
        <w:pStyle w:val="Heading1"/>
        <w:ind w:left="-5"/>
      </w:pPr>
      <w:bookmarkStart w:id="80" w:name="_Toc78895414"/>
      <w:r>
        <w:t>Lab Summary</w:t>
      </w:r>
      <w:bookmarkEnd w:id="80"/>
    </w:p>
    <w:p w14:paraId="5EC1A2FF" w14:textId="5057287B" w:rsidR="005875A0" w:rsidRDefault="005875A0" w:rsidP="005875A0">
      <w:pPr>
        <w:spacing w:after="343" w:line="259" w:lineRule="auto"/>
        <w:jc w:val="left"/>
      </w:pPr>
    </w:p>
    <w:p w14:paraId="45970048" w14:textId="77777777" w:rsidR="005875A0" w:rsidRDefault="005875A0" w:rsidP="005875A0">
      <w:pPr>
        <w:spacing w:after="291"/>
        <w:ind w:right="1118"/>
      </w:pPr>
      <w:r>
        <w:t>You now have completed the hardware and software sections of this lab. This includes:</w:t>
      </w:r>
    </w:p>
    <w:p w14:paraId="4CF2965C" w14:textId="77777777" w:rsidR="005875A0" w:rsidRDefault="005875A0" w:rsidP="005875A0">
      <w:pPr>
        <w:numPr>
          <w:ilvl w:val="0"/>
          <w:numId w:val="42"/>
        </w:numPr>
        <w:spacing w:before="0" w:after="233" w:line="266" w:lineRule="auto"/>
        <w:ind w:right="1118" w:hanging="185"/>
      </w:pPr>
      <w:r>
        <w:t>Loading the Device Kit pin settings into Quartus.</w:t>
      </w:r>
    </w:p>
    <w:p w14:paraId="117F16D9" w14:textId="77777777" w:rsidR="005875A0" w:rsidRDefault="005875A0" w:rsidP="005875A0">
      <w:pPr>
        <w:numPr>
          <w:ilvl w:val="0"/>
          <w:numId w:val="42"/>
        </w:numPr>
        <w:spacing w:before="0" w:after="233" w:line="266" w:lineRule="auto"/>
        <w:ind w:right="1118" w:hanging="185"/>
      </w:pPr>
      <w:r>
        <w:t xml:space="preserve">Using Platform Designer to build a </w:t>
      </w:r>
      <w:proofErr w:type="spellStart"/>
      <w:r>
        <w:t>Nios</w:t>
      </w:r>
      <w:proofErr w:type="spellEnd"/>
      <w:r>
        <w:t xml:space="preserve"> II based system.</w:t>
      </w:r>
    </w:p>
    <w:p w14:paraId="539C4AFD" w14:textId="77777777" w:rsidR="005875A0" w:rsidRDefault="005875A0" w:rsidP="005875A0">
      <w:pPr>
        <w:numPr>
          <w:ilvl w:val="0"/>
          <w:numId w:val="42"/>
        </w:numPr>
        <w:spacing w:before="0" w:after="233" w:line="266" w:lineRule="auto"/>
        <w:ind w:right="1118" w:hanging="185"/>
      </w:pPr>
      <w:r>
        <w:t xml:space="preserve">Instantiating the Platform Designer component into your </w:t>
      </w:r>
      <w:proofErr w:type="gramStart"/>
      <w:r>
        <w:t>top level</w:t>
      </w:r>
      <w:proofErr w:type="gramEnd"/>
      <w:r>
        <w:t xml:space="preserve"> design.</w:t>
      </w:r>
    </w:p>
    <w:p w14:paraId="2DF5A2AE" w14:textId="77777777" w:rsidR="005875A0" w:rsidRDefault="005875A0" w:rsidP="005875A0">
      <w:pPr>
        <w:numPr>
          <w:ilvl w:val="0"/>
          <w:numId w:val="42"/>
        </w:numPr>
        <w:spacing w:before="0" w:after="233" w:line="266" w:lineRule="auto"/>
        <w:ind w:right="1118" w:hanging="185"/>
      </w:pPr>
      <w:r>
        <w:t xml:space="preserve">Add some connections between push buttons, </w:t>
      </w:r>
      <w:proofErr w:type="gramStart"/>
      <w:r>
        <w:t>switches</w:t>
      </w:r>
      <w:proofErr w:type="gramEnd"/>
      <w:r>
        <w:t xml:space="preserve"> and LEDs.</w:t>
      </w:r>
    </w:p>
    <w:p w14:paraId="436EADB9" w14:textId="77777777" w:rsidR="005875A0" w:rsidRDefault="005875A0" w:rsidP="005875A0">
      <w:pPr>
        <w:numPr>
          <w:ilvl w:val="0"/>
          <w:numId w:val="42"/>
        </w:numPr>
        <w:spacing w:before="0" w:after="233" w:line="266" w:lineRule="auto"/>
        <w:ind w:right="1118" w:hanging="185"/>
      </w:pPr>
      <w:r>
        <w:t>Compiling your hardware.</w:t>
      </w:r>
    </w:p>
    <w:p w14:paraId="080B7B1C" w14:textId="77777777" w:rsidR="005875A0" w:rsidRDefault="005875A0" w:rsidP="005875A0">
      <w:pPr>
        <w:numPr>
          <w:ilvl w:val="0"/>
          <w:numId w:val="42"/>
        </w:numPr>
        <w:spacing w:before="0" w:after="233" w:line="266" w:lineRule="auto"/>
        <w:ind w:right="1118" w:hanging="185"/>
      </w:pPr>
      <w:r>
        <w:t xml:space="preserve">Importing the </w:t>
      </w:r>
      <w:proofErr w:type="spellStart"/>
      <w:r>
        <w:t>Nios</w:t>
      </w:r>
      <w:proofErr w:type="spellEnd"/>
      <w:r>
        <w:t xml:space="preserve"> II based system into the Eclipse Software Build Tools.</w:t>
      </w:r>
    </w:p>
    <w:p w14:paraId="3B7EA00A" w14:textId="77777777" w:rsidR="005875A0" w:rsidRDefault="005875A0" w:rsidP="005875A0">
      <w:pPr>
        <w:numPr>
          <w:ilvl w:val="0"/>
          <w:numId w:val="42"/>
        </w:numPr>
        <w:spacing w:before="0" w:after="233" w:line="266" w:lineRule="auto"/>
        <w:ind w:right="1118" w:hanging="185"/>
      </w:pPr>
      <w:r>
        <w:t>Building a software project.</w:t>
      </w:r>
    </w:p>
    <w:p w14:paraId="03CE6253" w14:textId="77777777" w:rsidR="005875A0" w:rsidRDefault="005875A0" w:rsidP="005875A0">
      <w:pPr>
        <w:numPr>
          <w:ilvl w:val="0"/>
          <w:numId w:val="42"/>
        </w:numPr>
        <w:spacing w:before="0" w:after="233" w:line="266" w:lineRule="auto"/>
        <w:ind w:right="1118" w:hanging="185"/>
      </w:pPr>
      <w:r>
        <w:t>Modifying a software template to perform some simple IO functions.</w:t>
      </w:r>
    </w:p>
    <w:p w14:paraId="1F9EB098" w14:textId="77777777" w:rsidR="005875A0" w:rsidRDefault="005875A0" w:rsidP="005875A0">
      <w:pPr>
        <w:numPr>
          <w:ilvl w:val="0"/>
          <w:numId w:val="42"/>
        </w:numPr>
        <w:spacing w:before="0" w:after="233" w:line="266" w:lineRule="auto"/>
        <w:ind w:right="1118" w:hanging="185"/>
      </w:pPr>
      <w:r>
        <w:t>Compiling your software.</w:t>
      </w:r>
    </w:p>
    <w:p w14:paraId="25E971AA" w14:textId="77777777" w:rsidR="005875A0" w:rsidRDefault="005875A0" w:rsidP="005875A0">
      <w:pPr>
        <w:numPr>
          <w:ilvl w:val="0"/>
          <w:numId w:val="42"/>
        </w:numPr>
        <w:spacing w:before="0" w:after="233" w:line="266" w:lineRule="auto"/>
        <w:ind w:right="1118" w:hanging="185"/>
      </w:pPr>
      <w:r>
        <w:t>Downloading the hardware image into the development kit.</w:t>
      </w:r>
    </w:p>
    <w:p w14:paraId="07BA5450" w14:textId="77777777" w:rsidR="005875A0" w:rsidRDefault="005875A0" w:rsidP="005875A0">
      <w:pPr>
        <w:numPr>
          <w:ilvl w:val="0"/>
          <w:numId w:val="42"/>
        </w:numPr>
        <w:spacing w:before="0" w:after="233" w:line="266" w:lineRule="auto"/>
        <w:ind w:right="1118" w:hanging="185"/>
      </w:pPr>
      <w:r>
        <w:t>Downloading the software executable into the development kits.</w:t>
      </w:r>
    </w:p>
    <w:p w14:paraId="12413477" w14:textId="77777777" w:rsidR="005875A0" w:rsidRDefault="005875A0" w:rsidP="005875A0">
      <w:pPr>
        <w:numPr>
          <w:ilvl w:val="0"/>
          <w:numId w:val="42"/>
        </w:numPr>
        <w:spacing w:before="0" w:after="294" w:line="266" w:lineRule="auto"/>
        <w:ind w:right="1118" w:hanging="185"/>
      </w:pPr>
      <w:r>
        <w:t>Testing the hardware.</w:t>
      </w:r>
    </w:p>
    <w:p w14:paraId="6A8683EF" w14:textId="47400BE2" w:rsidR="00B14243" w:rsidRDefault="005875A0" w:rsidP="005875A0">
      <w:pPr>
        <w:ind w:right="1118"/>
      </w:pPr>
      <w:r>
        <w:t xml:space="preserve">Please visit </w:t>
      </w:r>
      <w:hyperlink r:id="rId84">
        <w:r>
          <w:rPr>
            <w:rFonts w:ascii="Consolas" w:eastAsia="Consolas" w:hAnsi="Consolas" w:cs="Consolas"/>
            <w:color w:val="00AEEF"/>
          </w:rPr>
          <w:t>http://fpgauniversity.intel.com</w:t>
        </w:r>
      </w:hyperlink>
      <w:r>
        <w:rPr>
          <w:rFonts w:ascii="Consolas" w:eastAsia="Consolas" w:hAnsi="Consolas" w:cs="Consolas"/>
          <w:color w:val="00AEEF"/>
        </w:rPr>
        <w:t xml:space="preserve"> </w:t>
      </w:r>
      <w:r>
        <w:t>to discover more embedded systems, NIOS, and software development trainings and reference designs from Intel and our technology partners.</w:t>
      </w:r>
    </w:p>
    <w:p w14:paraId="7F14C686" w14:textId="77777777" w:rsidR="00B14243" w:rsidRDefault="00B14243">
      <w:pPr>
        <w:spacing w:before="0"/>
        <w:jc w:val="left"/>
      </w:pPr>
      <w:r>
        <w:br w:type="page"/>
      </w:r>
    </w:p>
    <w:p w14:paraId="73A2CA83" w14:textId="77777777" w:rsidR="005875A0" w:rsidRDefault="005875A0" w:rsidP="005875A0">
      <w:pPr>
        <w:ind w:right="1118"/>
      </w:pPr>
    </w:p>
    <w:p w14:paraId="0D3146B3" w14:textId="77777777" w:rsidR="005875A0" w:rsidRDefault="005875A0" w:rsidP="005875A0">
      <w:pPr>
        <w:pStyle w:val="Heading2"/>
        <w:spacing w:after="0"/>
        <w:ind w:left="-5"/>
      </w:pPr>
      <w:bookmarkStart w:id="81" w:name="_Toc78889397"/>
      <w:bookmarkStart w:id="82" w:name="_Toc78895415"/>
      <w:r>
        <w:t>Revision History</w:t>
      </w:r>
      <w:bookmarkEnd w:id="81"/>
      <w:bookmarkEnd w:id="82"/>
    </w:p>
    <w:tbl>
      <w:tblPr>
        <w:tblStyle w:val="TableGrid0"/>
        <w:tblW w:w="9270" w:type="dxa"/>
        <w:tblInd w:w="-1354" w:type="dxa"/>
        <w:tblCellMar>
          <w:top w:w="78" w:type="dxa"/>
          <w:left w:w="123" w:type="dxa"/>
          <w:right w:w="102" w:type="dxa"/>
        </w:tblCellMar>
        <w:tblLook w:val="04A0" w:firstRow="1" w:lastRow="0" w:firstColumn="1" w:lastColumn="0" w:noHBand="0" w:noVBand="1"/>
      </w:tblPr>
      <w:tblGrid>
        <w:gridCol w:w="1800"/>
        <w:gridCol w:w="2070"/>
        <w:gridCol w:w="5400"/>
      </w:tblGrid>
      <w:tr w:rsidR="005875A0" w14:paraId="19F61315" w14:textId="77777777" w:rsidTr="00DD336D">
        <w:trPr>
          <w:trHeight w:val="359"/>
        </w:trPr>
        <w:tc>
          <w:tcPr>
            <w:tcW w:w="1800" w:type="dxa"/>
            <w:tcBorders>
              <w:top w:val="single" w:sz="3" w:space="0" w:color="003C71"/>
              <w:left w:val="single" w:sz="3" w:space="0" w:color="003C71"/>
              <w:bottom w:val="single" w:sz="3" w:space="0" w:color="003C71"/>
              <w:right w:val="single" w:sz="3" w:space="0" w:color="003C71"/>
            </w:tcBorders>
            <w:shd w:val="clear" w:color="auto" w:fill="0071C5"/>
          </w:tcPr>
          <w:p w14:paraId="367203A4" w14:textId="77777777" w:rsidR="005875A0" w:rsidRDefault="005875A0" w:rsidP="00985E2F">
            <w:pPr>
              <w:spacing w:line="259" w:lineRule="auto"/>
              <w:jc w:val="left"/>
            </w:pPr>
            <w:r>
              <w:rPr>
                <w:color w:val="FFFFFF"/>
              </w:rPr>
              <w:t>DATE</w:t>
            </w:r>
          </w:p>
        </w:tc>
        <w:tc>
          <w:tcPr>
            <w:tcW w:w="2070" w:type="dxa"/>
            <w:tcBorders>
              <w:top w:val="single" w:sz="3" w:space="0" w:color="003C71"/>
              <w:left w:val="single" w:sz="3" w:space="0" w:color="003C71"/>
              <w:bottom w:val="single" w:sz="3" w:space="0" w:color="003C71"/>
              <w:right w:val="single" w:sz="3" w:space="0" w:color="003C71"/>
            </w:tcBorders>
            <w:shd w:val="clear" w:color="auto" w:fill="0071C5"/>
          </w:tcPr>
          <w:p w14:paraId="4F027069" w14:textId="77777777" w:rsidR="005875A0" w:rsidRDefault="005875A0" w:rsidP="00985E2F">
            <w:pPr>
              <w:spacing w:line="259" w:lineRule="auto"/>
              <w:ind w:left="1"/>
              <w:jc w:val="left"/>
            </w:pPr>
            <w:r>
              <w:rPr>
                <w:color w:val="FFFFFF"/>
              </w:rPr>
              <w:t>NAME</w:t>
            </w:r>
          </w:p>
        </w:tc>
        <w:tc>
          <w:tcPr>
            <w:tcW w:w="5400" w:type="dxa"/>
            <w:tcBorders>
              <w:top w:val="single" w:sz="3" w:space="0" w:color="003C71"/>
              <w:left w:val="single" w:sz="3" w:space="0" w:color="003C71"/>
              <w:bottom w:val="single" w:sz="3" w:space="0" w:color="003C71"/>
              <w:right w:val="single" w:sz="3" w:space="0" w:color="003C71"/>
            </w:tcBorders>
            <w:shd w:val="clear" w:color="auto" w:fill="0071C5"/>
          </w:tcPr>
          <w:p w14:paraId="2B9F5113" w14:textId="77777777" w:rsidR="005875A0" w:rsidRDefault="005875A0" w:rsidP="00985E2F">
            <w:pPr>
              <w:spacing w:line="259" w:lineRule="auto"/>
              <w:ind w:left="1"/>
              <w:jc w:val="left"/>
            </w:pPr>
            <w:r>
              <w:rPr>
                <w:color w:val="FFFFFF"/>
              </w:rPr>
              <w:t>DESCRIPTION</w:t>
            </w:r>
          </w:p>
        </w:tc>
      </w:tr>
      <w:tr w:rsidR="005875A0" w14:paraId="1F9B7D75" w14:textId="77777777" w:rsidTr="00DD336D">
        <w:trPr>
          <w:trHeight w:val="356"/>
        </w:trPr>
        <w:tc>
          <w:tcPr>
            <w:tcW w:w="1800" w:type="dxa"/>
            <w:tcBorders>
              <w:top w:val="single" w:sz="3" w:space="0" w:color="003C71"/>
              <w:left w:val="single" w:sz="3" w:space="0" w:color="003C71"/>
              <w:bottom w:val="nil"/>
              <w:right w:val="single" w:sz="3" w:space="0" w:color="003C71"/>
            </w:tcBorders>
            <w:shd w:val="clear" w:color="auto" w:fill="F4F6F7"/>
          </w:tcPr>
          <w:p w14:paraId="1046C38E" w14:textId="77777777" w:rsidR="005875A0" w:rsidRDefault="005875A0" w:rsidP="00985E2F">
            <w:pPr>
              <w:spacing w:line="259" w:lineRule="auto"/>
              <w:jc w:val="left"/>
            </w:pPr>
            <w:r>
              <w:t>05/01/2015</w:t>
            </w:r>
          </w:p>
        </w:tc>
        <w:tc>
          <w:tcPr>
            <w:tcW w:w="2070" w:type="dxa"/>
            <w:tcBorders>
              <w:top w:val="single" w:sz="3" w:space="0" w:color="003C71"/>
              <w:left w:val="single" w:sz="3" w:space="0" w:color="003C71"/>
              <w:bottom w:val="nil"/>
              <w:right w:val="single" w:sz="3" w:space="0" w:color="003C71"/>
            </w:tcBorders>
            <w:shd w:val="clear" w:color="auto" w:fill="F4F6F7"/>
          </w:tcPr>
          <w:p w14:paraId="05C8D789" w14:textId="77777777" w:rsidR="005875A0" w:rsidRDefault="005875A0" w:rsidP="00985E2F">
            <w:pPr>
              <w:spacing w:line="259" w:lineRule="auto"/>
              <w:ind w:left="1"/>
              <w:jc w:val="left"/>
            </w:pPr>
            <w:r>
              <w:t>L. Landis</w:t>
            </w:r>
          </w:p>
        </w:tc>
        <w:tc>
          <w:tcPr>
            <w:tcW w:w="5400" w:type="dxa"/>
            <w:tcBorders>
              <w:top w:val="single" w:sz="3" w:space="0" w:color="003C71"/>
              <w:left w:val="single" w:sz="3" w:space="0" w:color="003C71"/>
              <w:bottom w:val="nil"/>
              <w:right w:val="single" w:sz="3" w:space="0" w:color="003C71"/>
            </w:tcBorders>
            <w:shd w:val="clear" w:color="auto" w:fill="F4F6F7"/>
          </w:tcPr>
          <w:p w14:paraId="0501580C" w14:textId="77777777" w:rsidR="005875A0" w:rsidRDefault="005875A0" w:rsidP="00985E2F">
            <w:pPr>
              <w:spacing w:line="259" w:lineRule="auto"/>
              <w:ind w:left="1"/>
              <w:jc w:val="left"/>
            </w:pPr>
            <w:r>
              <w:t>Initial release</w:t>
            </w:r>
          </w:p>
        </w:tc>
      </w:tr>
      <w:tr w:rsidR="00DD336D" w14:paraId="543933A8" w14:textId="77777777" w:rsidTr="00DD336D">
        <w:trPr>
          <w:trHeight w:val="356"/>
        </w:trPr>
        <w:tc>
          <w:tcPr>
            <w:tcW w:w="1800" w:type="dxa"/>
            <w:tcBorders>
              <w:top w:val="single" w:sz="3" w:space="0" w:color="003C71"/>
              <w:left w:val="single" w:sz="3" w:space="0" w:color="003C71"/>
              <w:bottom w:val="nil"/>
              <w:right w:val="single" w:sz="3" w:space="0" w:color="003C71"/>
            </w:tcBorders>
            <w:shd w:val="clear" w:color="auto" w:fill="F4F6F7"/>
          </w:tcPr>
          <w:p w14:paraId="07CD39D3" w14:textId="77777777" w:rsidR="00DD336D" w:rsidRDefault="00DD336D" w:rsidP="00985E2F">
            <w:pPr>
              <w:spacing w:line="259" w:lineRule="auto"/>
              <w:jc w:val="left"/>
            </w:pPr>
          </w:p>
        </w:tc>
        <w:tc>
          <w:tcPr>
            <w:tcW w:w="2070" w:type="dxa"/>
            <w:tcBorders>
              <w:top w:val="single" w:sz="3" w:space="0" w:color="003C71"/>
              <w:left w:val="single" w:sz="3" w:space="0" w:color="003C71"/>
              <w:bottom w:val="nil"/>
              <w:right w:val="single" w:sz="3" w:space="0" w:color="003C71"/>
            </w:tcBorders>
            <w:shd w:val="clear" w:color="auto" w:fill="F4F6F7"/>
          </w:tcPr>
          <w:p w14:paraId="67300687" w14:textId="77777777" w:rsidR="00DD336D" w:rsidRDefault="00DD336D" w:rsidP="00985E2F">
            <w:pPr>
              <w:spacing w:line="259" w:lineRule="auto"/>
              <w:ind w:left="1"/>
              <w:jc w:val="left"/>
            </w:pPr>
          </w:p>
        </w:tc>
        <w:tc>
          <w:tcPr>
            <w:tcW w:w="5400" w:type="dxa"/>
            <w:tcBorders>
              <w:top w:val="single" w:sz="3" w:space="0" w:color="003C71"/>
              <w:left w:val="single" w:sz="3" w:space="0" w:color="003C71"/>
              <w:bottom w:val="nil"/>
              <w:right w:val="single" w:sz="3" w:space="0" w:color="003C71"/>
            </w:tcBorders>
            <w:shd w:val="clear" w:color="auto" w:fill="F4F6F7"/>
          </w:tcPr>
          <w:p w14:paraId="38774FB2" w14:textId="77777777" w:rsidR="00DD336D" w:rsidRDefault="00DD336D" w:rsidP="00985E2F">
            <w:pPr>
              <w:spacing w:line="259" w:lineRule="auto"/>
              <w:ind w:left="1"/>
              <w:jc w:val="left"/>
            </w:pPr>
          </w:p>
        </w:tc>
      </w:tr>
      <w:tr w:rsidR="005875A0" w14:paraId="62575715" w14:textId="77777777" w:rsidTr="00DD336D">
        <w:trPr>
          <w:trHeight w:val="352"/>
        </w:trPr>
        <w:tc>
          <w:tcPr>
            <w:tcW w:w="1800" w:type="dxa"/>
            <w:tcBorders>
              <w:top w:val="nil"/>
              <w:left w:val="single" w:sz="3" w:space="0" w:color="003C71"/>
              <w:bottom w:val="nil"/>
              <w:right w:val="single" w:sz="3" w:space="0" w:color="003C71"/>
            </w:tcBorders>
          </w:tcPr>
          <w:p w14:paraId="2B28B4B7" w14:textId="77777777" w:rsidR="005875A0" w:rsidRDefault="005875A0" w:rsidP="00985E2F">
            <w:pPr>
              <w:spacing w:line="259" w:lineRule="auto"/>
              <w:jc w:val="left"/>
            </w:pPr>
            <w:r>
              <w:t>06/02/2015</w:t>
            </w:r>
          </w:p>
        </w:tc>
        <w:tc>
          <w:tcPr>
            <w:tcW w:w="2070" w:type="dxa"/>
            <w:tcBorders>
              <w:top w:val="nil"/>
              <w:left w:val="single" w:sz="3" w:space="0" w:color="003C71"/>
              <w:bottom w:val="nil"/>
              <w:right w:val="single" w:sz="3" w:space="0" w:color="003C71"/>
            </w:tcBorders>
          </w:tcPr>
          <w:p w14:paraId="53A9A7B2" w14:textId="77777777" w:rsidR="005875A0" w:rsidRDefault="005875A0" w:rsidP="00985E2F">
            <w:pPr>
              <w:spacing w:line="259" w:lineRule="auto"/>
              <w:ind w:left="1"/>
              <w:jc w:val="left"/>
            </w:pPr>
            <w:r>
              <w:t>L. Landis</w:t>
            </w:r>
          </w:p>
        </w:tc>
        <w:tc>
          <w:tcPr>
            <w:tcW w:w="5400" w:type="dxa"/>
            <w:tcBorders>
              <w:top w:val="nil"/>
              <w:left w:val="single" w:sz="3" w:space="0" w:color="003C71"/>
              <w:bottom w:val="nil"/>
              <w:right w:val="single" w:sz="3" w:space="0" w:color="003C71"/>
            </w:tcBorders>
          </w:tcPr>
          <w:p w14:paraId="2E9341FD" w14:textId="77777777" w:rsidR="005875A0" w:rsidRDefault="005875A0" w:rsidP="00985E2F">
            <w:pPr>
              <w:spacing w:line="259" w:lineRule="auto"/>
              <w:ind w:left="1"/>
              <w:jc w:val="left"/>
            </w:pPr>
            <w:r>
              <w:t xml:space="preserve">Added </w:t>
            </w:r>
            <w:proofErr w:type="spellStart"/>
            <w:r>
              <w:t>BeMicro</w:t>
            </w:r>
            <w:proofErr w:type="spellEnd"/>
          </w:p>
        </w:tc>
      </w:tr>
      <w:tr w:rsidR="005875A0" w14:paraId="328B04EC"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4BB4A81B" w14:textId="77777777" w:rsidR="005875A0" w:rsidRDefault="005875A0" w:rsidP="00985E2F">
            <w:pPr>
              <w:spacing w:line="259" w:lineRule="auto"/>
              <w:jc w:val="left"/>
            </w:pPr>
            <w:r>
              <w:t>11/30/2015</w:t>
            </w:r>
          </w:p>
        </w:tc>
        <w:tc>
          <w:tcPr>
            <w:tcW w:w="2070" w:type="dxa"/>
            <w:tcBorders>
              <w:top w:val="nil"/>
              <w:left w:val="single" w:sz="3" w:space="0" w:color="003C71"/>
              <w:bottom w:val="nil"/>
              <w:right w:val="single" w:sz="3" w:space="0" w:color="003C71"/>
            </w:tcBorders>
            <w:shd w:val="clear" w:color="auto" w:fill="F4F6F7"/>
          </w:tcPr>
          <w:p w14:paraId="6CA1E7BA" w14:textId="77777777" w:rsidR="005875A0" w:rsidRDefault="005875A0" w:rsidP="00985E2F">
            <w:pPr>
              <w:spacing w:line="259" w:lineRule="auto"/>
              <w:ind w:left="1"/>
              <w:jc w:val="left"/>
            </w:pPr>
            <w:r>
              <w:t>I. Rush</w:t>
            </w:r>
          </w:p>
        </w:tc>
        <w:tc>
          <w:tcPr>
            <w:tcW w:w="5400" w:type="dxa"/>
            <w:tcBorders>
              <w:top w:val="nil"/>
              <w:left w:val="single" w:sz="3" w:space="0" w:color="003C71"/>
              <w:bottom w:val="nil"/>
              <w:right w:val="single" w:sz="3" w:space="0" w:color="003C71"/>
            </w:tcBorders>
            <w:shd w:val="clear" w:color="auto" w:fill="F4F6F7"/>
          </w:tcPr>
          <w:p w14:paraId="1A43B532" w14:textId="77777777" w:rsidR="005875A0" w:rsidRDefault="005875A0" w:rsidP="00985E2F">
            <w:pPr>
              <w:spacing w:line="259" w:lineRule="auto"/>
              <w:ind w:left="1"/>
              <w:jc w:val="left"/>
            </w:pPr>
            <w:r>
              <w:t xml:space="preserve">Added CVE </w:t>
            </w:r>
            <w:proofErr w:type="spellStart"/>
            <w:r>
              <w:t>DevKit</w:t>
            </w:r>
            <w:proofErr w:type="spellEnd"/>
          </w:p>
        </w:tc>
      </w:tr>
      <w:tr w:rsidR="005875A0" w14:paraId="2331A8A0" w14:textId="77777777" w:rsidTr="00DD336D">
        <w:trPr>
          <w:trHeight w:val="352"/>
        </w:trPr>
        <w:tc>
          <w:tcPr>
            <w:tcW w:w="1800" w:type="dxa"/>
            <w:tcBorders>
              <w:top w:val="nil"/>
              <w:left w:val="single" w:sz="3" w:space="0" w:color="003C71"/>
              <w:bottom w:val="nil"/>
              <w:right w:val="single" w:sz="3" w:space="0" w:color="003C71"/>
            </w:tcBorders>
            <w:shd w:val="clear" w:color="auto" w:fill="FFFFFF"/>
          </w:tcPr>
          <w:p w14:paraId="1A48AFB2" w14:textId="77777777" w:rsidR="005875A0" w:rsidRDefault="005875A0" w:rsidP="00985E2F">
            <w:pPr>
              <w:spacing w:line="259" w:lineRule="auto"/>
              <w:jc w:val="left"/>
            </w:pPr>
            <w:r>
              <w:t>12/02/2015</w:t>
            </w:r>
          </w:p>
        </w:tc>
        <w:tc>
          <w:tcPr>
            <w:tcW w:w="2070" w:type="dxa"/>
            <w:tcBorders>
              <w:top w:val="nil"/>
              <w:left w:val="single" w:sz="3" w:space="0" w:color="003C71"/>
              <w:bottom w:val="nil"/>
              <w:right w:val="single" w:sz="3" w:space="0" w:color="003C71"/>
            </w:tcBorders>
            <w:shd w:val="clear" w:color="auto" w:fill="FFFFFF"/>
          </w:tcPr>
          <w:p w14:paraId="718910F5" w14:textId="77777777" w:rsidR="005875A0" w:rsidRDefault="005875A0" w:rsidP="00985E2F">
            <w:pPr>
              <w:spacing w:line="259" w:lineRule="auto"/>
              <w:ind w:left="1"/>
              <w:jc w:val="left"/>
            </w:pPr>
            <w:r>
              <w:t>S. Meer</w:t>
            </w:r>
          </w:p>
        </w:tc>
        <w:tc>
          <w:tcPr>
            <w:tcW w:w="5400" w:type="dxa"/>
            <w:tcBorders>
              <w:top w:val="nil"/>
              <w:left w:val="single" w:sz="3" w:space="0" w:color="003C71"/>
              <w:bottom w:val="nil"/>
              <w:right w:val="single" w:sz="3" w:space="0" w:color="003C71"/>
            </w:tcBorders>
            <w:shd w:val="clear" w:color="auto" w:fill="FFFFFF"/>
          </w:tcPr>
          <w:p w14:paraId="325C8A48" w14:textId="77777777" w:rsidR="005875A0" w:rsidRDefault="005875A0" w:rsidP="00985E2F">
            <w:pPr>
              <w:spacing w:line="259" w:lineRule="auto"/>
              <w:ind w:left="1"/>
              <w:jc w:val="left"/>
            </w:pPr>
            <w:r>
              <w:t>Consolidated sections</w:t>
            </w:r>
          </w:p>
        </w:tc>
      </w:tr>
      <w:tr w:rsidR="005875A0" w14:paraId="63B6C43C"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431ECC01" w14:textId="77777777" w:rsidR="005875A0" w:rsidRDefault="005875A0" w:rsidP="00985E2F">
            <w:pPr>
              <w:spacing w:line="259" w:lineRule="auto"/>
              <w:jc w:val="left"/>
            </w:pPr>
            <w:r>
              <w:t>12/04/2015</w:t>
            </w:r>
          </w:p>
        </w:tc>
        <w:tc>
          <w:tcPr>
            <w:tcW w:w="2070" w:type="dxa"/>
            <w:tcBorders>
              <w:top w:val="nil"/>
              <w:left w:val="single" w:sz="3" w:space="0" w:color="003C71"/>
              <w:bottom w:val="nil"/>
              <w:right w:val="single" w:sz="3" w:space="0" w:color="003C71"/>
            </w:tcBorders>
            <w:shd w:val="clear" w:color="auto" w:fill="F4F6F7"/>
          </w:tcPr>
          <w:p w14:paraId="0F851FF4" w14:textId="77777777" w:rsidR="005875A0" w:rsidRDefault="005875A0" w:rsidP="00985E2F">
            <w:pPr>
              <w:spacing w:line="259" w:lineRule="auto"/>
              <w:ind w:left="1"/>
              <w:jc w:val="left"/>
            </w:pPr>
            <w:r>
              <w:t>I. Rush</w:t>
            </w:r>
          </w:p>
        </w:tc>
        <w:tc>
          <w:tcPr>
            <w:tcW w:w="5400" w:type="dxa"/>
            <w:tcBorders>
              <w:top w:val="nil"/>
              <w:left w:val="single" w:sz="3" w:space="0" w:color="003C71"/>
              <w:bottom w:val="nil"/>
              <w:right w:val="single" w:sz="3" w:space="0" w:color="003C71"/>
            </w:tcBorders>
            <w:shd w:val="clear" w:color="auto" w:fill="F4F6F7"/>
          </w:tcPr>
          <w:p w14:paraId="0127821A" w14:textId="77777777" w:rsidR="005875A0" w:rsidRDefault="005875A0" w:rsidP="00985E2F">
            <w:pPr>
              <w:spacing w:line="259" w:lineRule="auto"/>
              <w:ind w:left="1"/>
              <w:jc w:val="left"/>
            </w:pPr>
            <w:r>
              <w:t>Updated pinout table</w:t>
            </w:r>
          </w:p>
        </w:tc>
      </w:tr>
      <w:tr w:rsidR="005875A0" w14:paraId="5FE99A0F" w14:textId="77777777" w:rsidTr="00DD336D">
        <w:trPr>
          <w:trHeight w:val="352"/>
        </w:trPr>
        <w:tc>
          <w:tcPr>
            <w:tcW w:w="1800" w:type="dxa"/>
            <w:tcBorders>
              <w:top w:val="nil"/>
              <w:left w:val="single" w:sz="3" w:space="0" w:color="003C71"/>
              <w:bottom w:val="nil"/>
              <w:right w:val="single" w:sz="3" w:space="0" w:color="003C71"/>
            </w:tcBorders>
          </w:tcPr>
          <w:p w14:paraId="759312C1" w14:textId="77777777" w:rsidR="005875A0" w:rsidRDefault="005875A0" w:rsidP="00985E2F">
            <w:pPr>
              <w:spacing w:line="259" w:lineRule="auto"/>
              <w:jc w:val="left"/>
            </w:pPr>
            <w:r>
              <w:t>03/18/2016</w:t>
            </w:r>
          </w:p>
        </w:tc>
        <w:tc>
          <w:tcPr>
            <w:tcW w:w="2070" w:type="dxa"/>
            <w:tcBorders>
              <w:top w:val="nil"/>
              <w:left w:val="single" w:sz="3" w:space="0" w:color="003C71"/>
              <w:bottom w:val="nil"/>
              <w:right w:val="single" w:sz="3" w:space="0" w:color="003C71"/>
            </w:tcBorders>
          </w:tcPr>
          <w:p w14:paraId="26435D11" w14:textId="77777777" w:rsidR="005875A0" w:rsidRDefault="005875A0" w:rsidP="00985E2F">
            <w:pPr>
              <w:spacing w:line="259" w:lineRule="auto"/>
              <w:ind w:left="1"/>
              <w:jc w:val="left"/>
            </w:pPr>
            <w:r>
              <w:t>K. Kita</w:t>
            </w:r>
          </w:p>
        </w:tc>
        <w:tc>
          <w:tcPr>
            <w:tcW w:w="5400" w:type="dxa"/>
            <w:tcBorders>
              <w:top w:val="nil"/>
              <w:left w:val="single" w:sz="3" w:space="0" w:color="003C71"/>
              <w:bottom w:val="nil"/>
              <w:right w:val="single" w:sz="3" w:space="0" w:color="003C71"/>
            </w:tcBorders>
          </w:tcPr>
          <w:p w14:paraId="01561ED6" w14:textId="77777777" w:rsidR="005875A0" w:rsidRDefault="005875A0" w:rsidP="00985E2F">
            <w:pPr>
              <w:spacing w:line="259" w:lineRule="auto"/>
              <w:ind w:left="1"/>
              <w:jc w:val="left"/>
            </w:pPr>
            <w:r>
              <w:t>Separated lab by board</w:t>
            </w:r>
          </w:p>
        </w:tc>
      </w:tr>
      <w:tr w:rsidR="005875A0" w14:paraId="2F314130"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1FC812A2" w14:textId="77777777" w:rsidR="005875A0" w:rsidRDefault="005875A0" w:rsidP="00985E2F">
            <w:pPr>
              <w:spacing w:line="259" w:lineRule="auto"/>
              <w:jc w:val="left"/>
            </w:pPr>
            <w:r>
              <w:t>05/10/2016</w:t>
            </w:r>
          </w:p>
        </w:tc>
        <w:tc>
          <w:tcPr>
            <w:tcW w:w="2070" w:type="dxa"/>
            <w:tcBorders>
              <w:top w:val="nil"/>
              <w:left w:val="single" w:sz="3" w:space="0" w:color="003C71"/>
              <w:bottom w:val="nil"/>
              <w:right w:val="single" w:sz="3" w:space="0" w:color="003C71"/>
            </w:tcBorders>
            <w:shd w:val="clear" w:color="auto" w:fill="F4F6F7"/>
          </w:tcPr>
          <w:p w14:paraId="597FA658" w14:textId="77777777" w:rsidR="005875A0" w:rsidRDefault="005875A0" w:rsidP="00985E2F">
            <w:pPr>
              <w:spacing w:line="259" w:lineRule="auto"/>
              <w:ind w:left="1"/>
              <w:jc w:val="left"/>
            </w:pPr>
            <w:r>
              <w:t>J. Xia</w:t>
            </w:r>
          </w:p>
        </w:tc>
        <w:tc>
          <w:tcPr>
            <w:tcW w:w="5400" w:type="dxa"/>
            <w:tcBorders>
              <w:top w:val="nil"/>
              <w:left w:val="single" w:sz="3" w:space="0" w:color="003C71"/>
              <w:bottom w:val="nil"/>
              <w:right w:val="single" w:sz="3" w:space="0" w:color="003C71"/>
            </w:tcBorders>
            <w:shd w:val="clear" w:color="auto" w:fill="F4F6F7"/>
          </w:tcPr>
          <w:p w14:paraId="111D617A" w14:textId="77777777" w:rsidR="005875A0" w:rsidRDefault="005875A0" w:rsidP="00985E2F">
            <w:pPr>
              <w:spacing w:line="259" w:lineRule="auto"/>
              <w:ind w:left="1"/>
              <w:jc w:val="left"/>
            </w:pPr>
            <w:r>
              <w:t>Revised for university workshops</w:t>
            </w:r>
          </w:p>
        </w:tc>
      </w:tr>
      <w:tr w:rsidR="005875A0" w14:paraId="7B3BFA92" w14:textId="77777777" w:rsidTr="00DD336D">
        <w:trPr>
          <w:trHeight w:val="352"/>
        </w:trPr>
        <w:tc>
          <w:tcPr>
            <w:tcW w:w="1800" w:type="dxa"/>
            <w:tcBorders>
              <w:top w:val="nil"/>
              <w:left w:val="single" w:sz="3" w:space="0" w:color="003C71"/>
              <w:bottom w:val="nil"/>
              <w:right w:val="single" w:sz="3" w:space="0" w:color="003C71"/>
            </w:tcBorders>
            <w:shd w:val="clear" w:color="auto" w:fill="FFFFFF"/>
          </w:tcPr>
          <w:p w14:paraId="0F9EAD4D" w14:textId="77777777" w:rsidR="005875A0" w:rsidRDefault="005875A0" w:rsidP="00985E2F">
            <w:pPr>
              <w:spacing w:line="259" w:lineRule="auto"/>
              <w:jc w:val="left"/>
            </w:pPr>
            <w:r>
              <w:t>06/06/2016</w:t>
            </w:r>
          </w:p>
        </w:tc>
        <w:tc>
          <w:tcPr>
            <w:tcW w:w="2070" w:type="dxa"/>
            <w:tcBorders>
              <w:top w:val="nil"/>
              <w:left w:val="single" w:sz="3" w:space="0" w:color="003C71"/>
              <w:bottom w:val="nil"/>
              <w:right w:val="single" w:sz="3" w:space="0" w:color="003C71"/>
            </w:tcBorders>
            <w:shd w:val="clear" w:color="auto" w:fill="FFFFFF"/>
          </w:tcPr>
          <w:p w14:paraId="556B14CD" w14:textId="77777777" w:rsidR="005875A0" w:rsidRDefault="005875A0" w:rsidP="00985E2F">
            <w:pPr>
              <w:spacing w:line="259" w:lineRule="auto"/>
              <w:ind w:left="1"/>
              <w:jc w:val="left"/>
            </w:pPr>
            <w:r>
              <w:t>P. Mayer</w:t>
            </w:r>
          </w:p>
        </w:tc>
        <w:tc>
          <w:tcPr>
            <w:tcW w:w="5400" w:type="dxa"/>
            <w:tcBorders>
              <w:top w:val="nil"/>
              <w:left w:val="single" w:sz="3" w:space="0" w:color="003C71"/>
              <w:bottom w:val="nil"/>
              <w:right w:val="single" w:sz="3" w:space="0" w:color="003C71"/>
            </w:tcBorders>
            <w:shd w:val="clear" w:color="auto" w:fill="FFFFFF"/>
          </w:tcPr>
          <w:p w14:paraId="0809CE4C" w14:textId="77777777" w:rsidR="005875A0" w:rsidRDefault="005875A0" w:rsidP="00985E2F">
            <w:pPr>
              <w:spacing w:line="259" w:lineRule="auto"/>
              <w:ind w:left="1"/>
              <w:jc w:val="left"/>
            </w:pPr>
            <w:r>
              <w:t>Added scrolling text</w:t>
            </w:r>
          </w:p>
        </w:tc>
      </w:tr>
      <w:tr w:rsidR="005875A0" w14:paraId="1C08F9DD"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47089F63" w14:textId="77777777" w:rsidR="005875A0" w:rsidRDefault="005875A0" w:rsidP="00985E2F">
            <w:pPr>
              <w:spacing w:line="259" w:lineRule="auto"/>
              <w:jc w:val="left"/>
            </w:pPr>
            <w:r>
              <w:t>03/23/2017</w:t>
            </w:r>
          </w:p>
        </w:tc>
        <w:tc>
          <w:tcPr>
            <w:tcW w:w="2070" w:type="dxa"/>
            <w:tcBorders>
              <w:top w:val="nil"/>
              <w:left w:val="single" w:sz="3" w:space="0" w:color="003C71"/>
              <w:bottom w:val="nil"/>
              <w:right w:val="single" w:sz="3" w:space="0" w:color="003C71"/>
            </w:tcBorders>
            <w:shd w:val="clear" w:color="auto" w:fill="F4F6F7"/>
          </w:tcPr>
          <w:p w14:paraId="30D7659E" w14:textId="77777777" w:rsidR="005875A0" w:rsidRDefault="005875A0" w:rsidP="00985E2F">
            <w:pPr>
              <w:spacing w:line="259" w:lineRule="auto"/>
              <w:ind w:left="1"/>
              <w:jc w:val="left"/>
            </w:pPr>
            <w:r>
              <w:t>A. Weinstein</w:t>
            </w:r>
          </w:p>
        </w:tc>
        <w:tc>
          <w:tcPr>
            <w:tcW w:w="5400" w:type="dxa"/>
            <w:tcBorders>
              <w:top w:val="nil"/>
              <w:left w:val="single" w:sz="3" w:space="0" w:color="003C71"/>
              <w:bottom w:val="nil"/>
              <w:right w:val="single" w:sz="3" w:space="0" w:color="003C71"/>
            </w:tcBorders>
            <w:shd w:val="clear" w:color="auto" w:fill="F4F6F7"/>
          </w:tcPr>
          <w:p w14:paraId="52623145" w14:textId="77777777" w:rsidR="005875A0" w:rsidRDefault="005875A0" w:rsidP="00985E2F">
            <w:pPr>
              <w:spacing w:line="259" w:lineRule="auto"/>
              <w:ind w:left="1"/>
              <w:jc w:val="left"/>
            </w:pPr>
            <w:r>
              <w:t>USB blaster installation</w:t>
            </w:r>
          </w:p>
        </w:tc>
      </w:tr>
      <w:tr w:rsidR="005875A0" w14:paraId="2CE6832E" w14:textId="77777777" w:rsidTr="00DD336D">
        <w:trPr>
          <w:trHeight w:val="352"/>
        </w:trPr>
        <w:tc>
          <w:tcPr>
            <w:tcW w:w="1800" w:type="dxa"/>
            <w:tcBorders>
              <w:top w:val="nil"/>
              <w:left w:val="single" w:sz="3" w:space="0" w:color="003C71"/>
              <w:bottom w:val="nil"/>
              <w:right w:val="single" w:sz="3" w:space="0" w:color="003C71"/>
            </w:tcBorders>
            <w:shd w:val="clear" w:color="auto" w:fill="FFFFFF"/>
          </w:tcPr>
          <w:p w14:paraId="1F6645F0" w14:textId="77777777" w:rsidR="005875A0" w:rsidRDefault="005875A0" w:rsidP="00985E2F">
            <w:pPr>
              <w:spacing w:line="259" w:lineRule="auto"/>
              <w:jc w:val="left"/>
            </w:pPr>
            <w:r>
              <w:t>04/03/2017</w:t>
            </w:r>
          </w:p>
        </w:tc>
        <w:tc>
          <w:tcPr>
            <w:tcW w:w="2070" w:type="dxa"/>
            <w:tcBorders>
              <w:top w:val="nil"/>
              <w:left w:val="single" w:sz="3" w:space="0" w:color="003C71"/>
              <w:bottom w:val="nil"/>
              <w:right w:val="single" w:sz="3" w:space="0" w:color="003C71"/>
            </w:tcBorders>
            <w:shd w:val="clear" w:color="auto" w:fill="FFFFFF"/>
          </w:tcPr>
          <w:p w14:paraId="3195D9EF" w14:textId="77777777" w:rsidR="005875A0" w:rsidRDefault="005875A0" w:rsidP="00985E2F">
            <w:pPr>
              <w:spacing w:line="259" w:lineRule="auto"/>
              <w:ind w:left="1"/>
              <w:jc w:val="left"/>
            </w:pPr>
            <w:r>
              <w:t>A. Weinstein</w:t>
            </w:r>
          </w:p>
        </w:tc>
        <w:tc>
          <w:tcPr>
            <w:tcW w:w="5400" w:type="dxa"/>
            <w:tcBorders>
              <w:top w:val="nil"/>
              <w:left w:val="single" w:sz="3" w:space="0" w:color="003C71"/>
              <w:bottom w:val="nil"/>
              <w:right w:val="single" w:sz="3" w:space="0" w:color="003C71"/>
            </w:tcBorders>
            <w:shd w:val="clear" w:color="auto" w:fill="FFFFFF"/>
          </w:tcPr>
          <w:p w14:paraId="5CD6862E" w14:textId="77777777" w:rsidR="005875A0" w:rsidRDefault="005875A0" w:rsidP="00985E2F">
            <w:pPr>
              <w:spacing w:line="259" w:lineRule="auto"/>
              <w:ind w:left="1"/>
              <w:jc w:val="left"/>
            </w:pPr>
            <w:r>
              <w:t xml:space="preserve">Added CVGX </w:t>
            </w:r>
            <w:proofErr w:type="spellStart"/>
            <w:r>
              <w:t>DevKit</w:t>
            </w:r>
            <w:proofErr w:type="spellEnd"/>
          </w:p>
        </w:tc>
      </w:tr>
      <w:tr w:rsidR="005875A0" w14:paraId="5FFDBA3F"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224347D7" w14:textId="77777777" w:rsidR="005875A0" w:rsidRDefault="005875A0" w:rsidP="00985E2F">
            <w:pPr>
              <w:spacing w:line="259" w:lineRule="auto"/>
              <w:jc w:val="left"/>
            </w:pPr>
            <w:r>
              <w:t>04/18/2017</w:t>
            </w:r>
          </w:p>
        </w:tc>
        <w:tc>
          <w:tcPr>
            <w:tcW w:w="2070" w:type="dxa"/>
            <w:tcBorders>
              <w:top w:val="nil"/>
              <w:left w:val="single" w:sz="3" w:space="0" w:color="003C71"/>
              <w:bottom w:val="nil"/>
              <w:right w:val="single" w:sz="3" w:space="0" w:color="003C71"/>
            </w:tcBorders>
            <w:shd w:val="clear" w:color="auto" w:fill="F4F6F7"/>
          </w:tcPr>
          <w:p w14:paraId="0A27CB91" w14:textId="77777777" w:rsidR="005875A0" w:rsidRDefault="005875A0" w:rsidP="00985E2F">
            <w:pPr>
              <w:spacing w:line="259" w:lineRule="auto"/>
              <w:ind w:left="1"/>
              <w:jc w:val="left"/>
            </w:pPr>
            <w:r>
              <w:t>A. Weinstein</w:t>
            </w:r>
          </w:p>
        </w:tc>
        <w:tc>
          <w:tcPr>
            <w:tcW w:w="5400" w:type="dxa"/>
            <w:tcBorders>
              <w:top w:val="nil"/>
              <w:left w:val="single" w:sz="3" w:space="0" w:color="003C71"/>
              <w:bottom w:val="nil"/>
              <w:right w:val="single" w:sz="3" w:space="0" w:color="003C71"/>
            </w:tcBorders>
            <w:shd w:val="clear" w:color="auto" w:fill="F4F6F7"/>
          </w:tcPr>
          <w:p w14:paraId="33B91F97" w14:textId="77777777" w:rsidR="005875A0" w:rsidRDefault="005875A0" w:rsidP="00985E2F">
            <w:pPr>
              <w:spacing w:line="259" w:lineRule="auto"/>
              <w:ind w:left="1"/>
              <w:jc w:val="left"/>
            </w:pPr>
            <w:r>
              <w:t>Updated .</w:t>
            </w:r>
            <w:proofErr w:type="spellStart"/>
            <w:r>
              <w:t>qar</w:t>
            </w:r>
            <w:proofErr w:type="spellEnd"/>
            <w:r>
              <w:t xml:space="preserve"> files</w:t>
            </w:r>
          </w:p>
        </w:tc>
      </w:tr>
      <w:tr w:rsidR="005875A0" w14:paraId="2428180C" w14:textId="77777777" w:rsidTr="00DD336D">
        <w:trPr>
          <w:trHeight w:val="352"/>
        </w:trPr>
        <w:tc>
          <w:tcPr>
            <w:tcW w:w="1800" w:type="dxa"/>
            <w:tcBorders>
              <w:top w:val="nil"/>
              <w:left w:val="single" w:sz="3" w:space="0" w:color="003C71"/>
              <w:bottom w:val="nil"/>
              <w:right w:val="single" w:sz="3" w:space="0" w:color="003C71"/>
            </w:tcBorders>
            <w:shd w:val="clear" w:color="auto" w:fill="FFFFFF"/>
          </w:tcPr>
          <w:p w14:paraId="23DEED49" w14:textId="77777777" w:rsidR="005875A0" w:rsidRDefault="005875A0" w:rsidP="00985E2F">
            <w:pPr>
              <w:spacing w:line="259" w:lineRule="auto"/>
              <w:jc w:val="left"/>
            </w:pPr>
            <w:r>
              <w:t>10/23/2017</w:t>
            </w:r>
          </w:p>
        </w:tc>
        <w:tc>
          <w:tcPr>
            <w:tcW w:w="2070" w:type="dxa"/>
            <w:tcBorders>
              <w:top w:val="nil"/>
              <w:left w:val="single" w:sz="3" w:space="0" w:color="003C71"/>
              <w:bottom w:val="nil"/>
              <w:right w:val="single" w:sz="3" w:space="0" w:color="003C71"/>
            </w:tcBorders>
            <w:shd w:val="clear" w:color="auto" w:fill="FFFFFF"/>
          </w:tcPr>
          <w:p w14:paraId="3A41E0A9" w14:textId="77777777" w:rsidR="005875A0" w:rsidRDefault="005875A0" w:rsidP="00985E2F">
            <w:pPr>
              <w:spacing w:line="259" w:lineRule="auto"/>
              <w:ind w:left="1"/>
              <w:jc w:val="left"/>
            </w:pPr>
            <w:r>
              <w:t>D. Henderson</w:t>
            </w:r>
          </w:p>
        </w:tc>
        <w:tc>
          <w:tcPr>
            <w:tcW w:w="5400" w:type="dxa"/>
            <w:tcBorders>
              <w:top w:val="nil"/>
              <w:left w:val="single" w:sz="3" w:space="0" w:color="003C71"/>
              <w:bottom w:val="nil"/>
              <w:right w:val="single" w:sz="3" w:space="0" w:color="003C71"/>
            </w:tcBorders>
            <w:shd w:val="clear" w:color="auto" w:fill="FFFFFF"/>
          </w:tcPr>
          <w:p w14:paraId="0C5496C1" w14:textId="77777777" w:rsidR="005875A0" w:rsidRDefault="005875A0" w:rsidP="00985E2F">
            <w:pPr>
              <w:spacing w:line="259" w:lineRule="auto"/>
              <w:ind w:left="1"/>
              <w:jc w:val="left"/>
            </w:pPr>
            <w:r>
              <w:t>Port to DE10-Lite</w:t>
            </w:r>
          </w:p>
        </w:tc>
      </w:tr>
      <w:tr w:rsidR="005875A0" w14:paraId="04DDF6D3" w14:textId="77777777" w:rsidTr="00DD336D">
        <w:trPr>
          <w:trHeight w:val="352"/>
        </w:trPr>
        <w:tc>
          <w:tcPr>
            <w:tcW w:w="1800" w:type="dxa"/>
            <w:tcBorders>
              <w:top w:val="nil"/>
              <w:left w:val="single" w:sz="3" w:space="0" w:color="003C71"/>
              <w:bottom w:val="nil"/>
              <w:right w:val="single" w:sz="3" w:space="0" w:color="003C71"/>
            </w:tcBorders>
            <w:shd w:val="clear" w:color="auto" w:fill="F4F6F7"/>
          </w:tcPr>
          <w:p w14:paraId="312F4519" w14:textId="77777777" w:rsidR="005875A0" w:rsidRDefault="005875A0" w:rsidP="00985E2F">
            <w:pPr>
              <w:spacing w:line="259" w:lineRule="auto"/>
              <w:jc w:val="left"/>
            </w:pPr>
            <w:r>
              <w:t>02/15/2018</w:t>
            </w:r>
          </w:p>
        </w:tc>
        <w:tc>
          <w:tcPr>
            <w:tcW w:w="2070" w:type="dxa"/>
            <w:tcBorders>
              <w:top w:val="nil"/>
              <w:left w:val="single" w:sz="3" w:space="0" w:color="003C71"/>
              <w:bottom w:val="nil"/>
              <w:right w:val="single" w:sz="3" w:space="0" w:color="003C71"/>
            </w:tcBorders>
            <w:shd w:val="clear" w:color="auto" w:fill="F4F6F7"/>
          </w:tcPr>
          <w:p w14:paraId="7D7AA785" w14:textId="77777777" w:rsidR="005875A0" w:rsidRDefault="005875A0" w:rsidP="00985E2F">
            <w:pPr>
              <w:spacing w:line="259" w:lineRule="auto"/>
              <w:ind w:left="1"/>
              <w:jc w:val="left"/>
            </w:pPr>
            <w:r>
              <w:t>A. Joshipura</w:t>
            </w:r>
          </w:p>
        </w:tc>
        <w:tc>
          <w:tcPr>
            <w:tcW w:w="5400" w:type="dxa"/>
            <w:tcBorders>
              <w:top w:val="nil"/>
              <w:left w:val="single" w:sz="3" w:space="0" w:color="003C71"/>
              <w:bottom w:val="nil"/>
              <w:right w:val="single" w:sz="3" w:space="0" w:color="003C71"/>
            </w:tcBorders>
            <w:shd w:val="clear" w:color="auto" w:fill="F4F6F7"/>
          </w:tcPr>
          <w:p w14:paraId="6579988B" w14:textId="77777777" w:rsidR="005875A0" w:rsidRDefault="005875A0" w:rsidP="00985E2F">
            <w:pPr>
              <w:spacing w:line="259" w:lineRule="auto"/>
              <w:ind w:left="1"/>
              <w:jc w:val="left"/>
            </w:pPr>
            <w:r>
              <w:t>Added location where to unzip files</w:t>
            </w:r>
          </w:p>
        </w:tc>
      </w:tr>
      <w:tr w:rsidR="005875A0" w14:paraId="19230A17" w14:textId="77777777" w:rsidTr="00DD336D">
        <w:trPr>
          <w:trHeight w:val="705"/>
        </w:trPr>
        <w:tc>
          <w:tcPr>
            <w:tcW w:w="1800" w:type="dxa"/>
            <w:tcBorders>
              <w:top w:val="nil"/>
              <w:left w:val="single" w:sz="3" w:space="0" w:color="003C71"/>
              <w:bottom w:val="nil"/>
              <w:right w:val="single" w:sz="3" w:space="0" w:color="003C71"/>
            </w:tcBorders>
            <w:shd w:val="clear" w:color="auto" w:fill="FFFFFF"/>
          </w:tcPr>
          <w:p w14:paraId="5252A676" w14:textId="77777777" w:rsidR="005875A0" w:rsidRDefault="005875A0" w:rsidP="00985E2F">
            <w:pPr>
              <w:spacing w:line="259" w:lineRule="auto"/>
              <w:jc w:val="left"/>
            </w:pPr>
            <w:r>
              <w:t>03/21/2018</w:t>
            </w:r>
          </w:p>
        </w:tc>
        <w:tc>
          <w:tcPr>
            <w:tcW w:w="2070" w:type="dxa"/>
            <w:tcBorders>
              <w:top w:val="nil"/>
              <w:left w:val="single" w:sz="3" w:space="0" w:color="003C71"/>
              <w:bottom w:val="nil"/>
              <w:right w:val="single" w:sz="3" w:space="0" w:color="003C71"/>
            </w:tcBorders>
            <w:shd w:val="clear" w:color="auto" w:fill="FFFFFF"/>
          </w:tcPr>
          <w:p w14:paraId="47C8E458" w14:textId="77777777" w:rsidR="005875A0" w:rsidRDefault="005875A0" w:rsidP="00985E2F">
            <w:pPr>
              <w:spacing w:line="259" w:lineRule="auto"/>
              <w:ind w:left="1"/>
              <w:jc w:val="left"/>
            </w:pPr>
            <w:r>
              <w:t>A. Joshipura</w:t>
            </w:r>
          </w:p>
        </w:tc>
        <w:tc>
          <w:tcPr>
            <w:tcW w:w="5400" w:type="dxa"/>
            <w:tcBorders>
              <w:top w:val="nil"/>
              <w:left w:val="single" w:sz="3" w:space="0" w:color="003C71"/>
              <w:bottom w:val="nil"/>
              <w:right w:val="single" w:sz="3" w:space="0" w:color="003C71"/>
            </w:tcBorders>
            <w:shd w:val="clear" w:color="auto" w:fill="FFFFFF"/>
          </w:tcPr>
          <w:p w14:paraId="00ECD7E5" w14:textId="77777777" w:rsidR="005875A0" w:rsidRDefault="005875A0" w:rsidP="00985E2F">
            <w:pPr>
              <w:spacing w:line="259" w:lineRule="auto"/>
              <w:ind w:left="1"/>
              <w:jc w:val="left"/>
            </w:pPr>
            <w:r>
              <w:t>Added switch in the manual and changed figures for it; added SW2-LED2 connection</w:t>
            </w:r>
          </w:p>
        </w:tc>
      </w:tr>
      <w:tr w:rsidR="005875A0" w14:paraId="44E97A0E" w14:textId="77777777" w:rsidTr="00DD336D">
        <w:trPr>
          <w:trHeight w:val="705"/>
        </w:trPr>
        <w:tc>
          <w:tcPr>
            <w:tcW w:w="1800" w:type="dxa"/>
            <w:tcBorders>
              <w:top w:val="nil"/>
              <w:left w:val="single" w:sz="3" w:space="0" w:color="003C71"/>
              <w:bottom w:val="nil"/>
              <w:right w:val="single" w:sz="3" w:space="0" w:color="003C71"/>
            </w:tcBorders>
            <w:shd w:val="clear" w:color="auto" w:fill="F4F6F7"/>
          </w:tcPr>
          <w:p w14:paraId="7046DA0A" w14:textId="77777777" w:rsidR="005875A0" w:rsidRDefault="005875A0" w:rsidP="00985E2F">
            <w:pPr>
              <w:spacing w:line="259" w:lineRule="auto"/>
              <w:jc w:val="left"/>
            </w:pPr>
            <w:r>
              <w:t>04/02/2018</w:t>
            </w:r>
          </w:p>
        </w:tc>
        <w:tc>
          <w:tcPr>
            <w:tcW w:w="2070" w:type="dxa"/>
            <w:tcBorders>
              <w:top w:val="nil"/>
              <w:left w:val="single" w:sz="3" w:space="0" w:color="003C71"/>
              <w:bottom w:val="nil"/>
              <w:right w:val="single" w:sz="3" w:space="0" w:color="003C71"/>
            </w:tcBorders>
            <w:shd w:val="clear" w:color="auto" w:fill="F4F6F7"/>
          </w:tcPr>
          <w:p w14:paraId="69279420" w14:textId="77777777" w:rsidR="005875A0" w:rsidRDefault="005875A0" w:rsidP="00985E2F">
            <w:pPr>
              <w:spacing w:line="259" w:lineRule="auto"/>
              <w:ind w:left="1"/>
              <w:jc w:val="left"/>
            </w:pPr>
            <w:r>
              <w:t>A. Joshipura</w:t>
            </w:r>
          </w:p>
        </w:tc>
        <w:tc>
          <w:tcPr>
            <w:tcW w:w="5400" w:type="dxa"/>
            <w:tcBorders>
              <w:top w:val="nil"/>
              <w:left w:val="single" w:sz="3" w:space="0" w:color="003C71"/>
              <w:bottom w:val="nil"/>
              <w:right w:val="single" w:sz="3" w:space="0" w:color="003C71"/>
            </w:tcBorders>
            <w:shd w:val="clear" w:color="auto" w:fill="F4F6F7"/>
          </w:tcPr>
          <w:p w14:paraId="2E6A73CE" w14:textId="77777777" w:rsidR="005875A0" w:rsidRDefault="005875A0" w:rsidP="00985E2F">
            <w:pPr>
              <w:spacing w:line="259" w:lineRule="auto"/>
              <w:ind w:left="1"/>
              <w:jc w:val="left"/>
            </w:pPr>
            <w:r>
              <w:t>Edited functionality of seven segment display to do all functions in button 0</w:t>
            </w:r>
          </w:p>
        </w:tc>
      </w:tr>
      <w:tr w:rsidR="005875A0" w14:paraId="21EA9A2F" w14:textId="77777777" w:rsidTr="00DD336D">
        <w:trPr>
          <w:trHeight w:val="1057"/>
        </w:trPr>
        <w:tc>
          <w:tcPr>
            <w:tcW w:w="1800" w:type="dxa"/>
            <w:tcBorders>
              <w:top w:val="nil"/>
              <w:left w:val="single" w:sz="3" w:space="0" w:color="003C71"/>
              <w:bottom w:val="nil"/>
              <w:right w:val="single" w:sz="3" w:space="0" w:color="003C71"/>
            </w:tcBorders>
            <w:shd w:val="clear" w:color="auto" w:fill="FFFFFF"/>
          </w:tcPr>
          <w:p w14:paraId="4BFC4B38" w14:textId="77777777" w:rsidR="005875A0" w:rsidRDefault="005875A0" w:rsidP="00985E2F">
            <w:pPr>
              <w:spacing w:line="259" w:lineRule="auto"/>
              <w:jc w:val="left"/>
            </w:pPr>
            <w:r>
              <w:t>04/08/2018</w:t>
            </w:r>
          </w:p>
        </w:tc>
        <w:tc>
          <w:tcPr>
            <w:tcW w:w="2070" w:type="dxa"/>
            <w:tcBorders>
              <w:top w:val="nil"/>
              <w:left w:val="single" w:sz="3" w:space="0" w:color="003C71"/>
              <w:bottom w:val="nil"/>
              <w:right w:val="single" w:sz="3" w:space="0" w:color="003C71"/>
            </w:tcBorders>
            <w:shd w:val="clear" w:color="auto" w:fill="FFFFFF"/>
          </w:tcPr>
          <w:p w14:paraId="28DE7EE8" w14:textId="77777777" w:rsidR="005875A0" w:rsidRDefault="005875A0" w:rsidP="00985E2F">
            <w:pPr>
              <w:spacing w:line="259" w:lineRule="auto"/>
              <w:ind w:left="1"/>
              <w:jc w:val="left"/>
            </w:pPr>
            <w:r>
              <w:t>R. Nevin</w:t>
            </w:r>
          </w:p>
        </w:tc>
        <w:tc>
          <w:tcPr>
            <w:tcW w:w="5400" w:type="dxa"/>
            <w:tcBorders>
              <w:top w:val="nil"/>
              <w:left w:val="single" w:sz="3" w:space="0" w:color="003C71"/>
              <w:bottom w:val="nil"/>
              <w:right w:val="single" w:sz="3" w:space="0" w:color="003C71"/>
            </w:tcBorders>
            <w:shd w:val="clear" w:color="auto" w:fill="FFFFFF"/>
          </w:tcPr>
          <w:p w14:paraId="7AB762C5" w14:textId="77777777" w:rsidR="005875A0" w:rsidRDefault="005875A0" w:rsidP="00985E2F">
            <w:pPr>
              <w:spacing w:line="300" w:lineRule="auto"/>
              <w:ind w:left="1"/>
              <w:jc w:val="left"/>
            </w:pPr>
            <w:r>
              <w:t>Fixed switch PIO direction, clarified guidance for “hello world small” template &amp; instructions to import</w:t>
            </w:r>
          </w:p>
          <w:p w14:paraId="68550D42" w14:textId="77777777" w:rsidR="005875A0" w:rsidRDefault="005875A0" w:rsidP="00985E2F">
            <w:pPr>
              <w:spacing w:line="259" w:lineRule="auto"/>
              <w:ind w:left="1"/>
              <w:jc w:val="left"/>
            </w:pPr>
            <w:r>
              <w:t>DE10LITE_hello_world.c</w:t>
            </w:r>
          </w:p>
        </w:tc>
      </w:tr>
      <w:tr w:rsidR="005875A0" w14:paraId="39BA7C7E" w14:textId="77777777" w:rsidTr="00DD336D">
        <w:trPr>
          <w:trHeight w:val="1057"/>
        </w:trPr>
        <w:tc>
          <w:tcPr>
            <w:tcW w:w="1800" w:type="dxa"/>
            <w:tcBorders>
              <w:top w:val="nil"/>
              <w:left w:val="single" w:sz="3" w:space="0" w:color="003C71"/>
              <w:bottom w:val="nil"/>
              <w:right w:val="single" w:sz="3" w:space="0" w:color="003C71"/>
            </w:tcBorders>
            <w:shd w:val="clear" w:color="auto" w:fill="F4F6F7"/>
          </w:tcPr>
          <w:p w14:paraId="4029C48E" w14:textId="77777777" w:rsidR="005875A0" w:rsidRDefault="005875A0" w:rsidP="00985E2F">
            <w:pPr>
              <w:spacing w:line="259" w:lineRule="auto"/>
              <w:jc w:val="left"/>
            </w:pPr>
            <w:r>
              <w:t>04/11/2018</w:t>
            </w:r>
          </w:p>
        </w:tc>
        <w:tc>
          <w:tcPr>
            <w:tcW w:w="2070" w:type="dxa"/>
            <w:tcBorders>
              <w:top w:val="nil"/>
              <w:left w:val="single" w:sz="3" w:space="0" w:color="003C71"/>
              <w:bottom w:val="nil"/>
              <w:right w:val="single" w:sz="3" w:space="0" w:color="003C71"/>
            </w:tcBorders>
            <w:shd w:val="clear" w:color="auto" w:fill="F4F6F7"/>
          </w:tcPr>
          <w:p w14:paraId="1D66605E" w14:textId="77777777" w:rsidR="005875A0" w:rsidRDefault="005875A0" w:rsidP="00985E2F">
            <w:pPr>
              <w:spacing w:line="259" w:lineRule="auto"/>
              <w:ind w:left="1"/>
              <w:jc w:val="left"/>
            </w:pPr>
            <w:r>
              <w:t>A. Joshipura</w:t>
            </w:r>
          </w:p>
        </w:tc>
        <w:tc>
          <w:tcPr>
            <w:tcW w:w="5400" w:type="dxa"/>
            <w:tcBorders>
              <w:top w:val="nil"/>
              <w:left w:val="single" w:sz="3" w:space="0" w:color="003C71"/>
              <w:bottom w:val="nil"/>
              <w:right w:val="single" w:sz="3" w:space="0" w:color="003C71"/>
            </w:tcBorders>
            <w:shd w:val="clear" w:color="auto" w:fill="F4F6F7"/>
          </w:tcPr>
          <w:p w14:paraId="7B8BB562" w14:textId="77777777" w:rsidR="005875A0" w:rsidRDefault="005875A0" w:rsidP="00985E2F">
            <w:pPr>
              <w:spacing w:line="259" w:lineRule="auto"/>
              <w:ind w:left="1"/>
              <w:jc w:val="left"/>
            </w:pPr>
            <w:r>
              <w:t xml:space="preserve">Added a single page for different workshop links; added images of both boards and changed </w:t>
            </w:r>
            <w:proofErr w:type="spellStart"/>
            <w:r>
              <w:t>Qsys</w:t>
            </w:r>
            <w:proofErr w:type="spellEnd"/>
            <w:r>
              <w:t xml:space="preserve"> to Platform Designer.</w:t>
            </w:r>
          </w:p>
        </w:tc>
      </w:tr>
      <w:tr w:rsidR="005875A0" w14:paraId="22FCD6A5" w14:textId="77777777" w:rsidTr="00DD336D">
        <w:trPr>
          <w:trHeight w:val="352"/>
        </w:trPr>
        <w:tc>
          <w:tcPr>
            <w:tcW w:w="1800" w:type="dxa"/>
            <w:tcBorders>
              <w:top w:val="nil"/>
              <w:left w:val="single" w:sz="3" w:space="0" w:color="003C71"/>
              <w:bottom w:val="nil"/>
              <w:right w:val="single" w:sz="3" w:space="0" w:color="003C71"/>
            </w:tcBorders>
            <w:shd w:val="clear" w:color="auto" w:fill="FFFFFF"/>
          </w:tcPr>
          <w:p w14:paraId="4246CC68" w14:textId="77777777" w:rsidR="005875A0" w:rsidRDefault="005875A0" w:rsidP="00985E2F">
            <w:pPr>
              <w:spacing w:line="259" w:lineRule="auto"/>
              <w:jc w:val="left"/>
            </w:pPr>
            <w:r>
              <w:t>04/25/2018</w:t>
            </w:r>
          </w:p>
        </w:tc>
        <w:tc>
          <w:tcPr>
            <w:tcW w:w="2070" w:type="dxa"/>
            <w:tcBorders>
              <w:top w:val="nil"/>
              <w:left w:val="single" w:sz="3" w:space="0" w:color="003C71"/>
              <w:bottom w:val="nil"/>
              <w:right w:val="single" w:sz="3" w:space="0" w:color="003C71"/>
            </w:tcBorders>
            <w:shd w:val="clear" w:color="auto" w:fill="FFFFFF"/>
          </w:tcPr>
          <w:p w14:paraId="311C9B6E" w14:textId="77777777" w:rsidR="005875A0" w:rsidRDefault="005875A0" w:rsidP="00985E2F">
            <w:pPr>
              <w:spacing w:line="259" w:lineRule="auto"/>
              <w:ind w:left="1"/>
              <w:jc w:val="left"/>
            </w:pPr>
            <w:r>
              <w:t>A. Joshipura</w:t>
            </w:r>
          </w:p>
        </w:tc>
        <w:tc>
          <w:tcPr>
            <w:tcW w:w="5400" w:type="dxa"/>
            <w:tcBorders>
              <w:top w:val="nil"/>
              <w:left w:val="single" w:sz="3" w:space="0" w:color="003C71"/>
              <w:bottom w:val="nil"/>
              <w:right w:val="single" w:sz="3" w:space="0" w:color="003C71"/>
            </w:tcBorders>
            <w:shd w:val="clear" w:color="auto" w:fill="FFFFFF"/>
          </w:tcPr>
          <w:p w14:paraId="3183A926" w14:textId="77777777" w:rsidR="005875A0" w:rsidRDefault="005875A0" w:rsidP="00985E2F">
            <w:pPr>
              <w:spacing w:line="259" w:lineRule="auto"/>
              <w:ind w:left="1"/>
              <w:jc w:val="left"/>
            </w:pPr>
            <w:r>
              <w:t>Added Intel logo 7 explanation on the links</w:t>
            </w:r>
          </w:p>
        </w:tc>
      </w:tr>
      <w:tr w:rsidR="005875A0" w14:paraId="58C33B5D" w14:textId="77777777" w:rsidTr="00DD336D">
        <w:trPr>
          <w:trHeight w:val="1761"/>
        </w:trPr>
        <w:tc>
          <w:tcPr>
            <w:tcW w:w="1800" w:type="dxa"/>
            <w:tcBorders>
              <w:top w:val="nil"/>
              <w:left w:val="single" w:sz="3" w:space="0" w:color="003C71"/>
              <w:bottom w:val="nil"/>
              <w:right w:val="single" w:sz="3" w:space="0" w:color="003C71"/>
            </w:tcBorders>
            <w:shd w:val="clear" w:color="auto" w:fill="F4F6F7"/>
          </w:tcPr>
          <w:p w14:paraId="58C3487D" w14:textId="77777777" w:rsidR="005875A0" w:rsidRDefault="005875A0" w:rsidP="00985E2F">
            <w:pPr>
              <w:spacing w:line="259" w:lineRule="auto"/>
              <w:jc w:val="left"/>
            </w:pPr>
            <w:r>
              <w:t>07/06/2018</w:t>
            </w:r>
          </w:p>
        </w:tc>
        <w:tc>
          <w:tcPr>
            <w:tcW w:w="2070" w:type="dxa"/>
            <w:tcBorders>
              <w:top w:val="nil"/>
              <w:left w:val="single" w:sz="3" w:space="0" w:color="003C71"/>
              <w:bottom w:val="nil"/>
              <w:right w:val="single" w:sz="3" w:space="0" w:color="003C71"/>
            </w:tcBorders>
            <w:shd w:val="clear" w:color="auto" w:fill="F4F6F7"/>
          </w:tcPr>
          <w:p w14:paraId="56C0C75D" w14:textId="77777777" w:rsidR="005875A0" w:rsidRDefault="005875A0" w:rsidP="00985E2F">
            <w:pPr>
              <w:spacing w:line="259" w:lineRule="auto"/>
              <w:ind w:left="1"/>
              <w:jc w:val="left"/>
            </w:pPr>
            <w:r>
              <w:t>S. Soto</w:t>
            </w:r>
          </w:p>
        </w:tc>
        <w:tc>
          <w:tcPr>
            <w:tcW w:w="5400" w:type="dxa"/>
            <w:tcBorders>
              <w:top w:val="nil"/>
              <w:left w:val="single" w:sz="3" w:space="0" w:color="003C71"/>
              <w:bottom w:val="nil"/>
              <w:right w:val="single" w:sz="3" w:space="0" w:color="003C71"/>
            </w:tcBorders>
            <w:shd w:val="clear" w:color="auto" w:fill="F4F6F7"/>
          </w:tcPr>
          <w:p w14:paraId="3CAD2077" w14:textId="77777777" w:rsidR="005875A0" w:rsidRDefault="005875A0" w:rsidP="00985E2F">
            <w:pPr>
              <w:spacing w:line="259" w:lineRule="auto"/>
              <w:ind w:left="1" w:right="45"/>
              <w:jc w:val="left"/>
            </w:pPr>
            <w:r>
              <w:t xml:space="preserve">Fixed System Done code by uncommenting line 88 (for DE10-Lite) and line 172 (for DE0-CV) in </w:t>
            </w:r>
            <w:proofErr w:type="spellStart"/>
            <w:r>
              <w:t>golden_top.v</w:t>
            </w:r>
            <w:proofErr w:type="spellEnd"/>
            <w:r>
              <w:t>; fixed the order of components listed in the beginning of Lab 1.5 and emphasized double checking components were named properly</w:t>
            </w:r>
          </w:p>
        </w:tc>
      </w:tr>
      <w:tr w:rsidR="005875A0" w14:paraId="789AD858" w14:textId="77777777" w:rsidTr="00DD336D">
        <w:trPr>
          <w:trHeight w:val="705"/>
        </w:trPr>
        <w:tc>
          <w:tcPr>
            <w:tcW w:w="1800" w:type="dxa"/>
            <w:tcBorders>
              <w:top w:val="nil"/>
              <w:left w:val="single" w:sz="3" w:space="0" w:color="003C71"/>
              <w:bottom w:val="nil"/>
              <w:right w:val="single" w:sz="3" w:space="0" w:color="003C71"/>
            </w:tcBorders>
            <w:shd w:val="clear" w:color="auto" w:fill="FFFFFF"/>
          </w:tcPr>
          <w:p w14:paraId="54C93939" w14:textId="77777777" w:rsidR="005875A0" w:rsidRDefault="005875A0" w:rsidP="00985E2F">
            <w:pPr>
              <w:spacing w:line="259" w:lineRule="auto"/>
              <w:jc w:val="left"/>
            </w:pPr>
            <w:r>
              <w:t>07/06/2018</w:t>
            </w:r>
          </w:p>
        </w:tc>
        <w:tc>
          <w:tcPr>
            <w:tcW w:w="2070" w:type="dxa"/>
            <w:tcBorders>
              <w:top w:val="nil"/>
              <w:left w:val="single" w:sz="3" w:space="0" w:color="003C71"/>
              <w:bottom w:val="nil"/>
              <w:right w:val="single" w:sz="3" w:space="0" w:color="003C71"/>
            </w:tcBorders>
            <w:shd w:val="clear" w:color="auto" w:fill="FFFFFF"/>
          </w:tcPr>
          <w:p w14:paraId="46A522C3" w14:textId="77777777" w:rsidR="005875A0" w:rsidRDefault="005875A0" w:rsidP="00985E2F">
            <w:pPr>
              <w:spacing w:line="259" w:lineRule="auto"/>
              <w:ind w:left="1"/>
              <w:jc w:val="left"/>
            </w:pPr>
            <w:r>
              <w:t>H. Martinez</w:t>
            </w:r>
          </w:p>
        </w:tc>
        <w:tc>
          <w:tcPr>
            <w:tcW w:w="5400" w:type="dxa"/>
            <w:tcBorders>
              <w:top w:val="nil"/>
              <w:left w:val="single" w:sz="3" w:space="0" w:color="003C71"/>
              <w:bottom w:val="nil"/>
              <w:right w:val="single" w:sz="3" w:space="0" w:color="003C71"/>
            </w:tcBorders>
            <w:shd w:val="clear" w:color="auto" w:fill="FFFFFF"/>
          </w:tcPr>
          <w:p w14:paraId="483371A0" w14:textId="77777777" w:rsidR="005875A0" w:rsidRDefault="005875A0" w:rsidP="00985E2F">
            <w:pPr>
              <w:spacing w:line="259" w:lineRule="auto"/>
              <w:ind w:left="1"/>
              <w:jc w:val="left"/>
            </w:pPr>
            <w:r>
              <w:t>Edited seven segment screen code; cleaned up syntax and added console text for clarity</w:t>
            </w:r>
          </w:p>
        </w:tc>
      </w:tr>
      <w:tr w:rsidR="005875A0" w14:paraId="1DAF03CF" w14:textId="77777777" w:rsidTr="00DD336D">
        <w:trPr>
          <w:trHeight w:val="267"/>
        </w:trPr>
        <w:tc>
          <w:tcPr>
            <w:tcW w:w="1800" w:type="dxa"/>
            <w:vMerge w:val="restart"/>
            <w:tcBorders>
              <w:top w:val="nil"/>
              <w:left w:val="single" w:sz="3" w:space="0" w:color="003C71"/>
              <w:bottom w:val="nil"/>
              <w:right w:val="single" w:sz="3" w:space="0" w:color="003C71"/>
            </w:tcBorders>
            <w:shd w:val="clear" w:color="auto" w:fill="F4F6F7"/>
          </w:tcPr>
          <w:p w14:paraId="676AA446" w14:textId="77777777" w:rsidR="005875A0" w:rsidRDefault="005875A0" w:rsidP="00985E2F">
            <w:pPr>
              <w:spacing w:line="259" w:lineRule="auto"/>
              <w:jc w:val="left"/>
            </w:pPr>
            <w:r>
              <w:t>08/22/2018</w:t>
            </w:r>
          </w:p>
        </w:tc>
        <w:tc>
          <w:tcPr>
            <w:tcW w:w="2070" w:type="dxa"/>
            <w:vMerge w:val="restart"/>
            <w:tcBorders>
              <w:top w:val="nil"/>
              <w:left w:val="single" w:sz="3" w:space="0" w:color="003C71"/>
              <w:bottom w:val="nil"/>
              <w:right w:val="single" w:sz="3" w:space="0" w:color="003C71"/>
            </w:tcBorders>
            <w:shd w:val="clear" w:color="auto" w:fill="F4F6F7"/>
          </w:tcPr>
          <w:p w14:paraId="012CF876" w14:textId="77777777" w:rsidR="005875A0" w:rsidRDefault="005875A0" w:rsidP="00985E2F">
            <w:pPr>
              <w:spacing w:line="259" w:lineRule="auto"/>
              <w:ind w:left="1"/>
              <w:jc w:val="left"/>
            </w:pPr>
            <w:r>
              <w:t>H. Martinez</w:t>
            </w:r>
          </w:p>
        </w:tc>
        <w:tc>
          <w:tcPr>
            <w:tcW w:w="5400" w:type="dxa"/>
            <w:tcBorders>
              <w:top w:val="nil"/>
              <w:left w:val="single" w:sz="3" w:space="0" w:color="003C71"/>
              <w:bottom w:val="nil"/>
              <w:right w:val="single" w:sz="3" w:space="0" w:color="003C71"/>
            </w:tcBorders>
            <w:shd w:val="clear" w:color="auto" w:fill="F4F6F7"/>
          </w:tcPr>
          <w:p w14:paraId="354470FA" w14:textId="77777777" w:rsidR="005875A0" w:rsidRDefault="005875A0" w:rsidP="00985E2F">
            <w:pPr>
              <w:spacing w:after="160" w:line="259" w:lineRule="auto"/>
              <w:jc w:val="left"/>
            </w:pPr>
          </w:p>
        </w:tc>
      </w:tr>
      <w:tr w:rsidR="005875A0" w14:paraId="57BEB43A" w14:textId="77777777" w:rsidTr="00DD336D">
        <w:trPr>
          <w:trHeight w:val="1409"/>
        </w:trPr>
        <w:tc>
          <w:tcPr>
            <w:tcW w:w="1800" w:type="dxa"/>
            <w:vMerge/>
            <w:tcBorders>
              <w:top w:val="nil"/>
              <w:left w:val="single" w:sz="3" w:space="0" w:color="003C71"/>
              <w:bottom w:val="nil"/>
              <w:right w:val="single" w:sz="3" w:space="0" w:color="003C71"/>
            </w:tcBorders>
          </w:tcPr>
          <w:p w14:paraId="5E31EB22" w14:textId="77777777" w:rsidR="005875A0" w:rsidRDefault="005875A0" w:rsidP="00985E2F">
            <w:pPr>
              <w:spacing w:after="160" w:line="259" w:lineRule="auto"/>
              <w:jc w:val="left"/>
            </w:pPr>
          </w:p>
        </w:tc>
        <w:tc>
          <w:tcPr>
            <w:tcW w:w="2070" w:type="dxa"/>
            <w:vMerge/>
            <w:tcBorders>
              <w:top w:val="nil"/>
              <w:left w:val="single" w:sz="3" w:space="0" w:color="003C71"/>
              <w:bottom w:val="nil"/>
              <w:right w:val="single" w:sz="3" w:space="0" w:color="003C71"/>
            </w:tcBorders>
          </w:tcPr>
          <w:p w14:paraId="3C16721F" w14:textId="77777777" w:rsidR="005875A0" w:rsidRDefault="005875A0" w:rsidP="00985E2F">
            <w:pPr>
              <w:spacing w:after="160" w:line="259" w:lineRule="auto"/>
              <w:jc w:val="left"/>
            </w:pPr>
          </w:p>
        </w:tc>
        <w:tc>
          <w:tcPr>
            <w:tcW w:w="5400" w:type="dxa"/>
            <w:tcBorders>
              <w:top w:val="nil"/>
              <w:left w:val="single" w:sz="3" w:space="0" w:color="003C71"/>
              <w:bottom w:val="nil"/>
              <w:right w:val="single" w:sz="3" w:space="0" w:color="003C71"/>
            </w:tcBorders>
            <w:shd w:val="clear" w:color="auto" w:fill="F4F6F7"/>
          </w:tcPr>
          <w:p w14:paraId="4424EDAC" w14:textId="77777777" w:rsidR="005875A0" w:rsidRDefault="005875A0" w:rsidP="00985E2F">
            <w:pPr>
              <w:spacing w:line="259" w:lineRule="auto"/>
              <w:ind w:left="1"/>
              <w:jc w:val="left"/>
            </w:pPr>
            <w:r>
              <w:t>Transferred from .docx to L</w:t>
            </w:r>
            <w:r>
              <w:rPr>
                <w:vertAlign w:val="superscript"/>
              </w:rPr>
              <w:t>A</w:t>
            </w:r>
            <w:r>
              <w:t>TEX; updated figure numbers and enforced cross referencing; revised minor grammar issues; formatted according to Intel branding guidelines</w:t>
            </w:r>
          </w:p>
        </w:tc>
      </w:tr>
      <w:tr w:rsidR="005875A0" w14:paraId="58C0CB5E" w14:textId="77777777" w:rsidTr="00DD336D">
        <w:trPr>
          <w:trHeight w:val="371"/>
        </w:trPr>
        <w:tc>
          <w:tcPr>
            <w:tcW w:w="1800" w:type="dxa"/>
            <w:tcBorders>
              <w:top w:val="nil"/>
              <w:left w:val="single" w:sz="3" w:space="0" w:color="003C71"/>
              <w:bottom w:val="nil"/>
              <w:right w:val="single" w:sz="3" w:space="0" w:color="003C71"/>
            </w:tcBorders>
            <w:shd w:val="clear" w:color="auto" w:fill="FFFFFF"/>
          </w:tcPr>
          <w:p w14:paraId="4A14FF9E" w14:textId="77777777" w:rsidR="005875A0" w:rsidRDefault="005875A0" w:rsidP="00985E2F">
            <w:pPr>
              <w:spacing w:line="259" w:lineRule="auto"/>
              <w:jc w:val="left"/>
            </w:pPr>
            <w:r>
              <w:t>08/08/2019</w:t>
            </w:r>
          </w:p>
        </w:tc>
        <w:tc>
          <w:tcPr>
            <w:tcW w:w="2070" w:type="dxa"/>
            <w:tcBorders>
              <w:top w:val="nil"/>
              <w:left w:val="single" w:sz="3" w:space="0" w:color="003C71"/>
              <w:bottom w:val="nil"/>
              <w:right w:val="single" w:sz="3" w:space="0" w:color="003C71"/>
            </w:tcBorders>
            <w:shd w:val="clear" w:color="auto" w:fill="FFFFFF"/>
          </w:tcPr>
          <w:p w14:paraId="229F357B" w14:textId="77777777" w:rsidR="005875A0" w:rsidRDefault="005875A0" w:rsidP="00985E2F">
            <w:pPr>
              <w:spacing w:line="259" w:lineRule="auto"/>
              <w:ind w:left="1"/>
              <w:jc w:val="left"/>
            </w:pPr>
            <w:r>
              <w:t>R. Nevin</w:t>
            </w:r>
          </w:p>
        </w:tc>
        <w:tc>
          <w:tcPr>
            <w:tcW w:w="5400" w:type="dxa"/>
            <w:tcBorders>
              <w:top w:val="nil"/>
              <w:left w:val="single" w:sz="3" w:space="0" w:color="003C71"/>
              <w:bottom w:val="nil"/>
              <w:right w:val="single" w:sz="3" w:space="0" w:color="003C71"/>
            </w:tcBorders>
            <w:shd w:val="clear" w:color="auto" w:fill="FFFFFF"/>
          </w:tcPr>
          <w:p w14:paraId="50D3646F" w14:textId="77777777" w:rsidR="005875A0" w:rsidRDefault="005875A0" w:rsidP="00985E2F">
            <w:pPr>
              <w:spacing w:line="259" w:lineRule="auto"/>
              <w:ind w:left="1"/>
              <w:jc w:val="left"/>
            </w:pPr>
            <w:r>
              <w:t>Fixed incorrect URLs and product names</w:t>
            </w:r>
          </w:p>
        </w:tc>
      </w:tr>
      <w:tr w:rsidR="00DD336D" w14:paraId="550ECF3F" w14:textId="77777777" w:rsidTr="00B14243">
        <w:trPr>
          <w:trHeight w:val="371"/>
        </w:trPr>
        <w:tc>
          <w:tcPr>
            <w:tcW w:w="1800" w:type="dxa"/>
            <w:tcBorders>
              <w:top w:val="nil"/>
              <w:left w:val="single" w:sz="3" w:space="0" w:color="003C71"/>
              <w:bottom w:val="single" w:sz="3" w:space="0" w:color="003C71"/>
              <w:right w:val="single" w:sz="3" w:space="0" w:color="003C71"/>
            </w:tcBorders>
            <w:shd w:val="clear" w:color="auto" w:fill="F2F2F2" w:themeFill="background1" w:themeFillShade="F2"/>
          </w:tcPr>
          <w:p w14:paraId="4053CF99" w14:textId="2D17E962" w:rsidR="00DD336D" w:rsidRDefault="00DD336D" w:rsidP="00985E2F">
            <w:pPr>
              <w:spacing w:line="259" w:lineRule="auto"/>
              <w:jc w:val="left"/>
            </w:pPr>
            <w:r>
              <w:t>08/03/2021</w:t>
            </w:r>
          </w:p>
        </w:tc>
        <w:tc>
          <w:tcPr>
            <w:tcW w:w="2070" w:type="dxa"/>
            <w:tcBorders>
              <w:top w:val="nil"/>
              <w:left w:val="single" w:sz="3" w:space="0" w:color="003C71"/>
              <w:bottom w:val="single" w:sz="3" w:space="0" w:color="003C71"/>
              <w:right w:val="single" w:sz="3" w:space="0" w:color="003C71"/>
            </w:tcBorders>
            <w:shd w:val="clear" w:color="auto" w:fill="F2F2F2" w:themeFill="background1" w:themeFillShade="F2"/>
          </w:tcPr>
          <w:p w14:paraId="6A4FF699" w14:textId="32F92BF4" w:rsidR="00DD336D" w:rsidRDefault="00DD336D" w:rsidP="00985E2F">
            <w:pPr>
              <w:spacing w:line="259" w:lineRule="auto"/>
              <w:ind w:left="1"/>
              <w:jc w:val="left"/>
            </w:pPr>
            <w:r>
              <w:t>L. Landis</w:t>
            </w:r>
          </w:p>
        </w:tc>
        <w:tc>
          <w:tcPr>
            <w:tcW w:w="5400" w:type="dxa"/>
            <w:tcBorders>
              <w:top w:val="nil"/>
              <w:left w:val="single" w:sz="3" w:space="0" w:color="003C71"/>
              <w:bottom w:val="single" w:sz="3" w:space="0" w:color="003C71"/>
              <w:right w:val="single" w:sz="3" w:space="0" w:color="003C71"/>
            </w:tcBorders>
            <w:shd w:val="clear" w:color="auto" w:fill="F2F2F2" w:themeFill="background1" w:themeFillShade="F2"/>
          </w:tcPr>
          <w:p w14:paraId="18B43981" w14:textId="520FB441" w:rsidR="00DD336D" w:rsidRDefault="00B14243" w:rsidP="00985E2F">
            <w:pPr>
              <w:spacing w:line="259" w:lineRule="auto"/>
              <w:ind w:left="1"/>
              <w:jc w:val="left"/>
            </w:pPr>
            <w:r>
              <w:t>Adjusted for Hands-On lab + DE1-SoC/CVGX Starter Kits</w:t>
            </w:r>
          </w:p>
        </w:tc>
      </w:tr>
    </w:tbl>
    <w:p w14:paraId="7746B534" w14:textId="77777777" w:rsidR="005875A0" w:rsidRDefault="005875A0" w:rsidP="005875A0">
      <w:pPr>
        <w:spacing w:after="237" w:line="259" w:lineRule="auto"/>
        <w:ind w:right="4060"/>
        <w:jc w:val="right"/>
      </w:pPr>
      <w:r>
        <w:t>Table 2: Revision Control History</w:t>
      </w:r>
    </w:p>
    <w:p w14:paraId="493F1E27" w14:textId="77777777" w:rsidR="0058624F" w:rsidRDefault="0058624F" w:rsidP="00ED4837">
      <w:pPr>
        <w:jc w:val="center"/>
      </w:pPr>
    </w:p>
    <w:p w14:paraId="0F59F442" w14:textId="77777777" w:rsidR="0058624F" w:rsidRDefault="0058624F" w:rsidP="00ED4837">
      <w:pPr>
        <w:jc w:val="center"/>
      </w:pPr>
    </w:p>
    <w:p w14:paraId="1DDB4661" w14:textId="18A1B999" w:rsidR="002C2E48" w:rsidRPr="002D351D" w:rsidRDefault="00ED4837" w:rsidP="00ED4837">
      <w:pPr>
        <w:jc w:val="center"/>
      </w:pPr>
      <w:del w:id="83" w:author="Larson-Kangas, Jessica" w:date="2020-02-19T11:59:00Z">
        <w:r w:rsidRPr="002D351D" w:rsidDel="006950E1">
          <w:delText>§</w:delText>
        </w:r>
      </w:del>
    </w:p>
    <w:sectPr w:rsidR="002C2E48" w:rsidRPr="002D351D" w:rsidSect="00334BD5">
      <w:headerReference w:type="even" r:id="rId85"/>
      <w:headerReference w:type="default" r:id="rId86"/>
      <w:headerReference w:type="first" r:id="rId87"/>
      <w:pgSz w:w="12240" w:h="15840" w:code="1"/>
      <w:pgMar w:top="1960" w:right="1520" w:bottom="1800" w:left="2820" w:header="840" w:footer="720" w:gutter="0"/>
      <w:cols w:space="720"/>
      <w:docGrid w:linePitch="2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Goldie, John" w:date="2019-12-12T08:41:00Z" w:initials="GJ">
    <w:p w14:paraId="018D528D" w14:textId="77777777" w:rsidR="0058624F" w:rsidRDefault="0058624F">
      <w:pPr>
        <w:pStyle w:val="CommentText"/>
      </w:pPr>
      <w:r>
        <w:rPr>
          <w:rStyle w:val="CommentReference"/>
        </w:rPr>
        <w:annotationRef/>
      </w:r>
      <w:r>
        <w:t>Footer – insert doc id / part num / RDC unique identifier – (depends on use case)</w:t>
      </w:r>
    </w:p>
  </w:comment>
  <w:comment w:id="6" w:author="Goldie, John" w:date="2019-12-12T08:43:00Z" w:initials="GJ">
    <w:p w14:paraId="25A48C31" w14:textId="77777777" w:rsidR="0058624F" w:rsidRDefault="0058624F">
      <w:pPr>
        <w:pStyle w:val="CommentText"/>
      </w:pPr>
      <w:r>
        <w:rPr>
          <w:rStyle w:val="CommentReference"/>
        </w:rPr>
        <w:annotationRef/>
      </w:r>
      <w:r>
        <w:t>Check with Legal on latest format – this is correct for 2019, there is a legal initiative to simplify and standardize the disclaimers.</w:t>
      </w:r>
    </w:p>
  </w:comment>
  <w:comment w:id="7" w:author="Poniatowski, Sue" w:date="2021-06-15T10:14:00Z" w:initials="PS">
    <w:p w14:paraId="66613853" w14:textId="781FC172" w:rsidR="0058624F" w:rsidRDefault="0058624F">
      <w:pPr>
        <w:pStyle w:val="CommentText"/>
      </w:pPr>
      <w:r>
        <w:rPr>
          <w:rStyle w:val="CommentReference"/>
        </w:rPr>
        <w:annotationRef/>
      </w:r>
      <w:r>
        <w:t>Updated per latest legal guidance on June 15, 2021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8D528D" w15:done="0"/>
  <w15:commentEx w15:paraId="25A48C31" w15:done="0"/>
  <w15:commentEx w15:paraId="66613853" w15:paraIdParent="25A48C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2FBFF" w16cex:dateUtc="2021-06-15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8D528D" w16cid:durableId="21F64AD3"/>
  <w16cid:commentId w16cid:paraId="25A48C31" w16cid:durableId="219C7C1B"/>
  <w16cid:commentId w16cid:paraId="66613853" w16cid:durableId="2472FB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77CC4" w14:textId="77777777" w:rsidR="00E112F8" w:rsidRDefault="00E112F8" w:rsidP="00D56C82">
      <w:pPr>
        <w:pStyle w:val="CellBodyCenter"/>
      </w:pPr>
      <w:r>
        <w:separator/>
      </w:r>
    </w:p>
  </w:endnote>
  <w:endnote w:type="continuationSeparator" w:id="0">
    <w:p w14:paraId="2BF9E7E9" w14:textId="77777777" w:rsidR="00E112F8" w:rsidRDefault="00E112F8" w:rsidP="00D56C82">
      <w:pPr>
        <w:pStyle w:val="CellBodyCen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tel Clear">
    <w:panose1 w:val="020B0604020203020204"/>
    <w:charset w:val="00"/>
    <w:family w:val="swiss"/>
    <w:pitch w:val="variable"/>
    <w:sig w:usb0="E10006FF" w:usb1="400060F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296" w:type="dxa"/>
      <w:tblLook w:val="0600" w:firstRow="0" w:lastRow="0" w:firstColumn="0" w:lastColumn="0" w:noHBand="1" w:noVBand="1"/>
    </w:tblPr>
    <w:tblGrid>
      <w:gridCol w:w="712"/>
      <w:gridCol w:w="7765"/>
      <w:gridCol w:w="719"/>
    </w:tblGrid>
    <w:tr w:rsidR="0058624F" w:rsidRPr="00D125F0" w14:paraId="00C96711" w14:textId="77777777" w:rsidTr="00882C3F">
      <w:tc>
        <w:tcPr>
          <w:tcW w:w="720" w:type="dxa"/>
        </w:tcPr>
        <w:p w14:paraId="58D9A471" w14:textId="77777777" w:rsidR="0058624F" w:rsidRPr="00D125F0" w:rsidRDefault="0058624F" w:rsidP="00882C3F">
          <w:pPr>
            <w:pStyle w:val="Footer"/>
            <w:spacing w:before="0"/>
            <w:ind w:left="0"/>
            <w:jc w:val="left"/>
            <w:rPr>
              <w:rStyle w:val="PageNumber"/>
            </w:rPr>
          </w:pPr>
          <w:r w:rsidRPr="00D125F0">
            <w:rPr>
              <w:rStyle w:val="PageNumber"/>
            </w:rPr>
            <w:fldChar w:fldCharType="begin"/>
          </w:r>
          <w:r w:rsidRPr="00D125F0">
            <w:rPr>
              <w:rStyle w:val="PageNumber"/>
            </w:rPr>
            <w:instrText xml:space="preserve"> PAGE </w:instrText>
          </w:r>
          <w:r w:rsidRPr="00D125F0">
            <w:rPr>
              <w:rStyle w:val="PageNumber"/>
            </w:rPr>
            <w:fldChar w:fldCharType="separate"/>
          </w:r>
          <w:r>
            <w:rPr>
              <w:rStyle w:val="PageNumber"/>
              <w:noProof/>
            </w:rPr>
            <w:t>10</w:t>
          </w:r>
          <w:r w:rsidRPr="00D125F0">
            <w:rPr>
              <w:rStyle w:val="PageNumber"/>
            </w:rPr>
            <w:fldChar w:fldCharType="end"/>
          </w:r>
        </w:p>
      </w:tc>
      <w:tc>
        <w:tcPr>
          <w:tcW w:w="7920" w:type="dxa"/>
        </w:tcPr>
        <w:p w14:paraId="30867B9D" w14:textId="4DB0F9E8" w:rsidR="0058624F" w:rsidRPr="00D125F0" w:rsidRDefault="0058624F" w:rsidP="00882C3F">
          <w:pPr>
            <w:pStyle w:val="Footer"/>
            <w:spacing w:before="0"/>
            <w:ind w:left="0"/>
            <w:rPr>
              <w:rStyle w:val="PageNumber"/>
            </w:rPr>
          </w:pPr>
        </w:p>
      </w:tc>
      <w:tc>
        <w:tcPr>
          <w:tcW w:w="720" w:type="dxa"/>
        </w:tcPr>
        <w:p w14:paraId="3240F37A" w14:textId="183FA8D1" w:rsidR="0058624F" w:rsidRPr="00D125F0" w:rsidRDefault="0058624F" w:rsidP="00882C3F">
          <w:pPr>
            <w:pStyle w:val="Footer"/>
            <w:spacing w:before="0"/>
            <w:ind w:left="0"/>
            <w:jc w:val="right"/>
            <w:rPr>
              <w:rStyle w:val="PageNumber"/>
            </w:rPr>
          </w:pPr>
          <w:r>
            <w:rPr>
              <w:rStyle w:val="PageNumber"/>
            </w:rPr>
            <w:fldChar w:fldCharType="begin"/>
          </w:r>
          <w:r>
            <w:rPr>
              <w:rStyle w:val="PageNumber"/>
            </w:rPr>
            <w:instrText xml:space="preserve"> STYLEREF  version  \* MERGEFORMAT </w:instrText>
          </w:r>
          <w:r>
            <w:rPr>
              <w:rStyle w:val="PageNumber"/>
            </w:rPr>
            <w:fldChar w:fldCharType="separate"/>
          </w:r>
          <w:r w:rsidR="00240AF0">
            <w:rPr>
              <w:rStyle w:val="PageNumber"/>
              <w:noProof/>
            </w:rPr>
            <w:t>[1.0]</w:t>
          </w:r>
          <w:r>
            <w:rPr>
              <w:rStyle w:val="PageNumber"/>
            </w:rPr>
            <w:fldChar w:fldCharType="end"/>
          </w:r>
        </w:p>
      </w:tc>
    </w:tr>
    <w:tr w:rsidR="0058624F" w:rsidRPr="00D125F0" w14:paraId="359387F3" w14:textId="77777777" w:rsidTr="00882C3F">
      <w:tc>
        <w:tcPr>
          <w:tcW w:w="720" w:type="dxa"/>
        </w:tcPr>
        <w:p w14:paraId="49839F30" w14:textId="77777777" w:rsidR="0058624F" w:rsidRPr="00D125F0" w:rsidRDefault="0058624F" w:rsidP="00882C3F">
          <w:pPr>
            <w:pStyle w:val="Footer"/>
            <w:spacing w:before="0"/>
            <w:ind w:left="0"/>
            <w:rPr>
              <w:rStyle w:val="PageNumber"/>
            </w:rPr>
          </w:pPr>
        </w:p>
      </w:tc>
      <w:tc>
        <w:tcPr>
          <w:tcW w:w="7920" w:type="dxa"/>
        </w:tcPr>
        <w:p w14:paraId="597ECE20" w14:textId="77777777" w:rsidR="0058624F" w:rsidRDefault="0058624F" w:rsidP="00882C3F">
          <w:pPr>
            <w:pStyle w:val="Footer"/>
            <w:spacing w:before="0"/>
            <w:ind w:left="0"/>
            <w:rPr>
              <w:b/>
              <w:bCs/>
              <w:color w:val="FF0000"/>
            </w:rPr>
          </w:pPr>
        </w:p>
        <w:p w14:paraId="70B6972F" w14:textId="7FF7F24E" w:rsidR="0058624F" w:rsidRPr="002D351D" w:rsidRDefault="0058624F" w:rsidP="001016D9">
          <w:pPr>
            <w:pStyle w:val="Classification"/>
            <w:ind w:left="0"/>
            <w:jc w:val="center"/>
            <w:rPr>
              <w:i w:val="0"/>
              <w:sz w:val="20"/>
            </w:rPr>
          </w:pPr>
          <w:r w:rsidRPr="00DA3EB3">
            <w:rPr>
              <w:bCs/>
              <w:sz w:val="18"/>
              <w:szCs w:val="18"/>
            </w:rPr>
            <w:fldChar w:fldCharType="begin"/>
          </w:r>
          <w:r w:rsidRPr="00DA3EB3">
            <w:rPr>
              <w:bCs/>
              <w:sz w:val="18"/>
              <w:szCs w:val="18"/>
            </w:rPr>
            <w:instrText xml:space="preserve"> REF  Classification </w:instrText>
          </w:r>
          <w:r>
            <w:rPr>
              <w:bCs/>
              <w:sz w:val="18"/>
              <w:szCs w:val="18"/>
            </w:rPr>
            <w:instrText xml:space="preserve"> \* MERGEFORMAT </w:instrText>
          </w:r>
          <w:r w:rsidRPr="00DA3EB3">
            <w:rPr>
              <w:bCs/>
              <w:sz w:val="18"/>
              <w:szCs w:val="18"/>
            </w:rPr>
            <w:fldChar w:fldCharType="separate"/>
          </w:r>
          <w:r w:rsidRPr="001016D9">
            <w:rPr>
              <w:i w:val="0"/>
              <w:sz w:val="18"/>
              <w:szCs w:val="18"/>
            </w:rPr>
            <w:t xml:space="preserve"> </w:t>
          </w:r>
          <w:sdt>
            <w:sdtPr>
              <w:rPr>
                <w:i w:val="0"/>
                <w:sz w:val="18"/>
                <w:szCs w:val="18"/>
              </w:rPr>
              <w:alias w:val="Classification"/>
              <w:tag w:val="Classification"/>
              <w:id w:val="-1968493696"/>
              <w:lock w:val="sdtLocked"/>
              <w:placeholder>
                <w:docPart w:val="46CBAC309EA14F65B459D1FE7F9BEA6C"/>
              </w:placeholder>
              <w:dropDownList>
                <w:listItem w:displayText="Intel Confidential" w:value="Intel Confidential"/>
                <w:listItem w:displayText=" " w:value=" "/>
                <w:listItem w:displayText="Intel Top Secret" w:value="Intel Top Secret"/>
              </w:dropDownList>
            </w:sdtPr>
            <w:sdtEndPr/>
            <w:sdtContent>
              <w:r w:rsidR="005875A0">
                <w:rPr>
                  <w:i w:val="0"/>
                  <w:sz w:val="18"/>
                  <w:szCs w:val="18"/>
                </w:rPr>
                <w:t xml:space="preserve"> </w:t>
              </w:r>
            </w:sdtContent>
          </w:sdt>
        </w:p>
        <w:p w14:paraId="27D2E60E" w14:textId="77777777" w:rsidR="0058624F" w:rsidRPr="00D125F0" w:rsidRDefault="0058624F" w:rsidP="00882C3F">
          <w:pPr>
            <w:pStyle w:val="Footer"/>
            <w:tabs>
              <w:tab w:val="left" w:pos="3478"/>
              <w:tab w:val="center" w:pos="3636"/>
            </w:tabs>
            <w:spacing w:before="0"/>
            <w:ind w:left="0"/>
          </w:pPr>
          <w:r w:rsidRPr="00DA3EB3">
            <w:rPr>
              <w:b/>
              <w:bCs/>
              <w:color w:val="FF0000"/>
              <w:szCs w:val="18"/>
            </w:rPr>
            <w:fldChar w:fldCharType="end"/>
          </w:r>
        </w:p>
      </w:tc>
      <w:tc>
        <w:tcPr>
          <w:tcW w:w="720" w:type="dxa"/>
        </w:tcPr>
        <w:p w14:paraId="60D063DA" w14:textId="77777777" w:rsidR="0058624F" w:rsidRPr="00D125F0" w:rsidRDefault="0058624F" w:rsidP="00882C3F">
          <w:pPr>
            <w:pStyle w:val="Footer"/>
            <w:spacing w:before="0"/>
            <w:ind w:left="0"/>
            <w:rPr>
              <w:rStyle w:val="PageNumber"/>
            </w:rPr>
          </w:pPr>
        </w:p>
      </w:tc>
    </w:tr>
  </w:tbl>
  <w:p w14:paraId="77D34260" w14:textId="77777777" w:rsidR="0058624F" w:rsidRPr="00D125F0" w:rsidRDefault="0058624F" w:rsidP="0046726E">
    <w:pPr>
      <w:pStyle w:val="Footer"/>
      <w:tabs>
        <w:tab w:val="clear" w:pos="3600"/>
        <w:tab w:val="clear" w:pos="7920"/>
        <w:tab w:val="left" w:pos="3432"/>
      </w:tabs>
      <w:spacing w:before="0"/>
      <w:ind w:left="0"/>
      <w:rPr>
        <w:sz w:val="2"/>
        <w:szCs w:val="2"/>
      </w:rPr>
    </w:pPr>
    <w:r>
      <w:rPr>
        <w:sz w:val="2"/>
        <w:szCs w:val="2"/>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296" w:type="dxa"/>
      <w:tblLook w:val="0600" w:firstRow="0" w:lastRow="0" w:firstColumn="0" w:lastColumn="0" w:noHBand="1" w:noVBand="1"/>
    </w:tblPr>
    <w:tblGrid>
      <w:gridCol w:w="719"/>
      <w:gridCol w:w="7765"/>
      <w:gridCol w:w="712"/>
    </w:tblGrid>
    <w:tr w:rsidR="0058624F" w:rsidRPr="00D125F0" w14:paraId="38D83793" w14:textId="77777777" w:rsidTr="00F249EB">
      <w:tc>
        <w:tcPr>
          <w:tcW w:w="720" w:type="dxa"/>
        </w:tcPr>
        <w:p w14:paraId="4EC68004" w14:textId="676AE8E0" w:rsidR="0058624F" w:rsidRPr="00D125F0" w:rsidRDefault="0058624F" w:rsidP="00882C3F">
          <w:pPr>
            <w:pStyle w:val="Footer"/>
            <w:spacing w:before="0"/>
            <w:ind w:left="0"/>
            <w:jc w:val="left"/>
            <w:rPr>
              <w:rStyle w:val="PageNumber"/>
            </w:rPr>
          </w:pPr>
          <w:r>
            <w:rPr>
              <w:rStyle w:val="PageNumber"/>
            </w:rPr>
            <w:fldChar w:fldCharType="begin"/>
          </w:r>
          <w:r>
            <w:rPr>
              <w:rStyle w:val="PageNumber"/>
            </w:rPr>
            <w:instrText xml:space="preserve"> STYLEREF  version  \* MERGEFORMAT </w:instrText>
          </w:r>
          <w:r>
            <w:rPr>
              <w:rStyle w:val="PageNumber"/>
            </w:rPr>
            <w:fldChar w:fldCharType="separate"/>
          </w:r>
          <w:r w:rsidR="00240AF0">
            <w:rPr>
              <w:rStyle w:val="PageNumber"/>
              <w:noProof/>
            </w:rPr>
            <w:t>[1.0]</w:t>
          </w:r>
          <w:r>
            <w:rPr>
              <w:rStyle w:val="PageNumber"/>
            </w:rPr>
            <w:fldChar w:fldCharType="end"/>
          </w:r>
        </w:p>
      </w:tc>
      <w:tc>
        <w:tcPr>
          <w:tcW w:w="7920" w:type="dxa"/>
          <w:vAlign w:val="center"/>
        </w:tcPr>
        <w:p w14:paraId="3029F4CB" w14:textId="161106A6" w:rsidR="0058624F" w:rsidRPr="00D125F0" w:rsidRDefault="0058624F" w:rsidP="00F249EB">
          <w:pPr>
            <w:pStyle w:val="Footer"/>
            <w:spacing w:before="0"/>
            <w:ind w:left="0"/>
            <w:rPr>
              <w:rStyle w:val="PageNumber"/>
            </w:rPr>
          </w:pPr>
        </w:p>
      </w:tc>
      <w:tc>
        <w:tcPr>
          <w:tcW w:w="720" w:type="dxa"/>
        </w:tcPr>
        <w:p w14:paraId="54A0D355" w14:textId="77777777" w:rsidR="0058624F" w:rsidRPr="00D125F0" w:rsidRDefault="0058624F" w:rsidP="00882C3F">
          <w:pPr>
            <w:pStyle w:val="Footer"/>
            <w:spacing w:before="0"/>
            <w:ind w:left="0"/>
            <w:jc w:val="right"/>
            <w:rPr>
              <w:rStyle w:val="PageNumber"/>
            </w:rPr>
          </w:pPr>
          <w:r w:rsidRPr="00D125F0">
            <w:rPr>
              <w:rStyle w:val="PageNumber"/>
            </w:rPr>
            <w:fldChar w:fldCharType="begin"/>
          </w:r>
          <w:r w:rsidRPr="00D125F0">
            <w:rPr>
              <w:rStyle w:val="PageNumber"/>
            </w:rPr>
            <w:instrText xml:space="preserve"> PAGE </w:instrText>
          </w:r>
          <w:r w:rsidRPr="00D125F0">
            <w:rPr>
              <w:rStyle w:val="PageNumber"/>
            </w:rPr>
            <w:fldChar w:fldCharType="separate"/>
          </w:r>
          <w:r>
            <w:rPr>
              <w:rStyle w:val="PageNumber"/>
              <w:noProof/>
            </w:rPr>
            <w:t>11</w:t>
          </w:r>
          <w:r w:rsidRPr="00D125F0">
            <w:rPr>
              <w:rStyle w:val="PageNumber"/>
            </w:rPr>
            <w:fldChar w:fldCharType="end"/>
          </w:r>
        </w:p>
      </w:tc>
    </w:tr>
    <w:tr w:rsidR="0058624F" w:rsidRPr="00D125F0" w14:paraId="0B95D655" w14:textId="77777777" w:rsidTr="00F249EB">
      <w:tc>
        <w:tcPr>
          <w:tcW w:w="720" w:type="dxa"/>
        </w:tcPr>
        <w:p w14:paraId="59D8D81E" w14:textId="77777777" w:rsidR="0058624F" w:rsidRPr="00D125F0" w:rsidRDefault="0058624F" w:rsidP="00F249EB">
          <w:pPr>
            <w:pStyle w:val="Footer"/>
            <w:spacing w:before="0"/>
            <w:ind w:left="0"/>
            <w:rPr>
              <w:rStyle w:val="PageNumber"/>
            </w:rPr>
          </w:pPr>
        </w:p>
      </w:tc>
      <w:tc>
        <w:tcPr>
          <w:tcW w:w="7920" w:type="dxa"/>
        </w:tcPr>
        <w:p w14:paraId="6EE7EF4E" w14:textId="77777777" w:rsidR="0058624F" w:rsidRDefault="0058624F" w:rsidP="00F249EB">
          <w:pPr>
            <w:pStyle w:val="Footer"/>
            <w:spacing w:before="0"/>
            <w:ind w:left="0"/>
            <w:rPr>
              <w:b/>
              <w:bCs/>
              <w:color w:val="FF0000"/>
            </w:rPr>
          </w:pPr>
        </w:p>
        <w:p w14:paraId="52D47F91" w14:textId="3D58CC6F" w:rsidR="0058624F" w:rsidRPr="001016D9" w:rsidRDefault="0058624F" w:rsidP="001016D9">
          <w:pPr>
            <w:pStyle w:val="Classification"/>
            <w:ind w:left="0"/>
            <w:jc w:val="center"/>
            <w:rPr>
              <w:i w:val="0"/>
              <w:sz w:val="18"/>
              <w:szCs w:val="18"/>
            </w:rPr>
          </w:pPr>
          <w:r w:rsidRPr="00DA3EB3">
            <w:rPr>
              <w:bCs/>
              <w:sz w:val="18"/>
              <w:szCs w:val="18"/>
            </w:rPr>
            <w:fldChar w:fldCharType="begin"/>
          </w:r>
          <w:r w:rsidRPr="00DA3EB3">
            <w:rPr>
              <w:bCs/>
              <w:sz w:val="18"/>
              <w:szCs w:val="18"/>
            </w:rPr>
            <w:instrText xml:space="preserve"> REF  Classification </w:instrText>
          </w:r>
          <w:r>
            <w:rPr>
              <w:bCs/>
              <w:sz w:val="18"/>
              <w:szCs w:val="18"/>
            </w:rPr>
            <w:instrText xml:space="preserve"> \* MERGEFORMAT </w:instrText>
          </w:r>
          <w:r w:rsidRPr="00DA3EB3">
            <w:rPr>
              <w:bCs/>
              <w:sz w:val="18"/>
              <w:szCs w:val="18"/>
            </w:rPr>
            <w:fldChar w:fldCharType="separate"/>
          </w:r>
          <w:r w:rsidRPr="001016D9">
            <w:rPr>
              <w:i w:val="0"/>
              <w:sz w:val="18"/>
              <w:szCs w:val="18"/>
            </w:rPr>
            <w:t xml:space="preserve"> </w:t>
          </w:r>
          <w:sdt>
            <w:sdtPr>
              <w:rPr>
                <w:i w:val="0"/>
                <w:sz w:val="18"/>
                <w:szCs w:val="18"/>
              </w:rPr>
              <w:alias w:val="Classification"/>
              <w:tag w:val="Classification"/>
              <w:id w:val="785014021"/>
              <w:lock w:val="sdtLocked"/>
              <w:placeholder>
                <w:docPart w:val="1798E9CA77304F32AB9297B1F9C9B062"/>
              </w:placeholder>
              <w:dropDownList>
                <w:listItem w:displayText="Intel Confidential" w:value="Intel Confidential"/>
                <w:listItem w:displayText=" " w:value=" "/>
                <w:listItem w:displayText="Intel Top Secret" w:value="Intel Top Secret"/>
              </w:dropDownList>
            </w:sdtPr>
            <w:sdtEndPr/>
            <w:sdtContent>
              <w:r w:rsidR="005875A0">
                <w:rPr>
                  <w:i w:val="0"/>
                  <w:sz w:val="18"/>
                  <w:szCs w:val="18"/>
                </w:rPr>
                <w:t xml:space="preserve"> </w:t>
              </w:r>
            </w:sdtContent>
          </w:sdt>
        </w:p>
        <w:p w14:paraId="3D2EBDCF" w14:textId="77777777" w:rsidR="0058624F" w:rsidRPr="00D125F0" w:rsidRDefault="0058624F" w:rsidP="00F249EB">
          <w:pPr>
            <w:pStyle w:val="Footer"/>
            <w:spacing w:before="0"/>
            <w:ind w:left="0"/>
            <w:jc w:val="both"/>
          </w:pPr>
          <w:r w:rsidRPr="00DA3EB3">
            <w:rPr>
              <w:b/>
              <w:bCs/>
              <w:color w:val="FF0000"/>
              <w:szCs w:val="18"/>
            </w:rPr>
            <w:fldChar w:fldCharType="end"/>
          </w:r>
        </w:p>
      </w:tc>
      <w:tc>
        <w:tcPr>
          <w:tcW w:w="720" w:type="dxa"/>
        </w:tcPr>
        <w:p w14:paraId="453489C3" w14:textId="77777777" w:rsidR="0058624F" w:rsidRPr="00D125F0" w:rsidRDefault="0058624F" w:rsidP="00F249EB">
          <w:pPr>
            <w:pStyle w:val="Footer"/>
            <w:spacing w:before="0"/>
            <w:ind w:left="0"/>
            <w:rPr>
              <w:rStyle w:val="PageNumber"/>
            </w:rPr>
          </w:pPr>
        </w:p>
      </w:tc>
    </w:tr>
  </w:tbl>
  <w:p w14:paraId="0E4C4237" w14:textId="77777777" w:rsidR="0058624F" w:rsidRPr="00D125F0" w:rsidRDefault="0058624F" w:rsidP="00F249EB">
    <w:pPr>
      <w:pStyle w:val="Footer"/>
      <w:spacing w:before="0"/>
      <w:ind w:left="0"/>
      <w:jc w:val="both"/>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F680F" w14:textId="77777777" w:rsidR="0058624F" w:rsidRPr="00F97B45" w:rsidRDefault="0058624F" w:rsidP="009F0C13">
    <w:pPr>
      <w:spacing w:before="0"/>
      <w:jc w:val="right"/>
      <w:rPr>
        <w:rFonts w:cs="Intel Clear"/>
      </w:rPr>
    </w:pPr>
  </w:p>
  <w:p w14:paraId="7C38107D" w14:textId="77777777" w:rsidR="0058624F" w:rsidRPr="00F97B45" w:rsidRDefault="0058624F" w:rsidP="009F0C13">
    <w:pPr>
      <w:spacing w:before="0"/>
      <w:jc w:val="right"/>
      <w:rPr>
        <w:rFonts w:cs="Intel Clea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116AC" w14:textId="77777777" w:rsidR="005875A0" w:rsidRDefault="005875A0">
    <w:pPr>
      <w:spacing w:line="259" w:lineRule="auto"/>
      <w:jc w:val="right"/>
    </w:pP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EEF6F" w14:textId="77777777" w:rsidR="005875A0" w:rsidRDefault="005875A0">
    <w:pPr>
      <w:spacing w:line="259" w:lineRule="auto"/>
      <w:jc w:val="right"/>
    </w:pPr>
    <w:r>
      <w:fldChar w:fldCharType="begin"/>
    </w:r>
    <w:r>
      <w:instrText xml:space="preserve"> PAGE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0D8F2" w14:textId="77777777" w:rsidR="005875A0" w:rsidRDefault="005875A0">
    <w:pPr>
      <w:spacing w:after="160" w:line="259" w:lineRule="auto"/>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0402A" w14:textId="77777777" w:rsidR="005875A0" w:rsidRDefault="005875A0">
    <w:pPr>
      <w:spacing w:line="259" w:lineRule="auto"/>
      <w:jc w:val="right"/>
    </w:pP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A08BD" w14:textId="77777777" w:rsidR="005875A0" w:rsidRDefault="005875A0">
    <w:pPr>
      <w:spacing w:line="259" w:lineRule="auto"/>
      <w:jc w:val="right"/>
    </w:pPr>
    <w:r>
      <w:fldChar w:fldCharType="begin"/>
    </w:r>
    <w:r>
      <w:instrText xml:space="preserve"> PAGE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5CC34" w14:textId="77777777" w:rsidR="005875A0" w:rsidRDefault="005875A0">
    <w:pPr>
      <w:spacing w:line="259" w:lineRule="auto"/>
      <w:jc w:val="right"/>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83A0B" w14:textId="77777777" w:rsidR="00E112F8" w:rsidRDefault="00E112F8" w:rsidP="00D56C82">
      <w:pPr>
        <w:pStyle w:val="CellBodyCenter"/>
      </w:pPr>
      <w:r>
        <w:separator/>
      </w:r>
    </w:p>
  </w:footnote>
  <w:footnote w:type="continuationSeparator" w:id="0">
    <w:p w14:paraId="5AAF0281" w14:textId="77777777" w:rsidR="00E112F8" w:rsidRDefault="00E112F8" w:rsidP="00D56C82">
      <w:pPr>
        <w:pStyle w:val="CellBodyCente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34537" w14:textId="77777777" w:rsidR="0058624F" w:rsidRDefault="0058624F" w:rsidP="00996FE6">
    <w:pPr>
      <w:pStyle w:val="Header"/>
      <w:tabs>
        <w:tab w:val="clear" w:pos="4320"/>
        <w:tab w:val="clear" w:pos="8640"/>
        <w:tab w:val="center" w:pos="3290"/>
        <w:tab w:val="right" w:pos="7900"/>
      </w:tabs>
      <w:spacing w:before="40" w:line="160" w:lineRule="atLeast"/>
      <w:ind w:hanging="1440"/>
      <w:jc w:val="right"/>
    </w:pPr>
    <w:r>
      <w:rPr>
        <w:noProof/>
      </w:rPr>
      <w:drawing>
        <wp:anchor distT="0" distB="0" distL="114300" distR="114300" simplePos="0" relativeHeight="251677696" behindDoc="1" locked="0" layoutInCell="1" allowOverlap="1" wp14:anchorId="585413C4" wp14:editId="275ECA97">
          <wp:simplePos x="0" y="0"/>
          <wp:positionH relativeFrom="page">
            <wp:posOffset>914400</wp:posOffset>
          </wp:positionH>
          <wp:positionV relativeFrom="page">
            <wp:posOffset>662701</wp:posOffset>
          </wp:positionV>
          <wp:extent cx="914400" cy="356616"/>
          <wp:effectExtent l="0" t="0" r="0" b="5715"/>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356616"/>
                  </a:xfrm>
                  <a:prstGeom prst="rect">
                    <a:avLst/>
                  </a:prstGeom>
                </pic:spPr>
              </pic:pic>
            </a:graphicData>
          </a:graphic>
          <wp14:sizeRelV relativeFrom="margin">
            <wp14:pctHeight>0</wp14:pctHeight>
          </wp14:sizeRelV>
        </wp:anchor>
      </w:drawing>
    </w:r>
  </w:p>
  <w:p w14:paraId="7B733A80" w14:textId="77777777" w:rsidR="0058624F" w:rsidRDefault="0058624F" w:rsidP="00996FE6">
    <w:pPr>
      <w:pStyle w:val="Header"/>
      <w:tabs>
        <w:tab w:val="clear" w:pos="4320"/>
        <w:tab w:val="clear" w:pos="8640"/>
        <w:tab w:val="center" w:pos="3290"/>
        <w:tab w:val="right" w:pos="7900"/>
      </w:tabs>
      <w:spacing w:before="40" w:line="160" w:lineRule="atLeast"/>
      <w:ind w:hanging="1440"/>
      <w:jc w:val="right"/>
    </w:pPr>
  </w:p>
  <w:p w14:paraId="0E983371" w14:textId="77777777" w:rsidR="0058624F" w:rsidRDefault="0058624F" w:rsidP="00996FE6">
    <w:pPr>
      <w:pStyle w:val="Header"/>
      <w:tabs>
        <w:tab w:val="clear" w:pos="4320"/>
        <w:tab w:val="clear" w:pos="8640"/>
        <w:tab w:val="center" w:pos="3290"/>
        <w:tab w:val="right" w:pos="7900"/>
      </w:tabs>
      <w:spacing w:before="40" w:line="160" w:lineRule="atLeast"/>
      <w:ind w:hanging="1440"/>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AC5A0" w14:textId="747FC741" w:rsidR="005875A0" w:rsidRPr="00F37182" w:rsidRDefault="005875A0" w:rsidP="00F3718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ED224" w14:textId="3782BCAA" w:rsidR="005875A0" w:rsidRPr="00F37182" w:rsidRDefault="005875A0" w:rsidP="00F3718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0469" w14:textId="20F51C6E" w:rsidR="0058624F" w:rsidRPr="00F97B45" w:rsidRDefault="0058624F" w:rsidP="00996FE6">
    <w:pPr>
      <w:pStyle w:val="Header"/>
      <w:tabs>
        <w:tab w:val="clear" w:pos="4320"/>
        <w:tab w:val="clear" w:pos="8640"/>
        <w:tab w:val="center" w:pos="3290"/>
        <w:tab w:val="right" w:pos="7900"/>
      </w:tabs>
      <w:spacing w:before="40" w:line="160" w:lineRule="atLeast"/>
      <w:ind w:hanging="1440"/>
      <w:jc w:val="right"/>
      <w:rPr>
        <w:rFonts w:cs="Intel Clear"/>
      </w:rPr>
    </w:pPr>
  </w:p>
  <w:p w14:paraId="3C2AE738" w14:textId="2C72A648" w:rsidR="0058624F" w:rsidRPr="00F97B45" w:rsidRDefault="0058624F" w:rsidP="00996FE6">
    <w:pPr>
      <w:pStyle w:val="Header"/>
      <w:tabs>
        <w:tab w:val="clear" w:pos="4320"/>
        <w:tab w:val="clear" w:pos="8640"/>
        <w:tab w:val="center" w:pos="3290"/>
        <w:tab w:val="right" w:pos="7900"/>
      </w:tabs>
      <w:spacing w:before="40" w:line="160" w:lineRule="atLeast"/>
      <w:ind w:hanging="1440"/>
      <w:jc w:val="right"/>
      <w:rPr>
        <w:rFonts w:cs="Intel Clear"/>
      </w:rPr>
    </w:pPr>
    <w:r w:rsidRPr="00F97B45">
      <w:rPr>
        <w:rFonts w:cs="Intel Clear"/>
        <w:noProof/>
      </w:rPr>
      <w:fldChar w:fldCharType="begin"/>
    </w:r>
    <w:r w:rsidRPr="00F97B45">
      <w:rPr>
        <w:rFonts w:cs="Intel Clear"/>
        <w:noProof/>
      </w:rPr>
      <w:instrText xml:space="preserve"> STYLEREF  "Heading 1"  \* MERGEFORMAT </w:instrText>
    </w:r>
    <w:r w:rsidR="00B14243">
      <w:rPr>
        <w:rFonts w:cs="Intel Clear"/>
        <w:noProof/>
      </w:rPr>
      <w:fldChar w:fldCharType="separate"/>
    </w:r>
    <w:r w:rsidR="00240AF0">
      <w:rPr>
        <w:rFonts w:cs="Intel Clear"/>
        <w:noProof/>
      </w:rPr>
      <w:t>Part 1: Hardware Design</w:t>
    </w:r>
    <w:r w:rsidRPr="00F97B45">
      <w:rPr>
        <w:rFonts w:cs="Intel Clear"/>
        <w:noProof/>
      </w:rPr>
      <w:fldChar w:fldCharType="end"/>
    </w:r>
  </w:p>
  <w:p w14:paraId="54F5163A" w14:textId="77777777" w:rsidR="0058624F" w:rsidRPr="00F97B45" w:rsidRDefault="0058624F" w:rsidP="00996FE6">
    <w:pPr>
      <w:pStyle w:val="Header"/>
      <w:tabs>
        <w:tab w:val="clear" w:pos="4320"/>
        <w:tab w:val="clear" w:pos="8640"/>
        <w:tab w:val="center" w:pos="3290"/>
        <w:tab w:val="right" w:pos="7900"/>
      </w:tabs>
      <w:spacing w:before="40" w:line="160" w:lineRule="atLeast"/>
      <w:ind w:hanging="1440"/>
      <w:jc w:val="right"/>
      <w:rPr>
        <w:rFonts w:cs="Intel Clear"/>
      </w:rPr>
    </w:pPr>
  </w:p>
  <w:p w14:paraId="59628277" w14:textId="77777777" w:rsidR="0058624F" w:rsidRPr="00F97B45" w:rsidRDefault="0058624F" w:rsidP="00996FE6">
    <w:pPr>
      <w:pStyle w:val="Header"/>
      <w:tabs>
        <w:tab w:val="clear" w:pos="4320"/>
        <w:tab w:val="clear" w:pos="8640"/>
        <w:tab w:val="center" w:pos="3290"/>
        <w:tab w:val="right" w:pos="7900"/>
      </w:tabs>
      <w:spacing w:before="40" w:line="160" w:lineRule="atLeast"/>
      <w:ind w:hanging="1440"/>
      <w:jc w:val="right"/>
      <w:rPr>
        <w:rFonts w:cs="Intel Clea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57E37" w14:textId="77777777" w:rsidR="0058624F" w:rsidRDefault="0058624F" w:rsidP="00996FE6">
    <w:pPr>
      <w:pStyle w:val="Header"/>
      <w:tabs>
        <w:tab w:val="clear" w:pos="4320"/>
        <w:tab w:val="clear" w:pos="8640"/>
        <w:tab w:val="center" w:pos="3290"/>
        <w:tab w:val="right" w:pos="7900"/>
      </w:tabs>
      <w:spacing w:before="40" w:line="160" w:lineRule="atLeast"/>
      <w:ind w:hanging="1440"/>
    </w:pPr>
    <w:r>
      <w:rPr>
        <w:noProof/>
      </w:rPr>
      <w:drawing>
        <wp:anchor distT="0" distB="0" distL="114300" distR="114300" simplePos="0" relativeHeight="251673600" behindDoc="1" locked="0" layoutInCell="1" allowOverlap="1" wp14:anchorId="2D57D6F6" wp14:editId="0D5BC5D7">
          <wp:simplePos x="0" y="0"/>
          <wp:positionH relativeFrom="page">
            <wp:posOffset>5848350</wp:posOffset>
          </wp:positionH>
          <wp:positionV relativeFrom="page">
            <wp:posOffset>662959</wp:posOffset>
          </wp:positionV>
          <wp:extent cx="918210" cy="358101"/>
          <wp:effectExtent l="0" t="0" r="0" b="4445"/>
          <wp:wrapNone/>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8210" cy="358101"/>
                  </a:xfrm>
                  <a:prstGeom prst="rect">
                    <a:avLst/>
                  </a:prstGeom>
                </pic:spPr>
              </pic:pic>
            </a:graphicData>
          </a:graphic>
          <wp14:sizeRelV relativeFrom="margin">
            <wp14:pctHeight>0</wp14:pctHeight>
          </wp14:sizeRelV>
        </wp:anchor>
      </w:drawing>
    </w:r>
  </w:p>
  <w:p w14:paraId="3877FEB7" w14:textId="6C1AA23F" w:rsidR="0058624F" w:rsidRDefault="0058624F" w:rsidP="00996FE6">
    <w:pPr>
      <w:pStyle w:val="Header"/>
      <w:tabs>
        <w:tab w:val="clear" w:pos="4320"/>
        <w:tab w:val="clear" w:pos="8640"/>
        <w:tab w:val="center" w:pos="3290"/>
        <w:tab w:val="right" w:pos="7900"/>
      </w:tabs>
      <w:spacing w:before="40" w:line="160" w:lineRule="atLeast"/>
      <w:ind w:hanging="1440"/>
    </w:pPr>
    <w:r>
      <w:rPr>
        <w:noProof/>
      </w:rPr>
      <w:fldChar w:fldCharType="begin"/>
    </w:r>
    <w:r>
      <w:rPr>
        <w:noProof/>
      </w:rPr>
      <w:instrText xml:space="preserve"> STYLEREF  "Heading 1"  \* MERGEFORMAT </w:instrText>
    </w:r>
    <w:r w:rsidR="00B14243">
      <w:rPr>
        <w:noProof/>
      </w:rPr>
      <w:fldChar w:fldCharType="separate"/>
    </w:r>
    <w:r w:rsidR="00240AF0">
      <w:rPr>
        <w:noProof/>
      </w:rPr>
      <w:t>Part 1: Hardware Design</w:t>
    </w:r>
    <w:r>
      <w:rPr>
        <w:noProof/>
      </w:rPr>
      <w:fldChar w:fldCharType="end"/>
    </w:r>
  </w:p>
  <w:p w14:paraId="6E737A2F" w14:textId="77777777" w:rsidR="0058624F" w:rsidRDefault="0058624F" w:rsidP="00996FE6">
    <w:pPr>
      <w:pStyle w:val="Header"/>
      <w:tabs>
        <w:tab w:val="clear" w:pos="4320"/>
        <w:tab w:val="clear" w:pos="8640"/>
        <w:tab w:val="center" w:pos="3290"/>
      </w:tabs>
      <w:spacing w:before="40" w:line="160" w:lineRule="atLeast"/>
      <w:ind w:hanging="1440"/>
    </w:pPr>
  </w:p>
  <w:p w14:paraId="5F2356C2" w14:textId="77777777" w:rsidR="0058624F" w:rsidRDefault="0058624F" w:rsidP="00996FE6">
    <w:pPr>
      <w:pStyle w:val="Header"/>
      <w:tabs>
        <w:tab w:val="clear" w:pos="4320"/>
        <w:tab w:val="clear" w:pos="8640"/>
        <w:tab w:val="center" w:pos="3290"/>
      </w:tabs>
      <w:spacing w:before="40" w:line="160" w:lineRule="atLeast"/>
      <w:ind w:hanging="144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13822" w14:textId="77777777" w:rsidR="0058624F" w:rsidRPr="001B3F31" w:rsidRDefault="0058624F" w:rsidP="001F766A">
    <w:pPr>
      <w:pStyle w:val="Header"/>
      <w:tabs>
        <w:tab w:val="clear" w:pos="8640"/>
      </w:tabs>
      <w:ind w:right="-110"/>
      <w:jc w:val="right"/>
    </w:pPr>
    <w:r>
      <w:rPr>
        <w:noProof/>
      </w:rPr>
      <w:drawing>
        <wp:anchor distT="0" distB="0" distL="114300" distR="114300" simplePos="0" relativeHeight="251674624" behindDoc="1" locked="0" layoutInCell="1" allowOverlap="1" wp14:anchorId="76D0CBA0" wp14:editId="4320B80E">
          <wp:simplePos x="0" y="0"/>
          <wp:positionH relativeFrom="page">
            <wp:posOffset>5934075</wp:posOffset>
          </wp:positionH>
          <wp:positionV relativeFrom="page">
            <wp:posOffset>558800</wp:posOffset>
          </wp:positionV>
          <wp:extent cx="914400" cy="615218"/>
          <wp:effectExtent l="0" t="0" r="0" b="0"/>
          <wp:wrapNone/>
          <wp:docPr id="25" name="Picture 25" descr="intel_4c_100_cr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4c_100_crop.emf"/>
                  <pic:cNvPicPr/>
                </pic:nvPicPr>
                <pic:blipFill>
                  <a:blip r:embed="rId1"/>
                  <a:stretch>
                    <a:fillRect/>
                  </a:stretch>
                </pic:blipFill>
                <pic:spPr>
                  <a:xfrm>
                    <a:off x="0" y="0"/>
                    <a:ext cx="914400" cy="615218"/>
                  </a:xfrm>
                  <a:prstGeom prst="rect">
                    <a:avLst/>
                  </a:prstGeom>
                </pic:spPr>
              </pic:pic>
            </a:graphicData>
          </a:graphic>
        </wp:anchor>
      </w:drawing>
    </w:r>
  </w:p>
  <w:p w14:paraId="69534458" w14:textId="77777777" w:rsidR="0058624F" w:rsidRPr="001B3F31" w:rsidRDefault="0058624F" w:rsidP="001F766A">
    <w:pPr>
      <w:pStyle w:val="Header"/>
      <w:tabs>
        <w:tab w:val="clear" w:pos="8640"/>
      </w:tabs>
      <w:ind w:right="-11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6C74C" w14:textId="77777777" w:rsidR="0058624F" w:rsidRPr="00F97B45" w:rsidRDefault="0058624F" w:rsidP="00996FE6">
    <w:pPr>
      <w:pStyle w:val="Header"/>
      <w:tabs>
        <w:tab w:val="clear" w:pos="4320"/>
        <w:tab w:val="clear" w:pos="8640"/>
        <w:tab w:val="center" w:pos="3290"/>
        <w:tab w:val="right" w:pos="7900"/>
      </w:tabs>
      <w:spacing w:before="40" w:line="160" w:lineRule="atLeast"/>
      <w:ind w:hanging="1440"/>
      <w:rPr>
        <w:rFonts w:cs="Intel Clear"/>
      </w:rPr>
    </w:pPr>
    <w:r w:rsidRPr="00F97B45">
      <w:rPr>
        <w:rFonts w:cs="Intel Clear"/>
        <w:noProof/>
      </w:rPr>
      <w:drawing>
        <wp:anchor distT="0" distB="0" distL="114300" distR="114300" simplePos="0" relativeHeight="251678720" behindDoc="1" locked="0" layoutInCell="1" allowOverlap="1" wp14:anchorId="56441EE9" wp14:editId="4EB343D2">
          <wp:simplePos x="0" y="0"/>
          <wp:positionH relativeFrom="page">
            <wp:posOffset>5848350</wp:posOffset>
          </wp:positionH>
          <wp:positionV relativeFrom="page">
            <wp:posOffset>662959</wp:posOffset>
          </wp:positionV>
          <wp:extent cx="918210" cy="358101"/>
          <wp:effectExtent l="0" t="0" r="0" b="4445"/>
          <wp:wrapNone/>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8210" cy="358101"/>
                  </a:xfrm>
                  <a:prstGeom prst="rect">
                    <a:avLst/>
                  </a:prstGeom>
                </pic:spPr>
              </pic:pic>
            </a:graphicData>
          </a:graphic>
          <wp14:sizeRelV relativeFrom="margin">
            <wp14:pctHeight>0</wp14:pctHeight>
          </wp14:sizeRelV>
        </wp:anchor>
      </w:drawing>
    </w:r>
  </w:p>
  <w:p w14:paraId="6AD87F28" w14:textId="77777777" w:rsidR="0058624F" w:rsidRPr="00F97B45" w:rsidRDefault="0058624F" w:rsidP="00996FE6">
    <w:pPr>
      <w:pStyle w:val="Header"/>
      <w:tabs>
        <w:tab w:val="clear" w:pos="4320"/>
        <w:tab w:val="clear" w:pos="8640"/>
        <w:tab w:val="center" w:pos="3290"/>
      </w:tabs>
      <w:spacing w:before="40" w:line="160" w:lineRule="atLeast"/>
      <w:ind w:hanging="1440"/>
      <w:rPr>
        <w:rFonts w:cs="Intel Clear"/>
      </w:rPr>
    </w:pPr>
  </w:p>
  <w:p w14:paraId="0E93057D" w14:textId="77777777" w:rsidR="0058624F" w:rsidRPr="00F97B45" w:rsidRDefault="0058624F" w:rsidP="00996FE6">
    <w:pPr>
      <w:pStyle w:val="Header"/>
      <w:tabs>
        <w:tab w:val="clear" w:pos="4320"/>
        <w:tab w:val="clear" w:pos="8640"/>
        <w:tab w:val="center" w:pos="3290"/>
      </w:tabs>
      <w:spacing w:before="40" w:line="160" w:lineRule="atLeast"/>
      <w:ind w:hanging="1440"/>
      <w:rPr>
        <w:rFonts w:cs="Intel Clea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6BE59" w14:textId="274F9E29" w:rsidR="0058624F" w:rsidRPr="001B3F31" w:rsidRDefault="0058624F" w:rsidP="001F766A">
    <w:pPr>
      <w:pStyle w:val="Header"/>
      <w:tabs>
        <w:tab w:val="clear" w:pos="8640"/>
      </w:tabs>
      <w:ind w:right="-110"/>
      <w:jc w:val="right"/>
    </w:pPr>
  </w:p>
  <w:p w14:paraId="04E1411D" w14:textId="34735CDE" w:rsidR="0058624F" w:rsidRPr="001B3F31" w:rsidRDefault="0058624F" w:rsidP="001F766A">
    <w:pPr>
      <w:pStyle w:val="Header"/>
      <w:tabs>
        <w:tab w:val="clear" w:pos="8640"/>
      </w:tabs>
      <w:ind w:right="-110"/>
      <w:jc w:val="right"/>
    </w:pPr>
    <w:r>
      <w:rPr>
        <w:noProof/>
      </w:rPr>
      <w:drawing>
        <wp:anchor distT="0" distB="0" distL="114300" distR="114300" simplePos="0" relativeHeight="251676672" behindDoc="1" locked="0" layoutInCell="1" allowOverlap="1" wp14:anchorId="7A38E875" wp14:editId="3D98DA70">
          <wp:simplePos x="0" y="0"/>
          <wp:positionH relativeFrom="page">
            <wp:posOffset>5486400</wp:posOffset>
          </wp:positionH>
          <wp:positionV relativeFrom="page">
            <wp:posOffset>725805</wp:posOffset>
          </wp:positionV>
          <wp:extent cx="1353820" cy="528955"/>
          <wp:effectExtent l="0" t="0" r="0" b="4445"/>
          <wp:wrapNone/>
          <wp:docPr id="16"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53820" cy="528955"/>
                  </a:xfrm>
                  <a:prstGeom prst="rect">
                    <a:avLst/>
                  </a:prstGeom>
                </pic:spPr>
              </pic:pic>
            </a:graphicData>
          </a:graphic>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1B659" w14:textId="77777777" w:rsidR="0058624F" w:rsidRDefault="0058624F" w:rsidP="00296CDE">
    <w:pPr>
      <w:pStyle w:val="Header"/>
      <w:tabs>
        <w:tab w:val="clear" w:pos="4320"/>
        <w:tab w:val="clear" w:pos="8640"/>
        <w:tab w:val="center" w:pos="3290"/>
        <w:tab w:val="right" w:pos="7900"/>
      </w:tabs>
      <w:spacing w:before="40" w:line="160" w:lineRule="atLeast"/>
      <w:ind w:left="20" w:right="60" w:hanging="132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E13F4" w14:textId="77777777" w:rsidR="0058624F" w:rsidRPr="00F414E8" w:rsidRDefault="0058624F">
    <w:pPr>
      <w:pStyle w:val="Header"/>
      <w:tabs>
        <w:tab w:val="clear" w:pos="4320"/>
        <w:tab w:val="clear" w:pos="8640"/>
        <w:tab w:val="center" w:pos="3290"/>
        <w:tab w:val="right" w:pos="7900"/>
      </w:tabs>
      <w:spacing w:before="40" w:line="160" w:lineRule="atLeast"/>
      <w:ind w:left="20" w:right="60" w:hanging="1320"/>
    </w:pPr>
    <w:r w:rsidRPr="00F414E8">
      <w:rPr>
        <w:noProof/>
      </w:rPr>
      <w:drawing>
        <wp:anchor distT="0" distB="0" distL="114300" distR="114300" simplePos="0" relativeHeight="251680768" behindDoc="1" locked="0" layoutInCell="1" allowOverlap="1" wp14:anchorId="6EB84C2E" wp14:editId="31D83FD6">
          <wp:simplePos x="0" y="0"/>
          <wp:positionH relativeFrom="page">
            <wp:posOffset>5848350</wp:posOffset>
          </wp:positionH>
          <wp:positionV relativeFrom="page">
            <wp:posOffset>662959</wp:posOffset>
          </wp:positionV>
          <wp:extent cx="918210" cy="358101"/>
          <wp:effectExtent l="0" t="0" r="0" b="4445"/>
          <wp:wrapNone/>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8210" cy="358101"/>
                  </a:xfrm>
                  <a:prstGeom prst="rect">
                    <a:avLst/>
                  </a:prstGeom>
                </pic:spPr>
              </pic:pic>
            </a:graphicData>
          </a:graphic>
          <wp14:sizeRelV relativeFrom="margin">
            <wp14:pctHeight>0</wp14:pctHeight>
          </wp14:sizeRelV>
        </wp:anchor>
      </w:drawing>
    </w:r>
  </w:p>
  <w:p w14:paraId="13904618" w14:textId="63DB6D1A" w:rsidR="0058624F" w:rsidRPr="00F414E8" w:rsidRDefault="0058624F" w:rsidP="00924EAF">
    <w:pPr>
      <w:pStyle w:val="Header"/>
      <w:tabs>
        <w:tab w:val="clear" w:pos="4320"/>
        <w:tab w:val="clear" w:pos="8640"/>
        <w:tab w:val="center" w:pos="3290"/>
        <w:tab w:val="right" w:pos="7900"/>
      </w:tabs>
      <w:spacing w:before="40" w:line="160" w:lineRule="atLeast"/>
      <w:ind w:left="20" w:right="60" w:hanging="1320"/>
    </w:pPr>
    <w:ins w:id="22" w:author="Larson-Kangas, Jessica" w:date="2020-02-19T11:58:00Z">
      <w:r>
        <w:rPr>
          <w:noProof/>
        </w:rPr>
        <w:fldChar w:fldCharType="begin"/>
      </w:r>
      <w:r>
        <w:rPr>
          <w:noProof/>
        </w:rPr>
        <w:instrText xml:space="preserve"> STYLEREF  "Heading 6"  \* MERGEFORMAT </w:instrText>
      </w:r>
    </w:ins>
    <w:r>
      <w:rPr>
        <w:noProof/>
      </w:rPr>
      <w:fldChar w:fldCharType="separate"/>
    </w:r>
    <w:r w:rsidR="004C1533">
      <w:rPr>
        <w:b w:val="0"/>
        <w:bCs/>
        <w:noProof/>
      </w:rPr>
      <w:t>Error! No text of specified style in document.</w:t>
    </w:r>
    <w:ins w:id="23" w:author="Larson-Kangas, Jessica" w:date="2020-02-19T11:58:00Z">
      <w:r>
        <w:rPr>
          <w:noProof/>
        </w:rPr>
        <w:fldChar w:fldCharType="end"/>
      </w:r>
    </w:ins>
    <w:del w:id="24" w:author="Larson-Kangas, Jessica" w:date="2020-02-19T11:58:00Z">
      <w:r w:rsidRPr="00F414E8" w:rsidDel="006950E1">
        <w:rPr>
          <w:noProof/>
        </w:rPr>
        <w:fldChar w:fldCharType="begin"/>
      </w:r>
      <w:r w:rsidRPr="00F414E8" w:rsidDel="006950E1">
        <w:rPr>
          <w:noProof/>
        </w:rPr>
        <w:delInstrText xml:space="preserve"> STYLEREF  "Heading 1"  \* MERGEFORMAT </w:delInstrText>
      </w:r>
      <w:r w:rsidRPr="00F414E8" w:rsidDel="006950E1">
        <w:rPr>
          <w:noProof/>
        </w:rPr>
        <w:fldChar w:fldCharType="separate"/>
      </w:r>
      <w:r w:rsidDel="006950E1">
        <w:rPr>
          <w:noProof/>
        </w:rPr>
        <w:delText>Section 2</w:delText>
      </w:r>
      <w:r w:rsidRPr="00F414E8" w:rsidDel="006950E1">
        <w:rPr>
          <w:noProof/>
        </w:rPr>
        <w:fldChar w:fldCharType="end"/>
      </w:r>
    </w:del>
  </w:p>
  <w:p w14:paraId="20DDC104" w14:textId="77777777" w:rsidR="0058624F" w:rsidRPr="00F414E8" w:rsidRDefault="0058624F" w:rsidP="00F12860">
    <w:pPr>
      <w:pStyle w:val="Header"/>
      <w:tabs>
        <w:tab w:val="clear" w:pos="4320"/>
        <w:tab w:val="clear" w:pos="8640"/>
        <w:tab w:val="center" w:pos="3290"/>
      </w:tabs>
      <w:spacing w:before="40" w:line="160" w:lineRule="atLeast"/>
      <w:ind w:left="20" w:right="60" w:hanging="1320"/>
    </w:pPr>
  </w:p>
  <w:p w14:paraId="76427610" w14:textId="77777777" w:rsidR="0058624F" w:rsidRPr="00F414E8" w:rsidRDefault="0058624F" w:rsidP="00F12860">
    <w:pPr>
      <w:pStyle w:val="Header"/>
      <w:tabs>
        <w:tab w:val="clear" w:pos="4320"/>
        <w:tab w:val="clear" w:pos="8640"/>
        <w:tab w:val="center" w:pos="3290"/>
      </w:tabs>
      <w:spacing w:before="40" w:line="160" w:lineRule="atLeast"/>
      <w:ind w:left="20" w:right="60" w:hanging="13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A082C" w14:textId="77777777" w:rsidR="005875A0" w:rsidRDefault="005875A0">
    <w:pPr>
      <w:spacing w:after="160" w:line="259" w:lineRule="auto"/>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0C562" w14:textId="5C110295" w:rsidR="005875A0" w:rsidRPr="00333831" w:rsidRDefault="005875A0" w:rsidP="0033383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DC3B3" w14:textId="77777777" w:rsidR="005875A0" w:rsidRDefault="005875A0">
    <w:pPr>
      <w:spacing w:after="160" w:line="259" w:lineRule="auto"/>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380D" w14:textId="77777777" w:rsidR="005875A0" w:rsidRDefault="005875A0">
    <w:pPr>
      <w:spacing w:after="160" w:line="259"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A86"/>
    <w:multiLevelType w:val="hybridMultilevel"/>
    <w:tmpl w:val="10AC1720"/>
    <w:lvl w:ilvl="0" w:tplc="9758B9BA">
      <w:start w:val="1"/>
      <w:numFmt w:val="bullet"/>
      <w:lvlText w:val="•"/>
      <w:lvlJc w:val="left"/>
      <w:pPr>
        <w:ind w:left="553"/>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1" w:tplc="B49897AA">
      <w:start w:val="1"/>
      <w:numFmt w:val="bullet"/>
      <w:lvlText w:val="o"/>
      <w:lvlJc w:val="left"/>
      <w:pPr>
        <w:ind w:left="143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2" w:tplc="C228EF7C">
      <w:start w:val="1"/>
      <w:numFmt w:val="bullet"/>
      <w:lvlText w:val="▪"/>
      <w:lvlJc w:val="left"/>
      <w:pPr>
        <w:ind w:left="215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3" w:tplc="1F58CD14">
      <w:start w:val="1"/>
      <w:numFmt w:val="bullet"/>
      <w:lvlText w:val="•"/>
      <w:lvlJc w:val="left"/>
      <w:pPr>
        <w:ind w:left="287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4" w:tplc="F2E4947E">
      <w:start w:val="1"/>
      <w:numFmt w:val="bullet"/>
      <w:lvlText w:val="o"/>
      <w:lvlJc w:val="left"/>
      <w:pPr>
        <w:ind w:left="359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5" w:tplc="1F3CBA18">
      <w:start w:val="1"/>
      <w:numFmt w:val="bullet"/>
      <w:lvlText w:val="▪"/>
      <w:lvlJc w:val="left"/>
      <w:pPr>
        <w:ind w:left="431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6" w:tplc="9FB2E230">
      <w:start w:val="1"/>
      <w:numFmt w:val="bullet"/>
      <w:lvlText w:val="•"/>
      <w:lvlJc w:val="left"/>
      <w:pPr>
        <w:ind w:left="503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7" w:tplc="F0408F12">
      <w:start w:val="1"/>
      <w:numFmt w:val="bullet"/>
      <w:lvlText w:val="o"/>
      <w:lvlJc w:val="left"/>
      <w:pPr>
        <w:ind w:left="575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lvl w:ilvl="8" w:tplc="28C6AC42">
      <w:start w:val="1"/>
      <w:numFmt w:val="bullet"/>
      <w:lvlText w:val="▪"/>
      <w:lvlJc w:val="left"/>
      <w:pPr>
        <w:ind w:left="6478"/>
      </w:pPr>
      <w:rPr>
        <w:rFonts w:ascii="Intel Clear" w:eastAsia="Intel Clear" w:hAnsi="Intel Clear" w:cs="Intel Clear"/>
        <w:b w:val="0"/>
        <w:i w:val="0"/>
        <w:strike w:val="0"/>
        <w:dstrike w:val="0"/>
        <w:color w:val="00AEEF"/>
        <w:sz w:val="24"/>
        <w:szCs w:val="24"/>
        <w:u w:val="none" w:color="000000"/>
        <w:bdr w:val="none" w:sz="0" w:space="0" w:color="auto"/>
        <w:shd w:val="clear" w:color="auto" w:fill="auto"/>
        <w:vertAlign w:val="baseline"/>
      </w:rPr>
    </w:lvl>
  </w:abstractNum>
  <w:abstractNum w:abstractNumId="1" w15:restartNumberingAfterBreak="0">
    <w:nsid w:val="02DF5FFF"/>
    <w:multiLevelType w:val="hybridMultilevel"/>
    <w:tmpl w:val="0A3A9666"/>
    <w:lvl w:ilvl="0" w:tplc="2C6ED95A">
      <w:start w:val="1"/>
      <w:numFmt w:val="bullet"/>
      <w:lvlText w:val="•"/>
      <w:lvlJc w:val="left"/>
      <w:pPr>
        <w:ind w:left="36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CC2C46E2">
      <w:start w:val="1"/>
      <w:numFmt w:val="bullet"/>
      <w:lvlText w:val="o"/>
      <w:lvlJc w:val="left"/>
      <w:pPr>
        <w:ind w:left="14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B15833F2">
      <w:start w:val="1"/>
      <w:numFmt w:val="bullet"/>
      <w:lvlText w:val="▪"/>
      <w:lvlJc w:val="left"/>
      <w:pPr>
        <w:ind w:left="21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5BC4E1E0">
      <w:start w:val="1"/>
      <w:numFmt w:val="bullet"/>
      <w:lvlText w:val="•"/>
      <w:lvlJc w:val="left"/>
      <w:pPr>
        <w:ind w:left="28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CCAC857E">
      <w:start w:val="1"/>
      <w:numFmt w:val="bullet"/>
      <w:lvlText w:val="o"/>
      <w:lvlJc w:val="left"/>
      <w:pPr>
        <w:ind w:left="36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AB4ACB6C">
      <w:start w:val="1"/>
      <w:numFmt w:val="bullet"/>
      <w:lvlText w:val="▪"/>
      <w:lvlJc w:val="left"/>
      <w:pPr>
        <w:ind w:left="43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69BEFDC0">
      <w:start w:val="1"/>
      <w:numFmt w:val="bullet"/>
      <w:lvlText w:val="•"/>
      <w:lvlJc w:val="left"/>
      <w:pPr>
        <w:ind w:left="50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6FA0EDB4">
      <w:start w:val="1"/>
      <w:numFmt w:val="bullet"/>
      <w:lvlText w:val="o"/>
      <w:lvlJc w:val="left"/>
      <w:pPr>
        <w:ind w:left="57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945035D8">
      <w:start w:val="1"/>
      <w:numFmt w:val="bullet"/>
      <w:lvlText w:val="▪"/>
      <w:lvlJc w:val="left"/>
      <w:pPr>
        <w:ind w:left="64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4014BE8"/>
    <w:multiLevelType w:val="multilevel"/>
    <w:tmpl w:val="3E8E4098"/>
    <w:lvl w:ilvl="0">
      <w:start w:val="1"/>
      <w:numFmt w:val="decimal"/>
      <w:lvlText w:val="%1.0"/>
      <w:lvlJc w:val="left"/>
      <w:pPr>
        <w:tabs>
          <w:tab w:val="num" w:pos="0"/>
        </w:tabs>
        <w:ind w:left="0" w:hanging="1300"/>
      </w:pPr>
      <w:rPr>
        <w:rFonts w:hint="default"/>
      </w:rPr>
    </w:lvl>
    <w:lvl w:ilvl="1">
      <w:start w:val="1"/>
      <w:numFmt w:val="decimal"/>
      <w:lvlText w:val="%1.%2"/>
      <w:lvlJc w:val="left"/>
      <w:pPr>
        <w:tabs>
          <w:tab w:val="num" w:pos="0"/>
        </w:tabs>
        <w:ind w:left="0" w:hanging="1300"/>
      </w:pPr>
      <w:rPr>
        <w:rFonts w:hint="default"/>
      </w:rPr>
    </w:lvl>
    <w:lvl w:ilvl="2">
      <w:start w:val="1"/>
      <w:numFmt w:val="decimal"/>
      <w:lvlText w:val="%1.%2.%3"/>
      <w:lvlJc w:val="left"/>
      <w:pPr>
        <w:tabs>
          <w:tab w:val="num" w:pos="0"/>
        </w:tabs>
        <w:ind w:left="0" w:hanging="1300"/>
      </w:pPr>
      <w:rPr>
        <w:rFonts w:hint="default"/>
      </w:rPr>
    </w:lvl>
    <w:lvl w:ilvl="3">
      <w:start w:val="1"/>
      <w:numFmt w:val="decimal"/>
      <w:lvlText w:val="%1.%2.%3.%4"/>
      <w:lvlJc w:val="left"/>
      <w:pPr>
        <w:tabs>
          <w:tab w:val="num" w:pos="500"/>
        </w:tabs>
        <w:ind w:left="0" w:hanging="1300"/>
      </w:pPr>
      <w:rPr>
        <w:rFonts w:hint="default"/>
      </w:rPr>
    </w:lvl>
    <w:lvl w:ilvl="4">
      <w:start w:val="1"/>
      <w:numFmt w:val="decimal"/>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3" w15:restartNumberingAfterBreak="0">
    <w:nsid w:val="0A935C5D"/>
    <w:multiLevelType w:val="multilevel"/>
    <w:tmpl w:val="CB4E17B0"/>
    <w:lvl w:ilvl="0">
      <w:start w:val="1"/>
      <w:numFmt w:val="decimal"/>
      <w:pStyle w:val="ListNumberedList"/>
      <w:lvlText w:val="%1."/>
      <w:lvlJc w:val="left"/>
      <w:pPr>
        <w:tabs>
          <w:tab w:val="num" w:pos="72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decimal"/>
      <w:lvlText w:val="%3."/>
      <w:lvlJc w:val="left"/>
      <w:pPr>
        <w:tabs>
          <w:tab w:val="num" w:pos="1224"/>
        </w:tabs>
        <w:ind w:left="1224" w:hanging="504"/>
      </w:pPr>
      <w:rPr>
        <w:rFonts w:hint="default"/>
      </w:rPr>
    </w:lvl>
    <w:lvl w:ilvl="3">
      <w:start w:val="1"/>
      <w:numFmt w:val="decimal"/>
      <w:lvlText w:val="%2."/>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8B34ACD"/>
    <w:multiLevelType w:val="multilevel"/>
    <w:tmpl w:val="3F448232"/>
    <w:lvl w:ilvl="0">
      <w:start w:val="1"/>
      <w:numFmt w:val="decimal"/>
      <w:lvlText w:val="%1.0"/>
      <w:lvlJc w:val="left"/>
      <w:pPr>
        <w:tabs>
          <w:tab w:val="num" w:pos="0"/>
        </w:tabs>
        <w:ind w:left="0" w:hanging="1300"/>
      </w:pPr>
      <w:rPr>
        <w:rFonts w:hint="default"/>
      </w:rPr>
    </w:lvl>
    <w:lvl w:ilvl="1">
      <w:start w:val="1"/>
      <w:numFmt w:val="decimal"/>
      <w:lvlText w:val="%1.%2"/>
      <w:lvlJc w:val="left"/>
      <w:pPr>
        <w:tabs>
          <w:tab w:val="num" w:pos="0"/>
        </w:tabs>
        <w:ind w:left="0" w:hanging="1300"/>
      </w:pPr>
      <w:rPr>
        <w:rFonts w:hint="default"/>
      </w:rPr>
    </w:lvl>
    <w:lvl w:ilvl="2">
      <w:start w:val="1"/>
      <w:numFmt w:val="decimal"/>
      <w:lvlText w:val="%1.%2.%3"/>
      <w:lvlJc w:val="left"/>
      <w:pPr>
        <w:tabs>
          <w:tab w:val="num" w:pos="0"/>
        </w:tabs>
        <w:ind w:left="0" w:hanging="1300"/>
      </w:pPr>
      <w:rPr>
        <w:rFonts w:hint="default"/>
      </w:rPr>
    </w:lvl>
    <w:lvl w:ilvl="3">
      <w:start w:val="1"/>
      <w:numFmt w:val="decimal"/>
      <w:lvlText w:val="%1.%2.%3.%4"/>
      <w:lvlJc w:val="left"/>
      <w:pPr>
        <w:tabs>
          <w:tab w:val="num" w:pos="500"/>
        </w:tabs>
        <w:ind w:left="0" w:hanging="1300"/>
      </w:pPr>
      <w:rPr>
        <w:rFonts w:hint="default"/>
      </w:rPr>
    </w:lvl>
    <w:lvl w:ilvl="4">
      <w:start w:val="1"/>
      <w:numFmt w:val="decimal"/>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5" w15:restartNumberingAfterBreak="0">
    <w:nsid w:val="206A3097"/>
    <w:multiLevelType w:val="hybridMultilevel"/>
    <w:tmpl w:val="AD286EF6"/>
    <w:lvl w:ilvl="0" w:tplc="74E87466">
      <w:start w:val="1"/>
      <w:numFmt w:val="bullet"/>
      <w:lvlText w:val="•"/>
      <w:lvlJc w:val="left"/>
      <w:pPr>
        <w:ind w:left="101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0624E066">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2A521942">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76E846F4">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90C20E0A">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0AD864DE">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36CA41B2">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B994DB2C">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DA32482A">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A63BA9"/>
    <w:multiLevelType w:val="singleLevel"/>
    <w:tmpl w:val="B22E2CCC"/>
    <w:lvl w:ilvl="0">
      <w:start w:val="1"/>
      <w:numFmt w:val="bullet"/>
      <w:pStyle w:val="CellBodyBulletSub"/>
      <w:lvlText w:val=""/>
      <w:lvlJc w:val="left"/>
      <w:pPr>
        <w:tabs>
          <w:tab w:val="num" w:pos="936"/>
        </w:tabs>
        <w:ind w:left="0" w:firstLine="216"/>
      </w:pPr>
      <w:rPr>
        <w:rFonts w:ascii="Symbol" w:hAnsi="Symbol" w:hint="default"/>
      </w:rPr>
    </w:lvl>
  </w:abstractNum>
  <w:abstractNum w:abstractNumId="7" w15:restartNumberingAfterBreak="0">
    <w:nsid w:val="2106269F"/>
    <w:multiLevelType w:val="hybridMultilevel"/>
    <w:tmpl w:val="F064D0F2"/>
    <w:lvl w:ilvl="0" w:tplc="FFFFFFFF">
      <w:start w:val="1"/>
      <w:numFmt w:val="bullet"/>
      <w:lvlText w:val="⃞"/>
      <w:lvlJc w:val="left"/>
      <w:pPr>
        <w:ind w:left="77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20257FD"/>
    <w:multiLevelType w:val="multilevel"/>
    <w:tmpl w:val="9614EF32"/>
    <w:name w:val="Titluri23"/>
    <w:lvl w:ilvl="0">
      <w:start w:val="1"/>
      <w:numFmt w:val="decimal"/>
      <w:pStyle w:val="Heading1"/>
      <w:lvlText w:val="%1.0"/>
      <w:lvlJc w:val="left"/>
      <w:pPr>
        <w:tabs>
          <w:tab w:val="num" w:pos="0"/>
        </w:tabs>
        <w:ind w:left="0" w:hanging="1440"/>
      </w:pPr>
      <w:rPr>
        <w:rFonts w:hint="default"/>
      </w:rPr>
    </w:lvl>
    <w:lvl w:ilvl="1">
      <w:start w:val="1"/>
      <w:numFmt w:val="decimal"/>
      <w:pStyle w:val="Heading2"/>
      <w:lvlText w:val="%1.%2"/>
      <w:lvlJc w:val="left"/>
      <w:pPr>
        <w:tabs>
          <w:tab w:val="num" w:pos="0"/>
        </w:tabs>
        <w:ind w:left="0" w:hanging="1440"/>
      </w:pPr>
      <w:rPr>
        <w:rFonts w:hint="default"/>
      </w:rPr>
    </w:lvl>
    <w:lvl w:ilvl="2">
      <w:start w:val="1"/>
      <w:numFmt w:val="decimal"/>
      <w:pStyle w:val="Heading3"/>
      <w:lvlText w:val="%1.%2.%3"/>
      <w:lvlJc w:val="left"/>
      <w:pPr>
        <w:tabs>
          <w:tab w:val="num" w:pos="0"/>
        </w:tabs>
        <w:ind w:left="0" w:hanging="1440"/>
      </w:pPr>
      <w:rPr>
        <w:rFonts w:hint="default"/>
      </w:rPr>
    </w:lvl>
    <w:lvl w:ilvl="3">
      <w:start w:val="1"/>
      <w:numFmt w:val="decimal"/>
      <w:pStyle w:val="Heading4"/>
      <w:lvlText w:val="%1.%2.%3.%4"/>
      <w:lvlJc w:val="left"/>
      <w:pPr>
        <w:tabs>
          <w:tab w:val="num" w:pos="0"/>
        </w:tabs>
        <w:ind w:left="0" w:hanging="1440"/>
      </w:pPr>
      <w:rPr>
        <w:rFonts w:hint="default"/>
      </w:rPr>
    </w:lvl>
    <w:lvl w:ilvl="4">
      <w:start w:val="1"/>
      <w:numFmt w:val="decimal"/>
      <w:pStyle w:val="Heading5"/>
      <w:lvlText w:val="%1.%2.%3.%4.%5"/>
      <w:lvlJc w:val="left"/>
      <w:pPr>
        <w:tabs>
          <w:tab w:val="num" w:pos="0"/>
        </w:tabs>
        <w:ind w:left="0" w:hanging="1440"/>
      </w:pPr>
      <w:rPr>
        <w:rFonts w:hint="default"/>
      </w:rPr>
    </w:lvl>
    <w:lvl w:ilvl="5">
      <w:start w:val="1"/>
      <w:numFmt w:val="upperLetter"/>
      <w:pStyle w:val="Heading6"/>
      <w:suff w:val="space"/>
      <w:lvlText w:val="Appendix %6"/>
      <w:lvlJc w:val="left"/>
      <w:pPr>
        <w:ind w:left="0" w:hanging="1440"/>
      </w:pPr>
      <w:rPr>
        <w:rFonts w:hint="default"/>
      </w:rPr>
    </w:lvl>
    <w:lvl w:ilvl="6">
      <w:start w:val="1"/>
      <w:numFmt w:val="decimal"/>
      <w:lvlText w:val="%6.%7"/>
      <w:lvlJc w:val="left"/>
      <w:pPr>
        <w:tabs>
          <w:tab w:val="num" w:pos="0"/>
        </w:tabs>
        <w:ind w:left="0" w:hanging="1440"/>
      </w:pPr>
      <w:rPr>
        <w:rFonts w:hint="default"/>
      </w:rPr>
    </w:lvl>
    <w:lvl w:ilvl="7">
      <w:start w:val="1"/>
      <w:numFmt w:val="decimal"/>
      <w:pStyle w:val="Heading8"/>
      <w:lvlText w:val="%6.%7.%8"/>
      <w:lvlJc w:val="left"/>
      <w:pPr>
        <w:tabs>
          <w:tab w:val="num" w:pos="0"/>
        </w:tabs>
        <w:ind w:left="0" w:hanging="1440"/>
      </w:pPr>
      <w:rPr>
        <w:rFonts w:hint="default"/>
      </w:rPr>
    </w:lvl>
    <w:lvl w:ilvl="8">
      <w:start w:val="1"/>
      <w:numFmt w:val="decimal"/>
      <w:lvlText w:val="%6.%7.%8.%9"/>
      <w:lvlJc w:val="left"/>
      <w:pPr>
        <w:tabs>
          <w:tab w:val="num" w:pos="0"/>
        </w:tabs>
        <w:ind w:left="0" w:hanging="1440"/>
      </w:pPr>
      <w:rPr>
        <w:rFonts w:hint="default"/>
      </w:rPr>
    </w:lvl>
  </w:abstractNum>
  <w:abstractNum w:abstractNumId="9" w15:restartNumberingAfterBreak="0">
    <w:nsid w:val="2446430F"/>
    <w:multiLevelType w:val="multilevel"/>
    <w:tmpl w:val="5F304368"/>
    <w:lvl w:ilvl="0">
      <w:start w:val="1"/>
      <w:numFmt w:val="none"/>
      <w:pStyle w:val="NoteTable"/>
      <w:lvlText w:val="NOT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254C10DD"/>
    <w:multiLevelType w:val="multilevel"/>
    <w:tmpl w:val="228E0DC8"/>
    <w:lvl w:ilvl="0">
      <w:start w:val="1"/>
      <w:numFmt w:val="none"/>
      <w:pStyle w:val="CellBitSet"/>
      <w:lvlText w:val="1 = "/>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5D340DC"/>
    <w:multiLevelType w:val="multilevel"/>
    <w:tmpl w:val="7E0AB2A8"/>
    <w:name w:val="Titluri22"/>
    <w:lvl w:ilvl="0">
      <w:start w:val="1"/>
      <w:numFmt w:val="decimal"/>
      <w:lvlText w:val="%1.0"/>
      <w:lvlJc w:val="left"/>
      <w:pPr>
        <w:tabs>
          <w:tab w:val="num" w:pos="0"/>
        </w:tabs>
        <w:ind w:left="0" w:hanging="1440"/>
      </w:pPr>
      <w:rPr>
        <w:rFonts w:hint="default"/>
      </w:rPr>
    </w:lvl>
    <w:lvl w:ilvl="1">
      <w:start w:val="1"/>
      <w:numFmt w:val="decimal"/>
      <w:lvlText w:val="%1.%2"/>
      <w:lvlJc w:val="left"/>
      <w:pPr>
        <w:tabs>
          <w:tab w:val="num" w:pos="0"/>
        </w:tabs>
        <w:ind w:left="0" w:hanging="1440"/>
      </w:pPr>
      <w:rPr>
        <w:rFonts w:hint="default"/>
      </w:rPr>
    </w:lvl>
    <w:lvl w:ilvl="2">
      <w:start w:val="1"/>
      <w:numFmt w:val="decimal"/>
      <w:lvlText w:val="%1.%2.%3"/>
      <w:lvlJc w:val="left"/>
      <w:pPr>
        <w:tabs>
          <w:tab w:val="num" w:pos="0"/>
        </w:tabs>
        <w:ind w:left="0" w:hanging="1440"/>
      </w:pPr>
      <w:rPr>
        <w:rFonts w:hint="default"/>
      </w:rPr>
    </w:lvl>
    <w:lvl w:ilvl="3">
      <w:start w:val="1"/>
      <w:numFmt w:val="decimal"/>
      <w:lvlText w:val="%1.%2.%3.%4"/>
      <w:lvlJc w:val="left"/>
      <w:pPr>
        <w:tabs>
          <w:tab w:val="num" w:pos="0"/>
        </w:tabs>
        <w:ind w:left="0" w:hanging="1440"/>
      </w:pPr>
      <w:rPr>
        <w:rFonts w:hint="default"/>
      </w:rPr>
    </w:lvl>
    <w:lvl w:ilvl="4">
      <w:start w:val="1"/>
      <w:numFmt w:val="decimal"/>
      <w:lvlText w:val="%1.%2.%3.%4.%5"/>
      <w:lvlJc w:val="left"/>
      <w:pPr>
        <w:tabs>
          <w:tab w:val="num" w:pos="0"/>
        </w:tabs>
        <w:ind w:left="0" w:hanging="1440"/>
      </w:pPr>
      <w:rPr>
        <w:rFonts w:hint="default"/>
      </w:rPr>
    </w:lvl>
    <w:lvl w:ilvl="5">
      <w:start w:val="1"/>
      <w:numFmt w:val="upperLetter"/>
      <w:suff w:val="space"/>
      <w:lvlText w:val="Appendix %6."/>
      <w:lvlJc w:val="left"/>
      <w:pPr>
        <w:ind w:left="0" w:hanging="1440"/>
      </w:pPr>
      <w:rPr>
        <w:rFonts w:hint="default"/>
      </w:rPr>
    </w:lvl>
    <w:lvl w:ilvl="6">
      <w:start w:val="1"/>
      <w:numFmt w:val="decimal"/>
      <w:lvlText w:val="%6.%7."/>
      <w:lvlJc w:val="left"/>
      <w:pPr>
        <w:tabs>
          <w:tab w:val="num" w:pos="0"/>
        </w:tabs>
        <w:ind w:left="0" w:hanging="1440"/>
      </w:pPr>
      <w:rPr>
        <w:rFonts w:hint="default"/>
      </w:rPr>
    </w:lvl>
    <w:lvl w:ilvl="7">
      <w:start w:val="1"/>
      <w:numFmt w:val="decimal"/>
      <w:lvlText w:val="%6.%7.%8."/>
      <w:lvlJc w:val="left"/>
      <w:pPr>
        <w:tabs>
          <w:tab w:val="num" w:pos="0"/>
        </w:tabs>
        <w:ind w:left="0" w:hanging="1440"/>
      </w:pPr>
      <w:rPr>
        <w:rFonts w:hint="default"/>
      </w:rPr>
    </w:lvl>
    <w:lvl w:ilvl="8">
      <w:start w:val="1"/>
      <w:numFmt w:val="decimal"/>
      <w:pStyle w:val="Heading9"/>
      <w:lvlText w:val="%6.%7.%8.%9."/>
      <w:lvlJc w:val="left"/>
      <w:pPr>
        <w:tabs>
          <w:tab w:val="num" w:pos="0"/>
        </w:tabs>
        <w:ind w:left="0" w:hanging="1440"/>
      </w:pPr>
      <w:rPr>
        <w:rFonts w:hint="default"/>
      </w:rPr>
    </w:lvl>
  </w:abstractNum>
  <w:abstractNum w:abstractNumId="12" w15:restartNumberingAfterBreak="0">
    <w:nsid w:val="354C5722"/>
    <w:multiLevelType w:val="hybridMultilevel"/>
    <w:tmpl w:val="E12283E2"/>
    <w:lvl w:ilvl="0" w:tplc="F5E4D252">
      <w:start w:val="1"/>
      <w:numFmt w:val="bullet"/>
      <w:lvlText w:val="•"/>
      <w:lvlJc w:val="left"/>
      <w:pPr>
        <w:ind w:left="102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5574D3BC">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748ED184">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60D2CB66">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918A0944">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DAF4577E">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073CE2EA">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AE3829CE">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0F5A6E6A">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8139B2"/>
    <w:multiLevelType w:val="multilevel"/>
    <w:tmpl w:val="40B61B5A"/>
    <w:lvl w:ilvl="0">
      <w:start w:val="1"/>
      <w:numFmt w:val="none"/>
      <w:pStyle w:val="Note"/>
      <w:lvlText w:val="Note:"/>
      <w:lvlJc w:val="left"/>
      <w:pPr>
        <w:tabs>
          <w:tab w:val="num" w:pos="76"/>
        </w:tabs>
        <w:ind w:left="-644" w:firstLine="0"/>
      </w:pPr>
      <w:rPr>
        <w:rFonts w:ascii="Verdana" w:hAnsi="Verdana" w:hint="default"/>
        <w:b/>
        <w:i/>
        <w:sz w:val="18"/>
      </w:rPr>
    </w:lvl>
    <w:lvl w:ilvl="1">
      <w:start w:val="1"/>
      <w:numFmt w:val="decimalZero"/>
      <w:isLgl/>
      <w:lvlText w:val="Section %1.%2"/>
      <w:lvlJc w:val="left"/>
      <w:pPr>
        <w:tabs>
          <w:tab w:val="num" w:pos="436"/>
        </w:tabs>
        <w:ind w:left="-644" w:firstLine="0"/>
      </w:pPr>
      <w:rPr>
        <w:rFonts w:hint="default"/>
      </w:rPr>
    </w:lvl>
    <w:lvl w:ilvl="2">
      <w:start w:val="1"/>
      <w:numFmt w:val="lowerLetter"/>
      <w:lvlText w:val="(%3)"/>
      <w:lvlJc w:val="left"/>
      <w:pPr>
        <w:tabs>
          <w:tab w:val="num" w:pos="76"/>
        </w:tabs>
        <w:ind w:left="76" w:hanging="432"/>
      </w:pPr>
      <w:rPr>
        <w:rFonts w:hint="default"/>
      </w:rPr>
    </w:lvl>
    <w:lvl w:ilvl="3">
      <w:start w:val="1"/>
      <w:numFmt w:val="lowerRoman"/>
      <w:lvlText w:val="(%4)"/>
      <w:lvlJc w:val="right"/>
      <w:pPr>
        <w:tabs>
          <w:tab w:val="num" w:pos="220"/>
        </w:tabs>
        <w:ind w:left="220" w:hanging="144"/>
      </w:pPr>
      <w:rPr>
        <w:rFonts w:hint="default"/>
      </w:rPr>
    </w:lvl>
    <w:lvl w:ilvl="4">
      <w:start w:val="1"/>
      <w:numFmt w:val="decimal"/>
      <w:lvlText w:val="%5)"/>
      <w:lvlJc w:val="left"/>
      <w:pPr>
        <w:tabs>
          <w:tab w:val="num" w:pos="364"/>
        </w:tabs>
        <w:ind w:left="364" w:hanging="432"/>
      </w:pPr>
      <w:rPr>
        <w:rFonts w:hint="default"/>
      </w:rPr>
    </w:lvl>
    <w:lvl w:ilvl="5">
      <w:start w:val="1"/>
      <w:numFmt w:val="lowerLetter"/>
      <w:lvlText w:val="%6)"/>
      <w:lvlJc w:val="left"/>
      <w:pPr>
        <w:tabs>
          <w:tab w:val="num" w:pos="508"/>
        </w:tabs>
        <w:ind w:left="508" w:hanging="432"/>
      </w:pPr>
      <w:rPr>
        <w:rFonts w:hint="default"/>
      </w:rPr>
    </w:lvl>
    <w:lvl w:ilvl="6">
      <w:start w:val="1"/>
      <w:numFmt w:val="lowerRoman"/>
      <w:lvlText w:val="%7)"/>
      <w:lvlJc w:val="right"/>
      <w:pPr>
        <w:tabs>
          <w:tab w:val="num" w:pos="652"/>
        </w:tabs>
        <w:ind w:left="652" w:hanging="288"/>
      </w:pPr>
      <w:rPr>
        <w:rFonts w:hint="default"/>
      </w:rPr>
    </w:lvl>
    <w:lvl w:ilvl="7">
      <w:start w:val="1"/>
      <w:numFmt w:val="lowerLetter"/>
      <w:lvlText w:val="%8."/>
      <w:lvlJc w:val="left"/>
      <w:pPr>
        <w:tabs>
          <w:tab w:val="num" w:pos="796"/>
        </w:tabs>
        <w:ind w:left="796" w:hanging="432"/>
      </w:pPr>
      <w:rPr>
        <w:rFonts w:hint="default"/>
      </w:rPr>
    </w:lvl>
    <w:lvl w:ilvl="8">
      <w:start w:val="1"/>
      <w:numFmt w:val="lowerRoman"/>
      <w:lvlText w:val="%9."/>
      <w:lvlJc w:val="right"/>
      <w:pPr>
        <w:tabs>
          <w:tab w:val="num" w:pos="940"/>
        </w:tabs>
        <w:ind w:left="940" w:hanging="144"/>
      </w:pPr>
      <w:rPr>
        <w:rFonts w:hint="default"/>
      </w:rPr>
    </w:lvl>
  </w:abstractNum>
  <w:abstractNum w:abstractNumId="15" w15:restartNumberingAfterBreak="0">
    <w:nsid w:val="3D0C2637"/>
    <w:multiLevelType w:val="hybridMultilevel"/>
    <w:tmpl w:val="7570A3F0"/>
    <w:lvl w:ilvl="0" w:tplc="96C8103A">
      <w:start w:val="1"/>
      <w:numFmt w:val="bullet"/>
      <w:lvlText w:val="•"/>
      <w:lvlJc w:val="left"/>
      <w:pPr>
        <w:ind w:left="102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FBA21B38">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968AD342">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3DC4E17C">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0980F042">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A79A705A">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8EE2E2BC">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FCDAED7C">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6D668320">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D2567EC"/>
    <w:multiLevelType w:val="multilevel"/>
    <w:tmpl w:val="B2A60AFA"/>
    <w:lvl w:ilvl="0">
      <w:start w:val="1"/>
      <w:numFmt w:val="none"/>
      <w:pStyle w:val="Rule"/>
      <w:lvlText w:val="RUL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49225A5B"/>
    <w:multiLevelType w:val="hybridMultilevel"/>
    <w:tmpl w:val="DE6213FA"/>
    <w:lvl w:ilvl="0" w:tplc="421451CA">
      <w:start w:val="1"/>
      <w:numFmt w:val="bullet"/>
      <w:pStyle w:val="ExecSummar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CA3487A"/>
    <w:multiLevelType w:val="singleLevel"/>
    <w:tmpl w:val="0234F2B6"/>
    <w:lvl w:ilvl="0">
      <w:start w:val="1"/>
      <w:numFmt w:val="bullet"/>
      <w:pStyle w:val="CellBodyBullet"/>
      <w:lvlText w:val=""/>
      <w:lvlJc w:val="left"/>
      <w:pPr>
        <w:tabs>
          <w:tab w:val="num" w:pos="360"/>
        </w:tabs>
        <w:ind w:left="120" w:hanging="120"/>
      </w:pPr>
      <w:rPr>
        <w:rFonts w:ascii="Symbol" w:hAnsi="Symbol" w:hint="default"/>
      </w:rPr>
    </w:lvl>
  </w:abstractNum>
  <w:abstractNum w:abstractNumId="19" w15:restartNumberingAfterBreak="0">
    <w:nsid w:val="4D0B66D0"/>
    <w:multiLevelType w:val="hybridMultilevel"/>
    <w:tmpl w:val="F99A4718"/>
    <w:lvl w:ilvl="0" w:tplc="C124FB06">
      <w:start w:val="1"/>
      <w:numFmt w:val="bullet"/>
      <w:lvlText w:val="•"/>
      <w:lvlJc w:val="left"/>
      <w:pPr>
        <w:ind w:left="186"/>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CBC0195C">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38966398">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2D94DDF4">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69CA0026">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0F5238F8">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0610EF3C">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5CF20A44">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443E7A3E">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E3E601F"/>
    <w:multiLevelType w:val="hybridMultilevel"/>
    <w:tmpl w:val="47BC7EA0"/>
    <w:lvl w:ilvl="0" w:tplc="FD0C54C8">
      <w:start w:val="1"/>
      <w:numFmt w:val="decimal"/>
      <w:pStyle w:val="TableLabel"/>
      <w:suff w:val="space"/>
      <w:lvlText w:val="Table %1:"/>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1C2CD5"/>
    <w:multiLevelType w:val="multilevel"/>
    <w:tmpl w:val="CE82D9C8"/>
    <w:lvl w:ilvl="0">
      <w:start w:val="1"/>
      <w:numFmt w:val="decimal"/>
      <w:lvlText w:val="%1.0"/>
      <w:lvlJc w:val="left"/>
      <w:pPr>
        <w:tabs>
          <w:tab w:val="num" w:pos="0"/>
        </w:tabs>
        <w:ind w:left="0" w:hanging="1440"/>
      </w:pPr>
      <w:rPr>
        <w:rFonts w:hint="default"/>
      </w:rPr>
    </w:lvl>
    <w:lvl w:ilvl="1">
      <w:start w:val="1"/>
      <w:numFmt w:val="decimal"/>
      <w:lvlText w:val="%1.%2"/>
      <w:lvlJc w:val="left"/>
      <w:pPr>
        <w:tabs>
          <w:tab w:val="num" w:pos="0"/>
        </w:tabs>
        <w:ind w:left="0" w:hanging="1440"/>
      </w:pPr>
      <w:rPr>
        <w:rFonts w:hint="default"/>
      </w:rPr>
    </w:lvl>
    <w:lvl w:ilvl="2">
      <w:start w:val="1"/>
      <w:numFmt w:val="decimal"/>
      <w:lvlText w:val="%1.%2.%3"/>
      <w:lvlJc w:val="left"/>
      <w:pPr>
        <w:tabs>
          <w:tab w:val="num" w:pos="0"/>
        </w:tabs>
        <w:ind w:left="0" w:hanging="1440"/>
      </w:pPr>
      <w:rPr>
        <w:rFonts w:hint="default"/>
      </w:rPr>
    </w:lvl>
    <w:lvl w:ilvl="3">
      <w:start w:val="1"/>
      <w:numFmt w:val="decimal"/>
      <w:lvlText w:val="%1.%2.%3.%4"/>
      <w:lvlJc w:val="left"/>
      <w:pPr>
        <w:tabs>
          <w:tab w:val="num" w:pos="0"/>
        </w:tabs>
        <w:ind w:left="0" w:hanging="1440"/>
      </w:pPr>
      <w:rPr>
        <w:rFonts w:hint="default"/>
      </w:rPr>
    </w:lvl>
    <w:lvl w:ilvl="4">
      <w:start w:val="1"/>
      <w:numFmt w:val="decimal"/>
      <w:lvlText w:val="%1.%2.%3.%4.%5"/>
      <w:lvlJc w:val="left"/>
      <w:pPr>
        <w:tabs>
          <w:tab w:val="num" w:pos="0"/>
        </w:tabs>
        <w:ind w:left="0" w:hanging="1440"/>
      </w:pPr>
      <w:rPr>
        <w:rFonts w:hint="default"/>
      </w:rPr>
    </w:lvl>
    <w:lvl w:ilvl="5">
      <w:start w:val="1"/>
      <w:numFmt w:val="upperLetter"/>
      <w:suff w:val="space"/>
      <w:lvlText w:val="Appendix %6."/>
      <w:lvlJc w:val="left"/>
      <w:pPr>
        <w:ind w:left="0" w:hanging="1440"/>
      </w:pPr>
      <w:rPr>
        <w:rFonts w:hint="default"/>
      </w:rPr>
    </w:lvl>
    <w:lvl w:ilvl="6">
      <w:start w:val="1"/>
      <w:numFmt w:val="decimal"/>
      <w:lvlText w:val="%6.%7."/>
      <w:lvlJc w:val="left"/>
      <w:pPr>
        <w:tabs>
          <w:tab w:val="num" w:pos="0"/>
        </w:tabs>
        <w:ind w:left="0" w:hanging="1440"/>
      </w:pPr>
      <w:rPr>
        <w:rFonts w:hint="default"/>
      </w:rPr>
    </w:lvl>
    <w:lvl w:ilvl="7">
      <w:start w:val="1"/>
      <w:numFmt w:val="decimal"/>
      <w:lvlText w:val="%6.%7.%8."/>
      <w:lvlJc w:val="left"/>
      <w:pPr>
        <w:tabs>
          <w:tab w:val="num" w:pos="0"/>
        </w:tabs>
        <w:ind w:left="0" w:hanging="1440"/>
      </w:pPr>
      <w:rPr>
        <w:rFonts w:hint="default"/>
      </w:rPr>
    </w:lvl>
    <w:lvl w:ilvl="8">
      <w:start w:val="1"/>
      <w:numFmt w:val="decimal"/>
      <w:lvlText w:val="%6.%7.%8.%9."/>
      <w:lvlJc w:val="left"/>
      <w:pPr>
        <w:tabs>
          <w:tab w:val="num" w:pos="0"/>
        </w:tabs>
        <w:ind w:left="0" w:hanging="1440"/>
      </w:pPr>
      <w:rPr>
        <w:rFonts w:hint="default"/>
      </w:rPr>
    </w:lvl>
  </w:abstractNum>
  <w:abstractNum w:abstractNumId="22" w15:restartNumberingAfterBreak="0">
    <w:nsid w:val="4FD85C4F"/>
    <w:multiLevelType w:val="hybridMultilevel"/>
    <w:tmpl w:val="E408C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925564"/>
    <w:multiLevelType w:val="singleLevel"/>
    <w:tmpl w:val="9A7CF00A"/>
    <w:lvl w:ilvl="0">
      <w:start w:val="1"/>
      <w:numFmt w:val="bullet"/>
      <w:pStyle w:val="Bullet"/>
      <w:lvlText w:val=""/>
      <w:lvlJc w:val="left"/>
      <w:pPr>
        <w:tabs>
          <w:tab w:val="num" w:pos="360"/>
        </w:tabs>
        <w:ind w:left="216" w:hanging="216"/>
      </w:pPr>
      <w:rPr>
        <w:rFonts w:ascii="Symbol" w:hAnsi="Symbol" w:hint="default"/>
      </w:rPr>
    </w:lvl>
  </w:abstractNum>
  <w:abstractNum w:abstractNumId="24" w15:restartNumberingAfterBreak="0">
    <w:nsid w:val="54BE32D3"/>
    <w:multiLevelType w:val="singleLevel"/>
    <w:tmpl w:val="5DB2EB26"/>
    <w:lvl w:ilvl="0">
      <w:start w:val="1"/>
      <w:numFmt w:val="none"/>
      <w:pStyle w:val="Caution"/>
      <w:lvlText w:val="Caution:"/>
      <w:lvlJc w:val="left"/>
      <w:pPr>
        <w:tabs>
          <w:tab w:val="num" w:pos="240"/>
        </w:tabs>
        <w:ind w:left="-48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55FB52CF"/>
    <w:multiLevelType w:val="singleLevel"/>
    <w:tmpl w:val="6F8004B8"/>
    <w:lvl w:ilvl="0">
      <w:start w:val="1"/>
      <w:numFmt w:val="bullet"/>
      <w:pStyle w:val="BulletSub"/>
      <w:lvlText w:val=""/>
      <w:lvlJc w:val="left"/>
      <w:pPr>
        <w:tabs>
          <w:tab w:val="num" w:pos="1080"/>
        </w:tabs>
        <w:ind w:left="720" w:hanging="360"/>
      </w:pPr>
      <w:rPr>
        <w:rFonts w:ascii="Symbol" w:hAnsi="Symbol" w:hint="default"/>
      </w:rPr>
    </w:lvl>
  </w:abstractNum>
  <w:abstractNum w:abstractNumId="26" w15:restartNumberingAfterBreak="0">
    <w:nsid w:val="564428E2"/>
    <w:multiLevelType w:val="hybridMultilevel"/>
    <w:tmpl w:val="7E2256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D255A"/>
    <w:multiLevelType w:val="hybridMultilevel"/>
    <w:tmpl w:val="6A06F48A"/>
    <w:lvl w:ilvl="0" w:tplc="F6F6FA38">
      <w:start w:val="1"/>
      <w:numFmt w:val="bullet"/>
      <w:lvlText w:val="•"/>
      <w:lvlJc w:val="left"/>
      <w:pPr>
        <w:ind w:left="54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DFEAA5AC">
      <w:start w:val="1"/>
      <w:numFmt w:val="bullet"/>
      <w:lvlText w:val="o"/>
      <w:lvlJc w:val="left"/>
      <w:pPr>
        <w:ind w:left="14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2E3AC30E">
      <w:start w:val="1"/>
      <w:numFmt w:val="bullet"/>
      <w:lvlText w:val="▪"/>
      <w:lvlJc w:val="left"/>
      <w:pPr>
        <w:ind w:left="21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8FB2237C">
      <w:start w:val="1"/>
      <w:numFmt w:val="bullet"/>
      <w:lvlText w:val="•"/>
      <w:lvlJc w:val="left"/>
      <w:pPr>
        <w:ind w:left="28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AC2A6440">
      <w:start w:val="1"/>
      <w:numFmt w:val="bullet"/>
      <w:lvlText w:val="o"/>
      <w:lvlJc w:val="left"/>
      <w:pPr>
        <w:ind w:left="36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660A2A18">
      <w:start w:val="1"/>
      <w:numFmt w:val="bullet"/>
      <w:lvlText w:val="▪"/>
      <w:lvlJc w:val="left"/>
      <w:pPr>
        <w:ind w:left="43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65EC97E6">
      <w:start w:val="1"/>
      <w:numFmt w:val="bullet"/>
      <w:lvlText w:val="•"/>
      <w:lvlJc w:val="left"/>
      <w:pPr>
        <w:ind w:left="50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D3A03896">
      <w:start w:val="1"/>
      <w:numFmt w:val="bullet"/>
      <w:lvlText w:val="o"/>
      <w:lvlJc w:val="left"/>
      <w:pPr>
        <w:ind w:left="57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56F8BAAA">
      <w:start w:val="1"/>
      <w:numFmt w:val="bullet"/>
      <w:lvlText w:val="▪"/>
      <w:lvlJc w:val="left"/>
      <w:pPr>
        <w:ind w:left="64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C7B2809"/>
    <w:multiLevelType w:val="multilevel"/>
    <w:tmpl w:val="E8E685CA"/>
    <w:lvl w:ilvl="0">
      <w:start w:val="1"/>
      <w:numFmt w:val="none"/>
      <w:pStyle w:val="NotesTable"/>
      <w:lvlText w:val="NOTES:"/>
      <w:lvlJc w:val="left"/>
      <w:pPr>
        <w:tabs>
          <w:tab w:val="num" w:pos="720"/>
        </w:tabs>
        <w:ind w:left="360" w:hanging="360"/>
      </w:pPr>
      <w:rPr>
        <w:rFonts w:ascii="Verdana" w:hAnsi="Verdana" w:hint="default"/>
        <w:b/>
        <w:i w:val="0"/>
        <w:caps/>
        <w:sz w:val="16"/>
      </w:rPr>
    </w:lvl>
    <w:lvl w:ilvl="1">
      <w:start w:val="1"/>
      <w:numFmt w:val="decimal"/>
      <w:pStyle w:val="NotesTableNumberedList"/>
      <w:lvlText w:val="%2."/>
      <w:lvlJc w:val="left"/>
      <w:pPr>
        <w:tabs>
          <w:tab w:val="num" w:pos="792"/>
        </w:tabs>
        <w:ind w:left="792" w:hanging="432"/>
      </w:pPr>
      <w:rPr>
        <w:rFonts w:ascii="Verdana" w:hAnsi="Verdan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9" w15:restartNumberingAfterBreak="0">
    <w:nsid w:val="5EED6331"/>
    <w:multiLevelType w:val="multilevel"/>
    <w:tmpl w:val="EF0E8A74"/>
    <w:lvl w:ilvl="0">
      <w:start w:val="1"/>
      <w:numFmt w:val="upperLetter"/>
      <w:pStyle w:val="zHeading1Appendix"/>
      <w:lvlText w:val="Appendix %1"/>
      <w:lvlJc w:val="left"/>
      <w:pPr>
        <w:tabs>
          <w:tab w:val="num" w:pos="1580"/>
        </w:tabs>
        <w:ind w:left="-940" w:hanging="360"/>
      </w:pPr>
      <w:rPr>
        <w:rFonts w:hint="default"/>
      </w:rPr>
    </w:lvl>
    <w:lvl w:ilvl="1">
      <w:start w:val="1"/>
      <w:numFmt w:val="decimal"/>
      <w:pStyle w:val="zHeading2Appendix"/>
      <w:lvlText w:val="%1.%2"/>
      <w:lvlJc w:val="left"/>
      <w:pPr>
        <w:tabs>
          <w:tab w:val="num" w:pos="0"/>
        </w:tabs>
        <w:ind w:left="0" w:hanging="1300"/>
      </w:pPr>
      <w:rPr>
        <w:rFonts w:hint="default"/>
      </w:rPr>
    </w:lvl>
    <w:lvl w:ilvl="2">
      <w:start w:val="1"/>
      <w:numFmt w:val="decimal"/>
      <w:pStyle w:val="zHeading3Appendix"/>
      <w:lvlText w:val="%1.%2.%3"/>
      <w:lvlJc w:val="left"/>
      <w:pPr>
        <w:tabs>
          <w:tab w:val="num" w:pos="0"/>
        </w:tabs>
        <w:ind w:left="0" w:hanging="1300"/>
      </w:pPr>
      <w:rPr>
        <w:rFonts w:hint="default"/>
      </w:rPr>
    </w:lvl>
    <w:lvl w:ilvl="3">
      <w:start w:val="1"/>
      <w:numFmt w:val="decimal"/>
      <w:pStyle w:val="zHeading4Appendix"/>
      <w:lvlText w:val="%1.%2.%3.%4"/>
      <w:lvlJc w:val="left"/>
      <w:pPr>
        <w:tabs>
          <w:tab w:val="num" w:pos="500"/>
        </w:tabs>
        <w:ind w:left="0" w:hanging="1300"/>
      </w:pPr>
      <w:rPr>
        <w:rFonts w:hint="default"/>
      </w:rPr>
    </w:lvl>
    <w:lvl w:ilvl="4">
      <w:start w:val="1"/>
      <w:numFmt w:val="decimal"/>
      <w:pStyle w:val="zHeading5Appendix"/>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30" w15:restartNumberingAfterBreak="0">
    <w:nsid w:val="5F66048F"/>
    <w:multiLevelType w:val="multilevel"/>
    <w:tmpl w:val="9F24A768"/>
    <w:name w:val="Titluri"/>
    <w:lvl w:ilvl="0">
      <w:start w:val="1"/>
      <w:numFmt w:val="decimal"/>
      <w:lvlText w:val="%1.0"/>
      <w:lvlJc w:val="left"/>
      <w:pPr>
        <w:tabs>
          <w:tab w:val="num" w:pos="0"/>
        </w:tabs>
        <w:ind w:left="0" w:hanging="1440"/>
      </w:pPr>
      <w:rPr>
        <w:rFonts w:hint="default"/>
      </w:rPr>
    </w:lvl>
    <w:lvl w:ilvl="1">
      <w:start w:val="1"/>
      <w:numFmt w:val="decimal"/>
      <w:lvlText w:val="%1.%2"/>
      <w:lvlJc w:val="left"/>
      <w:pPr>
        <w:tabs>
          <w:tab w:val="num" w:pos="0"/>
        </w:tabs>
        <w:ind w:left="0" w:hanging="1440"/>
      </w:pPr>
      <w:rPr>
        <w:rFonts w:hint="default"/>
      </w:rPr>
    </w:lvl>
    <w:lvl w:ilvl="2">
      <w:start w:val="1"/>
      <w:numFmt w:val="decimal"/>
      <w:lvlText w:val="%1.%2.%3"/>
      <w:lvlJc w:val="left"/>
      <w:pPr>
        <w:tabs>
          <w:tab w:val="num" w:pos="0"/>
        </w:tabs>
        <w:ind w:left="0" w:hanging="1440"/>
      </w:pPr>
      <w:rPr>
        <w:rFonts w:hint="default"/>
      </w:rPr>
    </w:lvl>
    <w:lvl w:ilvl="3">
      <w:start w:val="1"/>
      <w:numFmt w:val="decimal"/>
      <w:lvlText w:val="%1.%2.%3.%4"/>
      <w:lvlJc w:val="left"/>
      <w:pPr>
        <w:tabs>
          <w:tab w:val="num" w:pos="0"/>
        </w:tabs>
        <w:ind w:left="0" w:hanging="1440"/>
      </w:pPr>
      <w:rPr>
        <w:rFonts w:hint="default"/>
      </w:rPr>
    </w:lvl>
    <w:lvl w:ilvl="4">
      <w:start w:val="1"/>
      <w:numFmt w:val="decimal"/>
      <w:lvlText w:val="%1.%2.%3.%4.%5"/>
      <w:lvlJc w:val="left"/>
      <w:pPr>
        <w:tabs>
          <w:tab w:val="num" w:pos="0"/>
        </w:tabs>
        <w:ind w:left="0" w:hanging="1440"/>
      </w:pPr>
      <w:rPr>
        <w:rFonts w:hint="default"/>
      </w:rPr>
    </w:lvl>
    <w:lvl w:ilvl="5">
      <w:start w:val="1"/>
      <w:numFmt w:val="upperLetter"/>
      <w:suff w:val="space"/>
      <w:lvlText w:val="Appendix %6."/>
      <w:lvlJc w:val="left"/>
      <w:pPr>
        <w:ind w:left="0" w:hanging="1440"/>
      </w:pPr>
      <w:rPr>
        <w:rFonts w:hint="default"/>
      </w:rPr>
    </w:lvl>
    <w:lvl w:ilvl="6">
      <w:start w:val="1"/>
      <w:numFmt w:val="decimal"/>
      <w:pStyle w:val="Heading7"/>
      <w:lvlText w:val="%6.%7."/>
      <w:lvlJc w:val="left"/>
      <w:pPr>
        <w:tabs>
          <w:tab w:val="num" w:pos="0"/>
        </w:tabs>
        <w:ind w:left="0" w:hanging="1440"/>
      </w:pPr>
      <w:rPr>
        <w:rFonts w:hint="default"/>
      </w:rPr>
    </w:lvl>
    <w:lvl w:ilvl="7">
      <w:start w:val="1"/>
      <w:numFmt w:val="decimal"/>
      <w:lvlText w:val="%6.%7.%8."/>
      <w:lvlJc w:val="left"/>
      <w:pPr>
        <w:tabs>
          <w:tab w:val="num" w:pos="0"/>
        </w:tabs>
        <w:ind w:left="0" w:hanging="1440"/>
      </w:pPr>
      <w:rPr>
        <w:rFonts w:hint="default"/>
      </w:rPr>
    </w:lvl>
    <w:lvl w:ilvl="8">
      <w:start w:val="1"/>
      <w:numFmt w:val="decimal"/>
      <w:lvlText w:val="%6.%7.%8.%9."/>
      <w:lvlJc w:val="left"/>
      <w:pPr>
        <w:tabs>
          <w:tab w:val="num" w:pos="0"/>
        </w:tabs>
        <w:ind w:left="0" w:hanging="1440"/>
      </w:pPr>
      <w:rPr>
        <w:rFonts w:hint="default"/>
      </w:rPr>
    </w:lvl>
  </w:abstractNum>
  <w:abstractNum w:abstractNumId="31" w15:restartNumberingAfterBreak="0">
    <w:nsid w:val="6635598C"/>
    <w:multiLevelType w:val="multilevel"/>
    <w:tmpl w:val="1D8CE268"/>
    <w:lvl w:ilvl="0">
      <w:start w:val="1"/>
      <w:numFmt w:val="none"/>
      <w:pStyle w:val="Spacer"/>
      <w:suff w:val="space"/>
      <w:lvlText w:val=""/>
      <w:lvlJc w:val="left"/>
      <w:pPr>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none"/>
      <w:lvlText w:val=""/>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2" w15:restartNumberingAfterBreak="0">
    <w:nsid w:val="6F462A22"/>
    <w:multiLevelType w:val="singleLevel"/>
    <w:tmpl w:val="3EB046F6"/>
    <w:lvl w:ilvl="0">
      <w:start w:val="1"/>
      <w:numFmt w:val="none"/>
      <w:pStyle w:val="Warning"/>
      <w:lvlText w:val="Warning:"/>
      <w:lvlJc w:val="left"/>
      <w:pPr>
        <w:tabs>
          <w:tab w:val="num" w:pos="120"/>
        </w:tabs>
        <w:ind w:left="-60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75894765"/>
    <w:multiLevelType w:val="multilevel"/>
    <w:tmpl w:val="C8862F26"/>
    <w:lvl w:ilvl="0">
      <w:start w:val="1"/>
      <w:numFmt w:val="none"/>
      <w:pStyle w:val="CellBitClear"/>
      <w:lvlText w:val="0 = "/>
      <w:lvlJc w:val="left"/>
      <w:pPr>
        <w:tabs>
          <w:tab w:val="num" w:pos="108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4" w15:restartNumberingAfterBreak="0">
    <w:nsid w:val="760B63BB"/>
    <w:multiLevelType w:val="hybridMultilevel"/>
    <w:tmpl w:val="A6209522"/>
    <w:lvl w:ilvl="0" w:tplc="C3B4813E">
      <w:start w:val="1"/>
      <w:numFmt w:val="bullet"/>
      <w:lvlText w:val="•"/>
      <w:lvlJc w:val="left"/>
      <w:pPr>
        <w:ind w:left="101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CE3C85E2">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A4AA7E82">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D9CAAE8A">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55ECA5C8">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8BBC2A24">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EFFC3218">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3ACC104C">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AC1E8B66">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807715A"/>
    <w:multiLevelType w:val="multilevel"/>
    <w:tmpl w:val="ED2A000A"/>
    <w:styleLink w:val="Heading3Bullet"/>
    <w:lvl w:ilvl="0">
      <w:start w:val="1"/>
      <w:numFmt w:val="bullet"/>
      <w:lvlText w:val=""/>
      <w:lvlJc w:val="left"/>
      <w:pPr>
        <w:tabs>
          <w:tab w:val="num" w:pos="1800"/>
        </w:tabs>
        <w:ind w:left="180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79020457"/>
    <w:multiLevelType w:val="hybridMultilevel"/>
    <w:tmpl w:val="372E2724"/>
    <w:lvl w:ilvl="0" w:tplc="EC924F28">
      <w:start w:val="1"/>
      <w:numFmt w:val="bullet"/>
      <w:lvlText w:val="•"/>
      <w:lvlJc w:val="left"/>
      <w:pPr>
        <w:ind w:left="102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10747170">
      <w:start w:val="1"/>
      <w:numFmt w:val="bullet"/>
      <w:lvlText w:val="o"/>
      <w:lvlJc w:val="left"/>
      <w:pPr>
        <w:ind w:left="188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5EAC65DA">
      <w:start w:val="1"/>
      <w:numFmt w:val="bullet"/>
      <w:lvlText w:val="▪"/>
      <w:lvlJc w:val="left"/>
      <w:pPr>
        <w:ind w:left="260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CD023CD6">
      <w:start w:val="1"/>
      <w:numFmt w:val="bullet"/>
      <w:lvlText w:val="•"/>
      <w:lvlJc w:val="left"/>
      <w:pPr>
        <w:ind w:left="332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50E23FA4">
      <w:start w:val="1"/>
      <w:numFmt w:val="bullet"/>
      <w:lvlText w:val="o"/>
      <w:lvlJc w:val="left"/>
      <w:pPr>
        <w:ind w:left="404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FCC806BC">
      <w:start w:val="1"/>
      <w:numFmt w:val="bullet"/>
      <w:lvlText w:val="▪"/>
      <w:lvlJc w:val="left"/>
      <w:pPr>
        <w:ind w:left="476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A5649390">
      <w:start w:val="1"/>
      <w:numFmt w:val="bullet"/>
      <w:lvlText w:val="•"/>
      <w:lvlJc w:val="left"/>
      <w:pPr>
        <w:ind w:left="548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71ECF35E">
      <w:start w:val="1"/>
      <w:numFmt w:val="bullet"/>
      <w:lvlText w:val="o"/>
      <w:lvlJc w:val="left"/>
      <w:pPr>
        <w:ind w:left="620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037ABF82">
      <w:start w:val="1"/>
      <w:numFmt w:val="bullet"/>
      <w:lvlText w:val="▪"/>
      <w:lvlJc w:val="left"/>
      <w:pPr>
        <w:ind w:left="6922"/>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98537CA"/>
    <w:multiLevelType w:val="multilevel"/>
    <w:tmpl w:val="4870549C"/>
    <w:styleLink w:val="Heading2Bullet"/>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62434E"/>
    <w:multiLevelType w:val="hybridMultilevel"/>
    <w:tmpl w:val="8CE6C3E8"/>
    <w:lvl w:ilvl="0" w:tplc="2AA8C84E">
      <w:start w:val="1"/>
      <w:numFmt w:val="bullet"/>
      <w:lvlText w:val="•"/>
      <w:lvlJc w:val="left"/>
      <w:pPr>
        <w:ind w:left="102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D16A695A">
      <w:start w:val="1"/>
      <w:numFmt w:val="bullet"/>
      <w:lvlText w:val="o"/>
      <w:lvlJc w:val="left"/>
      <w:pPr>
        <w:ind w:left="19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30E293AA">
      <w:start w:val="1"/>
      <w:numFmt w:val="bullet"/>
      <w:lvlText w:val="▪"/>
      <w:lvlJc w:val="left"/>
      <w:pPr>
        <w:ind w:left="26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7604EEF2">
      <w:start w:val="1"/>
      <w:numFmt w:val="bullet"/>
      <w:lvlText w:val="•"/>
      <w:lvlJc w:val="left"/>
      <w:pPr>
        <w:ind w:left="33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77B6F8C4">
      <w:start w:val="1"/>
      <w:numFmt w:val="bullet"/>
      <w:lvlText w:val="o"/>
      <w:lvlJc w:val="left"/>
      <w:pPr>
        <w:ind w:left="40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13063AD0">
      <w:start w:val="1"/>
      <w:numFmt w:val="bullet"/>
      <w:lvlText w:val="▪"/>
      <w:lvlJc w:val="left"/>
      <w:pPr>
        <w:ind w:left="48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C2B08012">
      <w:start w:val="1"/>
      <w:numFmt w:val="bullet"/>
      <w:lvlText w:val="•"/>
      <w:lvlJc w:val="left"/>
      <w:pPr>
        <w:ind w:left="55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CA721822">
      <w:start w:val="1"/>
      <w:numFmt w:val="bullet"/>
      <w:lvlText w:val="o"/>
      <w:lvlJc w:val="left"/>
      <w:pPr>
        <w:ind w:left="62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47F87672">
      <w:start w:val="1"/>
      <w:numFmt w:val="bullet"/>
      <w:lvlText w:val="▪"/>
      <w:lvlJc w:val="left"/>
      <w:pPr>
        <w:ind w:left="69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FA51EE2"/>
    <w:multiLevelType w:val="hybridMultilevel"/>
    <w:tmpl w:val="F1F015C0"/>
    <w:lvl w:ilvl="0" w:tplc="D2BAB01E">
      <w:start w:val="1"/>
      <w:numFmt w:val="bullet"/>
      <w:lvlText w:val="•"/>
      <w:lvlJc w:val="left"/>
      <w:pPr>
        <w:ind w:left="102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0BC2629E">
      <w:start w:val="1"/>
      <w:numFmt w:val="bullet"/>
      <w:lvlText w:val="-"/>
      <w:lvlJc w:val="left"/>
      <w:pPr>
        <w:ind w:left="1433"/>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B6206FD4">
      <w:start w:val="1"/>
      <w:numFmt w:val="bullet"/>
      <w:lvlText w:val="▪"/>
      <w:lvlJc w:val="left"/>
      <w:pPr>
        <w:ind w:left="231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B19AD9C6">
      <w:start w:val="1"/>
      <w:numFmt w:val="bullet"/>
      <w:lvlText w:val="•"/>
      <w:lvlJc w:val="left"/>
      <w:pPr>
        <w:ind w:left="303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2CF8B140">
      <w:start w:val="1"/>
      <w:numFmt w:val="bullet"/>
      <w:lvlText w:val="o"/>
      <w:lvlJc w:val="left"/>
      <w:pPr>
        <w:ind w:left="375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6CC6856A">
      <w:start w:val="1"/>
      <w:numFmt w:val="bullet"/>
      <w:lvlText w:val="▪"/>
      <w:lvlJc w:val="left"/>
      <w:pPr>
        <w:ind w:left="447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C2B87D6A">
      <w:start w:val="1"/>
      <w:numFmt w:val="bullet"/>
      <w:lvlText w:val="•"/>
      <w:lvlJc w:val="left"/>
      <w:pPr>
        <w:ind w:left="519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F25EBAC2">
      <w:start w:val="1"/>
      <w:numFmt w:val="bullet"/>
      <w:lvlText w:val="o"/>
      <w:lvlJc w:val="left"/>
      <w:pPr>
        <w:ind w:left="591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24BA7D2E">
      <w:start w:val="1"/>
      <w:numFmt w:val="bullet"/>
      <w:lvlText w:val="▪"/>
      <w:lvlJc w:val="left"/>
      <w:pPr>
        <w:ind w:left="663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num w:numId="1">
    <w:abstractNumId w:val="2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25"/>
  </w:num>
  <w:num w:numId="5">
    <w:abstractNumId w:val="24"/>
  </w:num>
  <w:num w:numId="6">
    <w:abstractNumId w:val="33"/>
  </w:num>
  <w:num w:numId="7">
    <w:abstractNumId w:val="10"/>
  </w:num>
  <w:num w:numId="8">
    <w:abstractNumId w:val="18"/>
  </w:num>
  <w:num w:numId="9">
    <w:abstractNumId w:val="6"/>
  </w:num>
  <w:num w:numId="10">
    <w:abstractNumId w:val="17"/>
  </w:num>
  <w:num w:numId="11">
    <w:abstractNumId w:val="37"/>
  </w:num>
  <w:num w:numId="12">
    <w:abstractNumId w:val="35"/>
  </w:num>
  <w:num w:numId="13">
    <w:abstractNumId w:val="2"/>
  </w:num>
  <w:num w:numId="14">
    <w:abstractNumId w:val="3"/>
  </w:num>
  <w:num w:numId="15">
    <w:abstractNumId w:val="14"/>
  </w:num>
  <w:num w:numId="16">
    <w:abstractNumId w:val="9"/>
  </w:num>
  <w:num w:numId="17">
    <w:abstractNumId w:val="28"/>
  </w:num>
  <w:num w:numId="18">
    <w:abstractNumId w:val="31"/>
  </w:num>
  <w:num w:numId="19">
    <w:abstractNumId w:val="20"/>
  </w:num>
  <w:num w:numId="20">
    <w:abstractNumId w:val="32"/>
  </w:num>
  <w:num w:numId="21">
    <w:abstractNumId w:val="29"/>
  </w:num>
  <w:num w:numId="22">
    <w:abstractNumId w:val="16"/>
  </w:num>
  <w:num w:numId="23">
    <w:abstractNumId w:val="16"/>
  </w:num>
  <w:num w:numId="24">
    <w:abstractNumId w:val="2"/>
    <w:lvlOverride w:ilvl="0">
      <w:lvl w:ilvl="0">
        <w:start w:val="1"/>
        <w:numFmt w:val="decimal"/>
        <w:lvlText w:val="%1.0"/>
        <w:lvlJc w:val="left"/>
        <w:pPr>
          <w:tabs>
            <w:tab w:val="num" w:pos="0"/>
          </w:tabs>
          <w:ind w:left="0" w:hanging="1300"/>
        </w:pPr>
        <w:rPr>
          <w:rFonts w:hint="default"/>
        </w:rPr>
      </w:lvl>
    </w:lvlOverride>
    <w:lvlOverride w:ilvl="1">
      <w:lvl w:ilvl="1">
        <w:start w:val="1"/>
        <w:numFmt w:val="decimal"/>
        <w:lvlText w:val="%1.%2"/>
        <w:lvlJc w:val="left"/>
        <w:pPr>
          <w:tabs>
            <w:tab w:val="num" w:pos="0"/>
          </w:tabs>
          <w:ind w:left="0" w:hanging="1300"/>
        </w:pPr>
        <w:rPr>
          <w:rFonts w:hint="default"/>
        </w:rPr>
      </w:lvl>
    </w:lvlOverride>
    <w:lvlOverride w:ilvl="2">
      <w:lvl w:ilvl="2">
        <w:start w:val="1"/>
        <w:numFmt w:val="decimal"/>
        <w:lvlText w:val="%1.%2.%3"/>
        <w:lvlJc w:val="left"/>
        <w:pPr>
          <w:tabs>
            <w:tab w:val="num" w:pos="0"/>
          </w:tabs>
          <w:ind w:left="0" w:hanging="1300"/>
        </w:pPr>
        <w:rPr>
          <w:rFonts w:hint="default"/>
        </w:rPr>
      </w:lvl>
    </w:lvlOverride>
    <w:lvlOverride w:ilvl="3">
      <w:lvl w:ilvl="3">
        <w:start w:val="1"/>
        <w:numFmt w:val="decimal"/>
        <w:lvlText w:val="%1.%2.%3.%4"/>
        <w:lvlJc w:val="left"/>
        <w:pPr>
          <w:tabs>
            <w:tab w:val="num" w:pos="500"/>
          </w:tabs>
          <w:ind w:left="0" w:hanging="1300"/>
        </w:pPr>
        <w:rPr>
          <w:rFonts w:hint="default"/>
        </w:rPr>
      </w:lvl>
    </w:lvlOverride>
    <w:lvlOverride w:ilvl="4">
      <w:lvl w:ilvl="4">
        <w:start w:val="1"/>
        <w:numFmt w:val="decimal"/>
        <w:lvlText w:val="%1.%2.%3.%4.%5"/>
        <w:lvlJc w:val="left"/>
        <w:pPr>
          <w:tabs>
            <w:tab w:val="num" w:pos="860"/>
          </w:tabs>
          <w:ind w:left="0" w:hanging="1300"/>
        </w:pPr>
        <w:rPr>
          <w:rFonts w:hint="default"/>
        </w:rPr>
      </w:lvl>
    </w:lvlOverride>
    <w:lvlOverride w:ilvl="5">
      <w:lvl w:ilvl="5">
        <w:start w:val="1"/>
        <w:numFmt w:val="upperLetter"/>
        <w:suff w:val="space"/>
        <w:lvlText w:val="Appendix %6."/>
        <w:lvlJc w:val="left"/>
        <w:pPr>
          <w:ind w:left="1436" w:hanging="936"/>
        </w:pPr>
        <w:rPr>
          <w:rFonts w:hint="default"/>
        </w:rPr>
      </w:lvl>
    </w:lvlOverride>
    <w:lvlOverride w:ilvl="6">
      <w:lvl w:ilvl="6">
        <w:start w:val="1"/>
        <w:numFmt w:val="decimal"/>
        <w:lvlText w:val="%1.%2.%3.%4.%5.%6.%7."/>
        <w:lvlJc w:val="left"/>
        <w:pPr>
          <w:tabs>
            <w:tab w:val="num" w:pos="1940"/>
          </w:tabs>
          <w:ind w:left="1940" w:hanging="1080"/>
        </w:pPr>
        <w:rPr>
          <w:rFonts w:hint="default"/>
        </w:rPr>
      </w:lvl>
    </w:lvlOverride>
    <w:lvlOverride w:ilvl="7">
      <w:lvl w:ilvl="7">
        <w:start w:val="1"/>
        <w:numFmt w:val="decimal"/>
        <w:lvlText w:val="%1.%2.%3.%4.%5.%6.%7.%8."/>
        <w:lvlJc w:val="left"/>
        <w:pPr>
          <w:tabs>
            <w:tab w:val="num" w:pos="2444"/>
          </w:tabs>
          <w:ind w:left="2444" w:hanging="1224"/>
        </w:pPr>
        <w:rPr>
          <w:rFonts w:hint="default"/>
        </w:rPr>
      </w:lvl>
    </w:lvlOverride>
    <w:lvlOverride w:ilvl="8">
      <w:lvl w:ilvl="8">
        <w:start w:val="1"/>
        <w:numFmt w:val="decimal"/>
        <w:lvlText w:val="%1.%2.%3.%4.%5.%6.%7.%8.%9."/>
        <w:lvlJc w:val="left"/>
        <w:pPr>
          <w:tabs>
            <w:tab w:val="num" w:pos="3020"/>
          </w:tabs>
          <w:ind w:left="3020" w:hanging="1440"/>
        </w:pPr>
        <w:rPr>
          <w:rFonts w:hint="default"/>
        </w:rPr>
      </w:lvl>
    </w:lvlOverride>
  </w:num>
  <w:num w:numId="25">
    <w:abstractNumId w:val="4"/>
  </w:num>
  <w:num w:numId="26">
    <w:abstractNumId w:val="2"/>
    <w:lvlOverride w:ilvl="0">
      <w:lvl w:ilvl="0">
        <w:start w:val="1"/>
        <w:numFmt w:val="decimal"/>
        <w:lvlText w:val="%1.0"/>
        <w:lvlJc w:val="left"/>
        <w:pPr>
          <w:tabs>
            <w:tab w:val="num" w:pos="0"/>
          </w:tabs>
          <w:ind w:left="0" w:hanging="1440"/>
        </w:pPr>
        <w:rPr>
          <w:rFonts w:hint="default"/>
        </w:rPr>
      </w:lvl>
    </w:lvlOverride>
    <w:lvlOverride w:ilvl="1">
      <w:lvl w:ilvl="1">
        <w:start w:val="1"/>
        <w:numFmt w:val="decimal"/>
        <w:lvlText w:val="%1.%2"/>
        <w:lvlJc w:val="left"/>
        <w:pPr>
          <w:tabs>
            <w:tab w:val="num" w:pos="0"/>
          </w:tabs>
          <w:ind w:left="0" w:hanging="1440"/>
        </w:pPr>
        <w:rPr>
          <w:rFonts w:hint="default"/>
        </w:rPr>
      </w:lvl>
    </w:lvlOverride>
    <w:lvlOverride w:ilvl="2">
      <w:lvl w:ilvl="2">
        <w:start w:val="1"/>
        <w:numFmt w:val="decimal"/>
        <w:lvlText w:val="%1.%2.%3"/>
        <w:lvlJc w:val="left"/>
        <w:pPr>
          <w:tabs>
            <w:tab w:val="num" w:pos="0"/>
          </w:tabs>
          <w:ind w:left="0" w:hanging="1440"/>
        </w:pPr>
        <w:rPr>
          <w:rFonts w:hint="default"/>
        </w:rPr>
      </w:lvl>
    </w:lvlOverride>
    <w:lvlOverride w:ilvl="3">
      <w:lvl w:ilvl="3">
        <w:start w:val="1"/>
        <w:numFmt w:val="decimal"/>
        <w:lvlText w:val="%1.%2.%3.%4"/>
        <w:lvlJc w:val="left"/>
        <w:pPr>
          <w:tabs>
            <w:tab w:val="num" w:pos="0"/>
          </w:tabs>
          <w:ind w:left="0" w:hanging="1440"/>
        </w:pPr>
        <w:rPr>
          <w:rFonts w:hint="default"/>
        </w:rPr>
      </w:lvl>
    </w:lvlOverride>
    <w:lvlOverride w:ilvl="4">
      <w:lvl w:ilvl="4">
        <w:start w:val="1"/>
        <w:numFmt w:val="decimal"/>
        <w:lvlText w:val="%1.%2.%3.%4.%5"/>
        <w:lvlJc w:val="left"/>
        <w:pPr>
          <w:tabs>
            <w:tab w:val="num" w:pos="0"/>
          </w:tabs>
          <w:ind w:left="0" w:hanging="1440"/>
        </w:pPr>
        <w:rPr>
          <w:rFonts w:hint="default"/>
        </w:rPr>
      </w:lvl>
    </w:lvlOverride>
    <w:lvlOverride w:ilvl="5">
      <w:lvl w:ilvl="5">
        <w:start w:val="1"/>
        <w:numFmt w:val="upperLetter"/>
        <w:suff w:val="space"/>
        <w:lvlText w:val="Appendix %6."/>
        <w:lvlJc w:val="left"/>
        <w:pPr>
          <w:ind w:left="0" w:hanging="1440"/>
        </w:pPr>
        <w:rPr>
          <w:rFonts w:hint="default"/>
        </w:rPr>
      </w:lvl>
    </w:lvlOverride>
    <w:lvlOverride w:ilvl="6">
      <w:lvl w:ilvl="6">
        <w:start w:val="1"/>
        <w:numFmt w:val="decimal"/>
        <w:lvlText w:val="%6.%7."/>
        <w:lvlJc w:val="left"/>
        <w:pPr>
          <w:tabs>
            <w:tab w:val="num" w:pos="0"/>
          </w:tabs>
          <w:ind w:left="0" w:hanging="1440"/>
        </w:pPr>
        <w:rPr>
          <w:rFonts w:hint="default"/>
        </w:rPr>
      </w:lvl>
    </w:lvlOverride>
    <w:lvlOverride w:ilvl="7">
      <w:lvl w:ilvl="7">
        <w:start w:val="1"/>
        <w:numFmt w:val="decimal"/>
        <w:lvlText w:val="%6.%7.%8."/>
        <w:lvlJc w:val="left"/>
        <w:pPr>
          <w:tabs>
            <w:tab w:val="num" w:pos="0"/>
          </w:tabs>
          <w:ind w:left="0" w:hanging="1440"/>
        </w:pPr>
        <w:rPr>
          <w:rFonts w:hint="default"/>
        </w:rPr>
      </w:lvl>
    </w:lvlOverride>
    <w:lvlOverride w:ilvl="8">
      <w:lvl w:ilvl="8">
        <w:start w:val="1"/>
        <w:numFmt w:val="decimal"/>
        <w:lvlText w:val="%6.%7.%8.%9."/>
        <w:lvlJc w:val="left"/>
        <w:pPr>
          <w:tabs>
            <w:tab w:val="num" w:pos="0"/>
          </w:tabs>
          <w:ind w:left="0" w:hanging="1440"/>
        </w:pPr>
        <w:rPr>
          <w:rFonts w:hint="default"/>
        </w:rPr>
      </w:lvl>
    </w:lvlOverride>
  </w:num>
  <w:num w:numId="27">
    <w:abstractNumId w:val="30"/>
  </w:num>
  <w:num w:numId="28">
    <w:abstractNumId w:val="8"/>
  </w:num>
  <w:num w:numId="29">
    <w:abstractNumId w:val="11"/>
  </w:num>
  <w:num w:numId="30">
    <w:abstractNumId w:val="21"/>
  </w:num>
  <w:num w:numId="31">
    <w:abstractNumId w:val="26"/>
  </w:num>
  <w:num w:numId="32">
    <w:abstractNumId w:val="0"/>
  </w:num>
  <w:num w:numId="33">
    <w:abstractNumId w:val="34"/>
  </w:num>
  <w:num w:numId="34">
    <w:abstractNumId w:val="5"/>
  </w:num>
  <w:num w:numId="35">
    <w:abstractNumId w:val="36"/>
  </w:num>
  <w:num w:numId="36">
    <w:abstractNumId w:val="19"/>
  </w:num>
  <w:num w:numId="37">
    <w:abstractNumId w:val="39"/>
  </w:num>
  <w:num w:numId="38">
    <w:abstractNumId w:val="12"/>
  </w:num>
  <w:num w:numId="39">
    <w:abstractNumId w:val="15"/>
  </w:num>
  <w:num w:numId="40">
    <w:abstractNumId w:val="1"/>
  </w:num>
  <w:num w:numId="41">
    <w:abstractNumId w:val="40"/>
  </w:num>
  <w:num w:numId="42">
    <w:abstractNumId w:val="27"/>
  </w:num>
  <w:num w:numId="43">
    <w:abstractNumId w:val="8"/>
  </w:num>
  <w:num w:numId="44">
    <w:abstractNumId w:val="7"/>
  </w:num>
  <w:num w:numId="45">
    <w:abstractNumId w:val="22"/>
  </w:num>
  <w:num w:numId="46">
    <w:abstractNumId w:val="38"/>
  </w:num>
  <w:num w:numId="47">
    <w:abstractNumId w:val="13"/>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oldie, John">
    <w15:presenceInfo w15:providerId="AD" w15:userId="S::john.goldie@intel.com::93882460-0a62-4fe5-a558-dacb3f6eac22"/>
  </w15:person>
  <w15:person w15:author="Poniatowski, Sue">
    <w15:presenceInfo w15:providerId="AD" w15:userId="S::sue.poniatowski@intel.com::345ea139-20c6-4a68-85ad-0b2b9e99d3d3"/>
  </w15:person>
  <w15:person w15:author="Larson-Kangas, Jessica">
    <w15:presenceInfo w15:providerId="AD" w15:userId="S::jessica.larson-kangas@intel.com::d8f24a4c-be0a-42e4-937e-c8e4e28fa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revisionView w:markup="0"/>
  <w:defaultTabStop w:val="360"/>
  <w:doNotHyphenateCaps/>
  <w:evenAndOddHeaders/>
  <w:drawingGridHorizontalSpacing w:val="90"/>
  <w:displayHorizontalDrawingGridEvery w:val="0"/>
  <w:displayVerticalDrawingGridEvery w:val="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6D9"/>
    <w:rsid w:val="0000049F"/>
    <w:rsid w:val="00005939"/>
    <w:rsid w:val="00007757"/>
    <w:rsid w:val="000111A8"/>
    <w:rsid w:val="00015A79"/>
    <w:rsid w:val="00015B09"/>
    <w:rsid w:val="00021379"/>
    <w:rsid w:val="00022571"/>
    <w:rsid w:val="00022729"/>
    <w:rsid w:val="000233BA"/>
    <w:rsid w:val="000252A2"/>
    <w:rsid w:val="00031D38"/>
    <w:rsid w:val="000364D3"/>
    <w:rsid w:val="00037A53"/>
    <w:rsid w:val="00037B51"/>
    <w:rsid w:val="00045358"/>
    <w:rsid w:val="00045A5C"/>
    <w:rsid w:val="00052C2D"/>
    <w:rsid w:val="000539EA"/>
    <w:rsid w:val="000559C7"/>
    <w:rsid w:val="000616ED"/>
    <w:rsid w:val="00061A14"/>
    <w:rsid w:val="00062813"/>
    <w:rsid w:val="00062B0B"/>
    <w:rsid w:val="000657ED"/>
    <w:rsid w:val="00071FA6"/>
    <w:rsid w:val="00075B03"/>
    <w:rsid w:val="0007633B"/>
    <w:rsid w:val="00076ED0"/>
    <w:rsid w:val="00082079"/>
    <w:rsid w:val="000825C2"/>
    <w:rsid w:val="00082E33"/>
    <w:rsid w:val="00083274"/>
    <w:rsid w:val="000859FE"/>
    <w:rsid w:val="00086B8A"/>
    <w:rsid w:val="00090550"/>
    <w:rsid w:val="000932DA"/>
    <w:rsid w:val="0009376F"/>
    <w:rsid w:val="00097684"/>
    <w:rsid w:val="000A01CA"/>
    <w:rsid w:val="000A0BEA"/>
    <w:rsid w:val="000A5C02"/>
    <w:rsid w:val="000A6933"/>
    <w:rsid w:val="000B28BD"/>
    <w:rsid w:val="000B3D52"/>
    <w:rsid w:val="000B45BE"/>
    <w:rsid w:val="000B4BA2"/>
    <w:rsid w:val="000B60AC"/>
    <w:rsid w:val="000C0B02"/>
    <w:rsid w:val="000C1E81"/>
    <w:rsid w:val="000C6CCE"/>
    <w:rsid w:val="000C6D00"/>
    <w:rsid w:val="000D0344"/>
    <w:rsid w:val="000E1EC8"/>
    <w:rsid w:val="000E5C47"/>
    <w:rsid w:val="000F48F9"/>
    <w:rsid w:val="000F7A58"/>
    <w:rsid w:val="0010077B"/>
    <w:rsid w:val="001016D9"/>
    <w:rsid w:val="0011035A"/>
    <w:rsid w:val="001107EA"/>
    <w:rsid w:val="0012310B"/>
    <w:rsid w:val="0013193E"/>
    <w:rsid w:val="00131976"/>
    <w:rsid w:val="0013557C"/>
    <w:rsid w:val="00135D8B"/>
    <w:rsid w:val="00136AF8"/>
    <w:rsid w:val="001426AC"/>
    <w:rsid w:val="00143401"/>
    <w:rsid w:val="00155DD2"/>
    <w:rsid w:val="00160CE3"/>
    <w:rsid w:val="0016146B"/>
    <w:rsid w:val="00163C35"/>
    <w:rsid w:val="00165A0E"/>
    <w:rsid w:val="00166DB3"/>
    <w:rsid w:val="00171ABC"/>
    <w:rsid w:val="001773B6"/>
    <w:rsid w:val="001831FC"/>
    <w:rsid w:val="00185CF4"/>
    <w:rsid w:val="001872E8"/>
    <w:rsid w:val="00194137"/>
    <w:rsid w:val="00196D2A"/>
    <w:rsid w:val="001A3508"/>
    <w:rsid w:val="001A4811"/>
    <w:rsid w:val="001A6ACA"/>
    <w:rsid w:val="001B3C71"/>
    <w:rsid w:val="001B3F31"/>
    <w:rsid w:val="001B7865"/>
    <w:rsid w:val="001C09CA"/>
    <w:rsid w:val="001C0F61"/>
    <w:rsid w:val="001C15B9"/>
    <w:rsid w:val="001C7BCB"/>
    <w:rsid w:val="001D6503"/>
    <w:rsid w:val="001D7E36"/>
    <w:rsid w:val="001E2800"/>
    <w:rsid w:val="001F766A"/>
    <w:rsid w:val="00200400"/>
    <w:rsid w:val="0020179C"/>
    <w:rsid w:val="002107E9"/>
    <w:rsid w:val="0021273D"/>
    <w:rsid w:val="00212AAE"/>
    <w:rsid w:val="00216A77"/>
    <w:rsid w:val="002212DF"/>
    <w:rsid w:val="0023141B"/>
    <w:rsid w:val="0023310B"/>
    <w:rsid w:val="00233B32"/>
    <w:rsid w:val="0023452B"/>
    <w:rsid w:val="00234CD9"/>
    <w:rsid w:val="00240677"/>
    <w:rsid w:val="00240AF0"/>
    <w:rsid w:val="00245A37"/>
    <w:rsid w:val="00245ECF"/>
    <w:rsid w:val="00245F40"/>
    <w:rsid w:val="00251274"/>
    <w:rsid w:val="002550AE"/>
    <w:rsid w:val="002607F1"/>
    <w:rsid w:val="00267F9F"/>
    <w:rsid w:val="00277EBA"/>
    <w:rsid w:val="002823F1"/>
    <w:rsid w:val="00285424"/>
    <w:rsid w:val="00285D2F"/>
    <w:rsid w:val="00290AEB"/>
    <w:rsid w:val="00291654"/>
    <w:rsid w:val="0029223A"/>
    <w:rsid w:val="00292A9B"/>
    <w:rsid w:val="00293B48"/>
    <w:rsid w:val="00295640"/>
    <w:rsid w:val="00296CDE"/>
    <w:rsid w:val="002A0CD4"/>
    <w:rsid w:val="002A1CDF"/>
    <w:rsid w:val="002A44C5"/>
    <w:rsid w:val="002A555C"/>
    <w:rsid w:val="002B3901"/>
    <w:rsid w:val="002B513F"/>
    <w:rsid w:val="002B768C"/>
    <w:rsid w:val="002C1598"/>
    <w:rsid w:val="002C2E48"/>
    <w:rsid w:val="002C3BF3"/>
    <w:rsid w:val="002C5F38"/>
    <w:rsid w:val="002D351D"/>
    <w:rsid w:val="002D36AE"/>
    <w:rsid w:val="002D3913"/>
    <w:rsid w:val="002D4E21"/>
    <w:rsid w:val="002D53D9"/>
    <w:rsid w:val="002E0CFD"/>
    <w:rsid w:val="002E46F3"/>
    <w:rsid w:val="002E794E"/>
    <w:rsid w:val="002E7A90"/>
    <w:rsid w:val="00310A08"/>
    <w:rsid w:val="003153BB"/>
    <w:rsid w:val="003168EA"/>
    <w:rsid w:val="00316CFA"/>
    <w:rsid w:val="00317941"/>
    <w:rsid w:val="00321DB7"/>
    <w:rsid w:val="003234D8"/>
    <w:rsid w:val="00325B00"/>
    <w:rsid w:val="00333831"/>
    <w:rsid w:val="00334BD5"/>
    <w:rsid w:val="0035136C"/>
    <w:rsid w:val="00354159"/>
    <w:rsid w:val="00354446"/>
    <w:rsid w:val="003567B4"/>
    <w:rsid w:val="0036213C"/>
    <w:rsid w:val="00366C1F"/>
    <w:rsid w:val="003674FE"/>
    <w:rsid w:val="00374605"/>
    <w:rsid w:val="003761A0"/>
    <w:rsid w:val="00391833"/>
    <w:rsid w:val="0039759B"/>
    <w:rsid w:val="003A4A64"/>
    <w:rsid w:val="003A5B53"/>
    <w:rsid w:val="003A6F1A"/>
    <w:rsid w:val="003A7C39"/>
    <w:rsid w:val="003B0EF8"/>
    <w:rsid w:val="003B3475"/>
    <w:rsid w:val="003B46F7"/>
    <w:rsid w:val="003B652E"/>
    <w:rsid w:val="003B6F76"/>
    <w:rsid w:val="003C0A29"/>
    <w:rsid w:val="003C0F79"/>
    <w:rsid w:val="003C4F84"/>
    <w:rsid w:val="003D16D9"/>
    <w:rsid w:val="003D29C3"/>
    <w:rsid w:val="003D5A2C"/>
    <w:rsid w:val="003D68B1"/>
    <w:rsid w:val="003E1BE7"/>
    <w:rsid w:val="003F1207"/>
    <w:rsid w:val="003F1E28"/>
    <w:rsid w:val="004076E5"/>
    <w:rsid w:val="0042110C"/>
    <w:rsid w:val="00431E76"/>
    <w:rsid w:val="00442D10"/>
    <w:rsid w:val="0044521D"/>
    <w:rsid w:val="00447B85"/>
    <w:rsid w:val="004529E9"/>
    <w:rsid w:val="00454506"/>
    <w:rsid w:val="00454829"/>
    <w:rsid w:val="00457F44"/>
    <w:rsid w:val="00465DD6"/>
    <w:rsid w:val="0046726E"/>
    <w:rsid w:val="004733B8"/>
    <w:rsid w:val="00473404"/>
    <w:rsid w:val="004803D5"/>
    <w:rsid w:val="00483035"/>
    <w:rsid w:val="00483E5E"/>
    <w:rsid w:val="0048564D"/>
    <w:rsid w:val="00486D4E"/>
    <w:rsid w:val="004960DE"/>
    <w:rsid w:val="00497DB0"/>
    <w:rsid w:val="004A1052"/>
    <w:rsid w:val="004A37CE"/>
    <w:rsid w:val="004B1A48"/>
    <w:rsid w:val="004B1DB5"/>
    <w:rsid w:val="004B2921"/>
    <w:rsid w:val="004B61B4"/>
    <w:rsid w:val="004C1533"/>
    <w:rsid w:val="004C1E43"/>
    <w:rsid w:val="004C5A96"/>
    <w:rsid w:val="004C7633"/>
    <w:rsid w:val="004D073D"/>
    <w:rsid w:val="004D4AD2"/>
    <w:rsid w:val="004D4AE6"/>
    <w:rsid w:val="004E1FC7"/>
    <w:rsid w:val="004E3587"/>
    <w:rsid w:val="004E3691"/>
    <w:rsid w:val="004E36A5"/>
    <w:rsid w:val="004E51A5"/>
    <w:rsid w:val="004E7748"/>
    <w:rsid w:val="004F3795"/>
    <w:rsid w:val="004F3DB9"/>
    <w:rsid w:val="004F7D64"/>
    <w:rsid w:val="00500E8F"/>
    <w:rsid w:val="00501F80"/>
    <w:rsid w:val="00505930"/>
    <w:rsid w:val="00515276"/>
    <w:rsid w:val="00515FCC"/>
    <w:rsid w:val="00526313"/>
    <w:rsid w:val="00533995"/>
    <w:rsid w:val="00535F8D"/>
    <w:rsid w:val="005372E9"/>
    <w:rsid w:val="00541F9B"/>
    <w:rsid w:val="0055044C"/>
    <w:rsid w:val="005506F6"/>
    <w:rsid w:val="005560E2"/>
    <w:rsid w:val="00556439"/>
    <w:rsid w:val="00557C58"/>
    <w:rsid w:val="00561054"/>
    <w:rsid w:val="005628BE"/>
    <w:rsid w:val="00563B8A"/>
    <w:rsid w:val="005662E4"/>
    <w:rsid w:val="00577E15"/>
    <w:rsid w:val="00577FF0"/>
    <w:rsid w:val="00581075"/>
    <w:rsid w:val="00583F8D"/>
    <w:rsid w:val="0058624F"/>
    <w:rsid w:val="00586AFE"/>
    <w:rsid w:val="005875A0"/>
    <w:rsid w:val="00587B9F"/>
    <w:rsid w:val="00594F8C"/>
    <w:rsid w:val="005A2C8D"/>
    <w:rsid w:val="005A5151"/>
    <w:rsid w:val="005A5808"/>
    <w:rsid w:val="005A7CCE"/>
    <w:rsid w:val="005B0ADD"/>
    <w:rsid w:val="005B25D5"/>
    <w:rsid w:val="005B44D1"/>
    <w:rsid w:val="005E327D"/>
    <w:rsid w:val="005F0CBF"/>
    <w:rsid w:val="005F2CAE"/>
    <w:rsid w:val="005F5A29"/>
    <w:rsid w:val="005F7653"/>
    <w:rsid w:val="005F7DD6"/>
    <w:rsid w:val="006040A4"/>
    <w:rsid w:val="0060719B"/>
    <w:rsid w:val="006167D1"/>
    <w:rsid w:val="006277BD"/>
    <w:rsid w:val="00630C87"/>
    <w:rsid w:val="00632166"/>
    <w:rsid w:val="006332B6"/>
    <w:rsid w:val="00635E40"/>
    <w:rsid w:val="00635F9F"/>
    <w:rsid w:val="0064018B"/>
    <w:rsid w:val="00644237"/>
    <w:rsid w:val="00651B43"/>
    <w:rsid w:val="00656796"/>
    <w:rsid w:val="00656C51"/>
    <w:rsid w:val="006617A7"/>
    <w:rsid w:val="00663D03"/>
    <w:rsid w:val="00672619"/>
    <w:rsid w:val="0067474B"/>
    <w:rsid w:val="006753B0"/>
    <w:rsid w:val="006840DD"/>
    <w:rsid w:val="0068455E"/>
    <w:rsid w:val="00685DD7"/>
    <w:rsid w:val="00690668"/>
    <w:rsid w:val="006916AA"/>
    <w:rsid w:val="00692695"/>
    <w:rsid w:val="00692F88"/>
    <w:rsid w:val="006950E1"/>
    <w:rsid w:val="006B14E2"/>
    <w:rsid w:val="006B1ACB"/>
    <w:rsid w:val="006B2178"/>
    <w:rsid w:val="006C05B7"/>
    <w:rsid w:val="006C0D0F"/>
    <w:rsid w:val="006C1C92"/>
    <w:rsid w:val="006C1D9E"/>
    <w:rsid w:val="006C231A"/>
    <w:rsid w:val="006C435A"/>
    <w:rsid w:val="006C4D06"/>
    <w:rsid w:val="006C4E2D"/>
    <w:rsid w:val="006D1A89"/>
    <w:rsid w:val="006D27D0"/>
    <w:rsid w:val="006D2FF8"/>
    <w:rsid w:val="006D3BCE"/>
    <w:rsid w:val="006E2EF5"/>
    <w:rsid w:val="006E5FE0"/>
    <w:rsid w:val="006E6AD6"/>
    <w:rsid w:val="00701BC7"/>
    <w:rsid w:val="00701C8A"/>
    <w:rsid w:val="007041EC"/>
    <w:rsid w:val="007113AB"/>
    <w:rsid w:val="00714A8D"/>
    <w:rsid w:val="00716BC6"/>
    <w:rsid w:val="00717203"/>
    <w:rsid w:val="007172A7"/>
    <w:rsid w:val="00720387"/>
    <w:rsid w:val="00721276"/>
    <w:rsid w:val="00724B6F"/>
    <w:rsid w:val="00727B3F"/>
    <w:rsid w:val="00730F74"/>
    <w:rsid w:val="00732C6D"/>
    <w:rsid w:val="00742402"/>
    <w:rsid w:val="00742CF0"/>
    <w:rsid w:val="00746124"/>
    <w:rsid w:val="0075249C"/>
    <w:rsid w:val="00752FB7"/>
    <w:rsid w:val="007532A7"/>
    <w:rsid w:val="00756C05"/>
    <w:rsid w:val="00757B0B"/>
    <w:rsid w:val="007666BF"/>
    <w:rsid w:val="007668CD"/>
    <w:rsid w:val="00766AAC"/>
    <w:rsid w:val="00771B8D"/>
    <w:rsid w:val="00772056"/>
    <w:rsid w:val="007724C3"/>
    <w:rsid w:val="0077450C"/>
    <w:rsid w:val="007774D1"/>
    <w:rsid w:val="00790338"/>
    <w:rsid w:val="00793E15"/>
    <w:rsid w:val="007A01F3"/>
    <w:rsid w:val="007A2368"/>
    <w:rsid w:val="007A2527"/>
    <w:rsid w:val="007A4389"/>
    <w:rsid w:val="007A6D7C"/>
    <w:rsid w:val="007B3002"/>
    <w:rsid w:val="007B4E72"/>
    <w:rsid w:val="007B6F8E"/>
    <w:rsid w:val="007B73FC"/>
    <w:rsid w:val="007C2FCB"/>
    <w:rsid w:val="007C67EB"/>
    <w:rsid w:val="007C6B2A"/>
    <w:rsid w:val="007D50DC"/>
    <w:rsid w:val="007D5142"/>
    <w:rsid w:val="007D5A87"/>
    <w:rsid w:val="007D5A8B"/>
    <w:rsid w:val="007D786F"/>
    <w:rsid w:val="007E4E7F"/>
    <w:rsid w:val="007E5EB8"/>
    <w:rsid w:val="007E676A"/>
    <w:rsid w:val="007F17C8"/>
    <w:rsid w:val="007F5B98"/>
    <w:rsid w:val="00801937"/>
    <w:rsid w:val="008043CE"/>
    <w:rsid w:val="008045F2"/>
    <w:rsid w:val="00810C09"/>
    <w:rsid w:val="00811930"/>
    <w:rsid w:val="00812ED4"/>
    <w:rsid w:val="00823448"/>
    <w:rsid w:val="0082417C"/>
    <w:rsid w:val="0082481B"/>
    <w:rsid w:val="00826DE0"/>
    <w:rsid w:val="0082751D"/>
    <w:rsid w:val="00833B18"/>
    <w:rsid w:val="00834C5F"/>
    <w:rsid w:val="00835D89"/>
    <w:rsid w:val="0085019A"/>
    <w:rsid w:val="00852045"/>
    <w:rsid w:val="00853122"/>
    <w:rsid w:val="00854932"/>
    <w:rsid w:val="00854C9B"/>
    <w:rsid w:val="00855306"/>
    <w:rsid w:val="0085771D"/>
    <w:rsid w:val="00862118"/>
    <w:rsid w:val="00865A78"/>
    <w:rsid w:val="00876B0D"/>
    <w:rsid w:val="00882C3F"/>
    <w:rsid w:val="008831E7"/>
    <w:rsid w:val="00884F74"/>
    <w:rsid w:val="008872F5"/>
    <w:rsid w:val="008926B6"/>
    <w:rsid w:val="008930E0"/>
    <w:rsid w:val="00896FA9"/>
    <w:rsid w:val="008A07F9"/>
    <w:rsid w:val="008A1CC5"/>
    <w:rsid w:val="008B13AE"/>
    <w:rsid w:val="008B2652"/>
    <w:rsid w:val="008B3282"/>
    <w:rsid w:val="008B33BA"/>
    <w:rsid w:val="008B4B11"/>
    <w:rsid w:val="008B5BAA"/>
    <w:rsid w:val="008B6093"/>
    <w:rsid w:val="008B66DD"/>
    <w:rsid w:val="008C0774"/>
    <w:rsid w:val="008C240C"/>
    <w:rsid w:val="008E5E77"/>
    <w:rsid w:val="008F18C0"/>
    <w:rsid w:val="008F270E"/>
    <w:rsid w:val="008F328F"/>
    <w:rsid w:val="008F58A8"/>
    <w:rsid w:val="008F6236"/>
    <w:rsid w:val="008F78C1"/>
    <w:rsid w:val="00906025"/>
    <w:rsid w:val="00907374"/>
    <w:rsid w:val="00917730"/>
    <w:rsid w:val="0092031E"/>
    <w:rsid w:val="00924EAF"/>
    <w:rsid w:val="0092587D"/>
    <w:rsid w:val="00925CB5"/>
    <w:rsid w:val="00927938"/>
    <w:rsid w:val="00934903"/>
    <w:rsid w:val="009409D6"/>
    <w:rsid w:val="00941B92"/>
    <w:rsid w:val="009447AD"/>
    <w:rsid w:val="0094603A"/>
    <w:rsid w:val="00946A5C"/>
    <w:rsid w:val="00947062"/>
    <w:rsid w:val="0095304A"/>
    <w:rsid w:val="009545D0"/>
    <w:rsid w:val="00954ADE"/>
    <w:rsid w:val="00960DD5"/>
    <w:rsid w:val="00964CE5"/>
    <w:rsid w:val="00966AEC"/>
    <w:rsid w:val="00972229"/>
    <w:rsid w:val="0097407E"/>
    <w:rsid w:val="00975536"/>
    <w:rsid w:val="00981BE1"/>
    <w:rsid w:val="00991092"/>
    <w:rsid w:val="0099305C"/>
    <w:rsid w:val="009939E6"/>
    <w:rsid w:val="00995348"/>
    <w:rsid w:val="00996FE6"/>
    <w:rsid w:val="0099713E"/>
    <w:rsid w:val="009A4016"/>
    <w:rsid w:val="009B1DB2"/>
    <w:rsid w:val="009B3D0A"/>
    <w:rsid w:val="009C0B43"/>
    <w:rsid w:val="009C172E"/>
    <w:rsid w:val="009C46B9"/>
    <w:rsid w:val="009D1BC3"/>
    <w:rsid w:val="009D219A"/>
    <w:rsid w:val="009D6161"/>
    <w:rsid w:val="009D6C38"/>
    <w:rsid w:val="009D6F39"/>
    <w:rsid w:val="009E04BF"/>
    <w:rsid w:val="009E1E9B"/>
    <w:rsid w:val="009E43F8"/>
    <w:rsid w:val="009F0C13"/>
    <w:rsid w:val="009F6BA2"/>
    <w:rsid w:val="00A00BC5"/>
    <w:rsid w:val="00A0262A"/>
    <w:rsid w:val="00A034B2"/>
    <w:rsid w:val="00A03665"/>
    <w:rsid w:val="00A04882"/>
    <w:rsid w:val="00A13C9A"/>
    <w:rsid w:val="00A14DE5"/>
    <w:rsid w:val="00A160C2"/>
    <w:rsid w:val="00A20564"/>
    <w:rsid w:val="00A322D1"/>
    <w:rsid w:val="00A36C6C"/>
    <w:rsid w:val="00A40F16"/>
    <w:rsid w:val="00A41369"/>
    <w:rsid w:val="00A469A6"/>
    <w:rsid w:val="00A51599"/>
    <w:rsid w:val="00A5262E"/>
    <w:rsid w:val="00A53406"/>
    <w:rsid w:val="00A56128"/>
    <w:rsid w:val="00A60983"/>
    <w:rsid w:val="00A71305"/>
    <w:rsid w:val="00A717A7"/>
    <w:rsid w:val="00A71D1B"/>
    <w:rsid w:val="00A72D16"/>
    <w:rsid w:val="00A801D1"/>
    <w:rsid w:val="00A80265"/>
    <w:rsid w:val="00A80F1D"/>
    <w:rsid w:val="00A8408A"/>
    <w:rsid w:val="00A91C0D"/>
    <w:rsid w:val="00A92F2A"/>
    <w:rsid w:val="00A937C0"/>
    <w:rsid w:val="00A94075"/>
    <w:rsid w:val="00A941A3"/>
    <w:rsid w:val="00A97943"/>
    <w:rsid w:val="00AA3863"/>
    <w:rsid w:val="00AB2922"/>
    <w:rsid w:val="00AB29E0"/>
    <w:rsid w:val="00AB53FB"/>
    <w:rsid w:val="00AB5A41"/>
    <w:rsid w:val="00AB7318"/>
    <w:rsid w:val="00AC6944"/>
    <w:rsid w:val="00AC7405"/>
    <w:rsid w:val="00AD75A4"/>
    <w:rsid w:val="00AF3568"/>
    <w:rsid w:val="00AF4037"/>
    <w:rsid w:val="00B035A8"/>
    <w:rsid w:val="00B058F4"/>
    <w:rsid w:val="00B06BB7"/>
    <w:rsid w:val="00B11C11"/>
    <w:rsid w:val="00B135C1"/>
    <w:rsid w:val="00B14243"/>
    <w:rsid w:val="00B21C3F"/>
    <w:rsid w:val="00B2594A"/>
    <w:rsid w:val="00B25AF6"/>
    <w:rsid w:val="00B25B2B"/>
    <w:rsid w:val="00B277F6"/>
    <w:rsid w:val="00B31741"/>
    <w:rsid w:val="00B320A1"/>
    <w:rsid w:val="00B36059"/>
    <w:rsid w:val="00B37F24"/>
    <w:rsid w:val="00B4188A"/>
    <w:rsid w:val="00B423F4"/>
    <w:rsid w:val="00B46D08"/>
    <w:rsid w:val="00B47893"/>
    <w:rsid w:val="00B55FF7"/>
    <w:rsid w:val="00B77DC4"/>
    <w:rsid w:val="00B80AF2"/>
    <w:rsid w:val="00B81AE2"/>
    <w:rsid w:val="00B81E1B"/>
    <w:rsid w:val="00B86305"/>
    <w:rsid w:val="00B8690F"/>
    <w:rsid w:val="00B91B5A"/>
    <w:rsid w:val="00B943A3"/>
    <w:rsid w:val="00B97144"/>
    <w:rsid w:val="00BA0DDD"/>
    <w:rsid w:val="00BA248C"/>
    <w:rsid w:val="00BA3D33"/>
    <w:rsid w:val="00BA662A"/>
    <w:rsid w:val="00BB200C"/>
    <w:rsid w:val="00BB6587"/>
    <w:rsid w:val="00BB7B9D"/>
    <w:rsid w:val="00BD3BCB"/>
    <w:rsid w:val="00BD4765"/>
    <w:rsid w:val="00BD4B15"/>
    <w:rsid w:val="00BD5788"/>
    <w:rsid w:val="00BD6495"/>
    <w:rsid w:val="00BD7FF8"/>
    <w:rsid w:val="00BE1042"/>
    <w:rsid w:val="00BE1FB7"/>
    <w:rsid w:val="00BE35F1"/>
    <w:rsid w:val="00BF41A2"/>
    <w:rsid w:val="00BF73C0"/>
    <w:rsid w:val="00C003FD"/>
    <w:rsid w:val="00C1474B"/>
    <w:rsid w:val="00C17880"/>
    <w:rsid w:val="00C2058F"/>
    <w:rsid w:val="00C22C41"/>
    <w:rsid w:val="00C22C52"/>
    <w:rsid w:val="00C303D5"/>
    <w:rsid w:val="00C40790"/>
    <w:rsid w:val="00C40AD5"/>
    <w:rsid w:val="00C417A8"/>
    <w:rsid w:val="00C44110"/>
    <w:rsid w:val="00C456FB"/>
    <w:rsid w:val="00C47EA6"/>
    <w:rsid w:val="00C508A0"/>
    <w:rsid w:val="00C52FDB"/>
    <w:rsid w:val="00C55847"/>
    <w:rsid w:val="00C63190"/>
    <w:rsid w:val="00C63A2B"/>
    <w:rsid w:val="00C760C6"/>
    <w:rsid w:val="00C77CC2"/>
    <w:rsid w:val="00C804E4"/>
    <w:rsid w:val="00C80F8C"/>
    <w:rsid w:val="00C82FDD"/>
    <w:rsid w:val="00C87F36"/>
    <w:rsid w:val="00C9276B"/>
    <w:rsid w:val="00C938A5"/>
    <w:rsid w:val="00CA4AB6"/>
    <w:rsid w:val="00CA5DC0"/>
    <w:rsid w:val="00CA6E5C"/>
    <w:rsid w:val="00CB0E78"/>
    <w:rsid w:val="00CC05EE"/>
    <w:rsid w:val="00CC15C6"/>
    <w:rsid w:val="00CC16EA"/>
    <w:rsid w:val="00CC2AC2"/>
    <w:rsid w:val="00CC4201"/>
    <w:rsid w:val="00CC4C9D"/>
    <w:rsid w:val="00CD17FE"/>
    <w:rsid w:val="00CD38B8"/>
    <w:rsid w:val="00CD66F6"/>
    <w:rsid w:val="00CE0354"/>
    <w:rsid w:val="00CF6E85"/>
    <w:rsid w:val="00D02B37"/>
    <w:rsid w:val="00D0563D"/>
    <w:rsid w:val="00D0750C"/>
    <w:rsid w:val="00D125F0"/>
    <w:rsid w:val="00D13080"/>
    <w:rsid w:val="00D141B6"/>
    <w:rsid w:val="00D14245"/>
    <w:rsid w:val="00D20A72"/>
    <w:rsid w:val="00D25FBE"/>
    <w:rsid w:val="00D345A6"/>
    <w:rsid w:val="00D35384"/>
    <w:rsid w:val="00D366F5"/>
    <w:rsid w:val="00D4689A"/>
    <w:rsid w:val="00D47D02"/>
    <w:rsid w:val="00D50223"/>
    <w:rsid w:val="00D557BA"/>
    <w:rsid w:val="00D56C82"/>
    <w:rsid w:val="00D61172"/>
    <w:rsid w:val="00D62062"/>
    <w:rsid w:val="00D65686"/>
    <w:rsid w:val="00D6664E"/>
    <w:rsid w:val="00D6724D"/>
    <w:rsid w:val="00D7103D"/>
    <w:rsid w:val="00D745B7"/>
    <w:rsid w:val="00D74E6F"/>
    <w:rsid w:val="00D7637F"/>
    <w:rsid w:val="00D822FF"/>
    <w:rsid w:val="00D8288A"/>
    <w:rsid w:val="00D8583B"/>
    <w:rsid w:val="00D85D33"/>
    <w:rsid w:val="00D97B1A"/>
    <w:rsid w:val="00DA3EB3"/>
    <w:rsid w:val="00DA45D2"/>
    <w:rsid w:val="00DB4810"/>
    <w:rsid w:val="00DB4A7C"/>
    <w:rsid w:val="00DB7A69"/>
    <w:rsid w:val="00DC1D89"/>
    <w:rsid w:val="00DC4887"/>
    <w:rsid w:val="00DC5EFA"/>
    <w:rsid w:val="00DD336D"/>
    <w:rsid w:val="00DD3AAC"/>
    <w:rsid w:val="00DD4CE4"/>
    <w:rsid w:val="00DE2BEA"/>
    <w:rsid w:val="00DE33E5"/>
    <w:rsid w:val="00DF19B4"/>
    <w:rsid w:val="00DF2529"/>
    <w:rsid w:val="00DF28F0"/>
    <w:rsid w:val="00DF366D"/>
    <w:rsid w:val="00DF725E"/>
    <w:rsid w:val="00DF74F3"/>
    <w:rsid w:val="00E025E8"/>
    <w:rsid w:val="00E032F3"/>
    <w:rsid w:val="00E0330C"/>
    <w:rsid w:val="00E04986"/>
    <w:rsid w:val="00E112F8"/>
    <w:rsid w:val="00E15DBC"/>
    <w:rsid w:val="00E16363"/>
    <w:rsid w:val="00E22DCF"/>
    <w:rsid w:val="00E243B7"/>
    <w:rsid w:val="00E2515A"/>
    <w:rsid w:val="00E257DC"/>
    <w:rsid w:val="00E270BD"/>
    <w:rsid w:val="00E349B9"/>
    <w:rsid w:val="00E34B92"/>
    <w:rsid w:val="00E356F8"/>
    <w:rsid w:val="00E3657B"/>
    <w:rsid w:val="00E375B7"/>
    <w:rsid w:val="00E4468E"/>
    <w:rsid w:val="00E45B3B"/>
    <w:rsid w:val="00E46C4B"/>
    <w:rsid w:val="00E47840"/>
    <w:rsid w:val="00E52FA3"/>
    <w:rsid w:val="00E537CE"/>
    <w:rsid w:val="00E53D93"/>
    <w:rsid w:val="00E54B56"/>
    <w:rsid w:val="00E576C6"/>
    <w:rsid w:val="00E61D53"/>
    <w:rsid w:val="00E62331"/>
    <w:rsid w:val="00E71EE7"/>
    <w:rsid w:val="00E73FBC"/>
    <w:rsid w:val="00E77BD4"/>
    <w:rsid w:val="00E8301D"/>
    <w:rsid w:val="00E8634A"/>
    <w:rsid w:val="00E94CCC"/>
    <w:rsid w:val="00E97585"/>
    <w:rsid w:val="00EA1CD5"/>
    <w:rsid w:val="00EA1EB1"/>
    <w:rsid w:val="00EA4850"/>
    <w:rsid w:val="00EA4EFB"/>
    <w:rsid w:val="00EA588B"/>
    <w:rsid w:val="00EA6EBA"/>
    <w:rsid w:val="00EB0DC5"/>
    <w:rsid w:val="00EB49A1"/>
    <w:rsid w:val="00EB6414"/>
    <w:rsid w:val="00EC5DC6"/>
    <w:rsid w:val="00ED0410"/>
    <w:rsid w:val="00ED259A"/>
    <w:rsid w:val="00ED4837"/>
    <w:rsid w:val="00ED4D90"/>
    <w:rsid w:val="00EE0E7D"/>
    <w:rsid w:val="00EE12AE"/>
    <w:rsid w:val="00EE6EE6"/>
    <w:rsid w:val="00EE6FDD"/>
    <w:rsid w:val="00EF0F65"/>
    <w:rsid w:val="00EF343C"/>
    <w:rsid w:val="00EF35C7"/>
    <w:rsid w:val="00EF7155"/>
    <w:rsid w:val="00EF7CB5"/>
    <w:rsid w:val="00F01067"/>
    <w:rsid w:val="00F03BC7"/>
    <w:rsid w:val="00F1006B"/>
    <w:rsid w:val="00F108B3"/>
    <w:rsid w:val="00F11A9B"/>
    <w:rsid w:val="00F12860"/>
    <w:rsid w:val="00F144C2"/>
    <w:rsid w:val="00F17158"/>
    <w:rsid w:val="00F22073"/>
    <w:rsid w:val="00F247BC"/>
    <w:rsid w:val="00F249EB"/>
    <w:rsid w:val="00F26666"/>
    <w:rsid w:val="00F26872"/>
    <w:rsid w:val="00F3059B"/>
    <w:rsid w:val="00F33E80"/>
    <w:rsid w:val="00F34289"/>
    <w:rsid w:val="00F3585E"/>
    <w:rsid w:val="00F35A49"/>
    <w:rsid w:val="00F368FA"/>
    <w:rsid w:val="00F37182"/>
    <w:rsid w:val="00F43BD2"/>
    <w:rsid w:val="00F45300"/>
    <w:rsid w:val="00F47061"/>
    <w:rsid w:val="00F50C80"/>
    <w:rsid w:val="00F55232"/>
    <w:rsid w:val="00F56124"/>
    <w:rsid w:val="00F64CFC"/>
    <w:rsid w:val="00F65F74"/>
    <w:rsid w:val="00F70D85"/>
    <w:rsid w:val="00F73E95"/>
    <w:rsid w:val="00F76755"/>
    <w:rsid w:val="00F84EAD"/>
    <w:rsid w:val="00F90440"/>
    <w:rsid w:val="00F955BA"/>
    <w:rsid w:val="00F96BE9"/>
    <w:rsid w:val="00F97B45"/>
    <w:rsid w:val="00FA4237"/>
    <w:rsid w:val="00FA5421"/>
    <w:rsid w:val="00FA6D56"/>
    <w:rsid w:val="00FA7098"/>
    <w:rsid w:val="00FB6452"/>
    <w:rsid w:val="00FC177B"/>
    <w:rsid w:val="00FC4D31"/>
    <w:rsid w:val="00FC6FE4"/>
    <w:rsid w:val="00FD1302"/>
    <w:rsid w:val="00FE4694"/>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4B0EF12"/>
  <w15:docId w15:val="{1A940893-DB36-4C40-96C9-A9D6AC2A9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5A0E"/>
    <w:pPr>
      <w:spacing w:before="200"/>
      <w:jc w:val="both"/>
    </w:pPr>
    <w:rPr>
      <w:rFonts w:ascii="Verdana" w:hAnsi="Verdana"/>
    </w:rPr>
  </w:style>
  <w:style w:type="paragraph" w:styleId="Heading1">
    <w:name w:val="heading 1"/>
    <w:basedOn w:val="Body"/>
    <w:next w:val="Body"/>
    <w:link w:val="Heading1Char"/>
    <w:uiPriority w:val="9"/>
    <w:qFormat/>
    <w:rsid w:val="00FC177B"/>
    <w:pPr>
      <w:keepNext/>
      <w:keepLines/>
      <w:pageBreakBefore/>
      <w:numPr>
        <w:numId w:val="28"/>
      </w:numPr>
      <w:pBdr>
        <w:bottom w:val="single" w:sz="8" w:space="6" w:color="auto"/>
      </w:pBdr>
      <w:spacing w:before="0" w:after="60" w:line="580" w:lineRule="exact"/>
      <w:jc w:val="left"/>
      <w:outlineLvl w:val="0"/>
    </w:pPr>
    <w:rPr>
      <w:b/>
      <w:color w:val="0071C5"/>
      <w:sz w:val="36"/>
    </w:rPr>
  </w:style>
  <w:style w:type="paragraph" w:styleId="Heading2">
    <w:name w:val="heading 2"/>
    <w:basedOn w:val="Body"/>
    <w:next w:val="Body"/>
    <w:link w:val="Heading2Char"/>
    <w:uiPriority w:val="9"/>
    <w:qFormat/>
    <w:rsid w:val="00DF74F3"/>
    <w:pPr>
      <w:keepNext/>
      <w:keepLines/>
      <w:numPr>
        <w:ilvl w:val="1"/>
        <w:numId w:val="28"/>
      </w:numPr>
      <w:spacing w:before="400" w:after="60" w:line="340" w:lineRule="exact"/>
      <w:jc w:val="left"/>
      <w:outlineLvl w:val="1"/>
    </w:pPr>
    <w:rPr>
      <w:b/>
      <w:color w:val="0071C5"/>
      <w:sz w:val="28"/>
    </w:rPr>
  </w:style>
  <w:style w:type="paragraph" w:styleId="Heading3">
    <w:name w:val="heading 3"/>
    <w:basedOn w:val="Body"/>
    <w:next w:val="Body"/>
    <w:link w:val="Heading3Char"/>
    <w:uiPriority w:val="9"/>
    <w:qFormat/>
    <w:rsid w:val="0039759B"/>
    <w:pPr>
      <w:keepNext/>
      <w:keepLines/>
      <w:numPr>
        <w:ilvl w:val="2"/>
        <w:numId w:val="28"/>
      </w:numPr>
      <w:spacing w:before="360" w:after="60" w:line="300" w:lineRule="exact"/>
      <w:jc w:val="left"/>
      <w:outlineLvl w:val="2"/>
    </w:pPr>
    <w:rPr>
      <w:b/>
      <w:color w:val="0071C5"/>
      <w:sz w:val="24"/>
    </w:rPr>
  </w:style>
  <w:style w:type="paragraph" w:styleId="Heading4">
    <w:name w:val="heading 4"/>
    <w:basedOn w:val="Body"/>
    <w:next w:val="Body"/>
    <w:link w:val="Heading4Char"/>
    <w:qFormat/>
    <w:rsid w:val="00DF74F3"/>
    <w:pPr>
      <w:keepNext/>
      <w:keepLines/>
      <w:numPr>
        <w:ilvl w:val="3"/>
        <w:numId w:val="28"/>
      </w:numPr>
      <w:spacing w:before="300" w:line="260" w:lineRule="exact"/>
      <w:jc w:val="left"/>
      <w:outlineLvl w:val="3"/>
    </w:pPr>
    <w:rPr>
      <w:b/>
      <w:color w:val="0071C5"/>
      <w:sz w:val="22"/>
    </w:rPr>
  </w:style>
  <w:style w:type="paragraph" w:styleId="Heading5">
    <w:name w:val="heading 5"/>
    <w:basedOn w:val="Body"/>
    <w:next w:val="Normal"/>
    <w:link w:val="Heading5Char"/>
    <w:qFormat/>
    <w:rsid w:val="00DF74F3"/>
    <w:pPr>
      <w:keepNext/>
      <w:keepLines/>
      <w:numPr>
        <w:ilvl w:val="4"/>
        <w:numId w:val="28"/>
      </w:numPr>
      <w:spacing w:before="300" w:after="100" w:line="240" w:lineRule="exact"/>
      <w:jc w:val="left"/>
      <w:outlineLvl w:val="4"/>
    </w:pPr>
    <w:rPr>
      <w:b/>
      <w:color w:val="0071C5"/>
    </w:rPr>
  </w:style>
  <w:style w:type="paragraph" w:styleId="Heading6">
    <w:name w:val="heading 6"/>
    <w:basedOn w:val="Heading1"/>
    <w:next w:val="Normal"/>
    <w:qFormat/>
    <w:rsid w:val="00FC177B"/>
    <w:pPr>
      <w:numPr>
        <w:ilvl w:val="5"/>
      </w:numPr>
      <w:outlineLvl w:val="5"/>
    </w:pPr>
  </w:style>
  <w:style w:type="paragraph" w:styleId="Heading7">
    <w:name w:val="heading 7"/>
    <w:basedOn w:val="Body"/>
    <w:next w:val="Normal"/>
    <w:qFormat/>
    <w:rsid w:val="0039759B"/>
    <w:pPr>
      <w:keepNext/>
      <w:keepLines/>
      <w:numPr>
        <w:ilvl w:val="6"/>
        <w:numId w:val="27"/>
      </w:numPr>
      <w:spacing w:before="400" w:after="60" w:line="340" w:lineRule="atLeast"/>
      <w:jc w:val="left"/>
      <w:outlineLvl w:val="6"/>
    </w:pPr>
    <w:rPr>
      <w:b/>
      <w:color w:val="0071C5"/>
      <w:sz w:val="28"/>
    </w:rPr>
  </w:style>
  <w:style w:type="paragraph" w:styleId="Heading8">
    <w:name w:val="heading 8"/>
    <w:basedOn w:val="Body"/>
    <w:next w:val="Normal"/>
    <w:link w:val="Heading8Char"/>
    <w:qFormat/>
    <w:rsid w:val="0039759B"/>
    <w:pPr>
      <w:keepNext/>
      <w:keepLines/>
      <w:numPr>
        <w:ilvl w:val="7"/>
        <w:numId w:val="28"/>
      </w:numPr>
      <w:spacing w:before="360" w:after="60" w:line="300" w:lineRule="exact"/>
      <w:jc w:val="left"/>
      <w:outlineLvl w:val="7"/>
    </w:pPr>
    <w:rPr>
      <w:b/>
      <w:color w:val="0071C5"/>
      <w:sz w:val="24"/>
    </w:rPr>
  </w:style>
  <w:style w:type="paragraph" w:styleId="Heading9">
    <w:name w:val="heading 9"/>
    <w:basedOn w:val="Body"/>
    <w:next w:val="Normal"/>
    <w:rsid w:val="0039759B"/>
    <w:pPr>
      <w:keepNext/>
      <w:keepLines/>
      <w:numPr>
        <w:ilvl w:val="8"/>
        <w:numId w:val="29"/>
      </w:numPr>
      <w:spacing w:before="300" w:line="260" w:lineRule="exact"/>
      <w:jc w:val="left"/>
      <w:outlineLvl w:val="8"/>
    </w:pPr>
    <w:rPr>
      <w:b/>
      <w:color w:val="0071C5"/>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DF74F3"/>
    <w:rPr>
      <w:color w:val="000000"/>
    </w:rPr>
  </w:style>
  <w:style w:type="paragraph" w:styleId="Caption">
    <w:name w:val="caption"/>
    <w:aliases w:val="fig and tbl"/>
    <w:basedOn w:val="Body"/>
    <w:next w:val="Normal"/>
    <w:qFormat/>
    <w:rsid w:val="000A5C02"/>
    <w:pPr>
      <w:keepNext/>
      <w:tabs>
        <w:tab w:val="left" w:pos="0"/>
      </w:tabs>
      <w:spacing w:before="240" w:after="120" w:line="220" w:lineRule="exact"/>
      <w:ind w:hanging="1440"/>
      <w:jc w:val="left"/>
    </w:pPr>
    <w:rPr>
      <w:b/>
      <w:color w:val="0071C5"/>
    </w:rPr>
  </w:style>
  <w:style w:type="paragraph" w:styleId="TOC8">
    <w:name w:val="toc 8"/>
    <w:basedOn w:val="Body"/>
    <w:next w:val="Normal"/>
    <w:semiHidden/>
    <w:rsid w:val="00DF74F3"/>
    <w:pPr>
      <w:spacing w:before="0"/>
      <w:ind w:left="1200"/>
    </w:pPr>
    <w:rPr>
      <w:rFonts w:ascii="Arial" w:hAnsi="Arial"/>
    </w:rPr>
  </w:style>
  <w:style w:type="paragraph" w:styleId="TOC7">
    <w:name w:val="toc 7"/>
    <w:basedOn w:val="Body"/>
    <w:next w:val="Normal"/>
    <w:semiHidden/>
    <w:rsid w:val="00DF74F3"/>
    <w:pPr>
      <w:spacing w:before="0"/>
      <w:ind w:left="1000"/>
    </w:pPr>
    <w:rPr>
      <w:rFonts w:ascii="Arial" w:hAnsi="Arial"/>
    </w:rPr>
  </w:style>
  <w:style w:type="paragraph" w:styleId="TOC6">
    <w:name w:val="toc 6"/>
    <w:basedOn w:val="Body"/>
    <w:next w:val="Normal"/>
    <w:semiHidden/>
    <w:rsid w:val="00DF74F3"/>
    <w:pPr>
      <w:spacing w:before="0"/>
      <w:ind w:left="-500"/>
    </w:pPr>
    <w:rPr>
      <w:rFonts w:ascii="Arial" w:hAnsi="Arial"/>
    </w:rPr>
  </w:style>
  <w:style w:type="paragraph" w:styleId="TOC5">
    <w:name w:val="toc 5"/>
    <w:basedOn w:val="Body"/>
    <w:next w:val="Normal"/>
    <w:semiHidden/>
    <w:rsid w:val="00DF74F3"/>
    <w:pPr>
      <w:tabs>
        <w:tab w:val="left" w:pos="3400"/>
        <w:tab w:val="right" w:leader="dot" w:pos="7920"/>
      </w:tabs>
      <w:spacing w:before="0"/>
      <w:ind w:left="3400" w:hanging="1200"/>
    </w:pPr>
    <w:rPr>
      <w:rFonts w:ascii="Arial" w:hAnsi="Arial"/>
      <w:noProof/>
    </w:rPr>
  </w:style>
  <w:style w:type="paragraph" w:styleId="TOC4">
    <w:name w:val="toc 4"/>
    <w:basedOn w:val="Body"/>
    <w:next w:val="Normal"/>
    <w:uiPriority w:val="39"/>
    <w:rsid w:val="00DF74F3"/>
    <w:pPr>
      <w:tabs>
        <w:tab w:val="left" w:pos="1800"/>
        <w:tab w:val="right" w:leader="dot" w:pos="7920"/>
      </w:tabs>
      <w:spacing w:before="0"/>
      <w:ind w:left="1800" w:hanging="990"/>
    </w:pPr>
  </w:style>
  <w:style w:type="paragraph" w:styleId="TOC3">
    <w:name w:val="toc 3"/>
    <w:basedOn w:val="Normal"/>
    <w:next w:val="Normal"/>
    <w:uiPriority w:val="39"/>
    <w:rsid w:val="00DF74F3"/>
    <w:pPr>
      <w:tabs>
        <w:tab w:val="left" w:pos="810"/>
        <w:tab w:val="right" w:leader="dot" w:pos="7920"/>
      </w:tabs>
      <w:spacing w:before="0"/>
      <w:ind w:left="810" w:hanging="810"/>
    </w:pPr>
    <w:rPr>
      <w:rFonts w:cs="Arial"/>
      <w:noProof/>
      <w:szCs w:val="28"/>
    </w:rPr>
  </w:style>
  <w:style w:type="paragraph" w:styleId="TOC2">
    <w:name w:val="toc 2"/>
    <w:basedOn w:val="Body"/>
    <w:next w:val="Normal"/>
    <w:uiPriority w:val="39"/>
    <w:rsid w:val="000A0BEA"/>
    <w:pPr>
      <w:tabs>
        <w:tab w:val="left" w:pos="0"/>
        <w:tab w:val="right" w:leader="dot" w:pos="7920"/>
      </w:tabs>
      <w:spacing w:before="20" w:after="20"/>
      <w:ind w:hanging="1152"/>
    </w:pPr>
  </w:style>
  <w:style w:type="paragraph" w:styleId="TOC1">
    <w:name w:val="toc 1"/>
    <w:basedOn w:val="Body"/>
    <w:next w:val="Normal"/>
    <w:uiPriority w:val="39"/>
    <w:rsid w:val="00DF74F3"/>
    <w:pPr>
      <w:tabs>
        <w:tab w:val="right" w:leader="dot" w:pos="7920"/>
      </w:tabs>
      <w:spacing w:before="140" w:after="60"/>
      <w:ind w:left="-720" w:hanging="720"/>
    </w:pPr>
    <w:rPr>
      <w:b/>
    </w:rPr>
  </w:style>
  <w:style w:type="character" w:styleId="LineNumber">
    <w:name w:val="line number"/>
    <w:aliases w:val="(Do Not Use&gt;)"/>
    <w:basedOn w:val="DefaultParagraphFont"/>
    <w:semiHidden/>
    <w:rsid w:val="00DF74F3"/>
  </w:style>
  <w:style w:type="paragraph" w:styleId="Footer">
    <w:name w:val="footer"/>
    <w:basedOn w:val="Body"/>
    <w:rsid w:val="00DF74F3"/>
    <w:pPr>
      <w:widowControl w:val="0"/>
      <w:tabs>
        <w:tab w:val="center" w:pos="3600"/>
        <w:tab w:val="right" w:pos="7920"/>
      </w:tabs>
      <w:spacing w:before="120"/>
      <w:ind w:left="-1296"/>
      <w:contextualSpacing/>
      <w:jc w:val="center"/>
    </w:pPr>
    <w:rPr>
      <w:sz w:val="18"/>
      <w:szCs w:val="16"/>
    </w:rPr>
  </w:style>
  <w:style w:type="paragraph" w:customStyle="1" w:styleId="CellHeadingLeft">
    <w:name w:val="CellHeadingLeft"/>
    <w:basedOn w:val="CellHeadingCenter"/>
    <w:next w:val="CellHeadingCenter"/>
    <w:rsid w:val="00DF74F3"/>
    <w:pPr>
      <w:jc w:val="left"/>
    </w:pPr>
    <w:rPr>
      <w:b w:val="0"/>
    </w:rPr>
  </w:style>
  <w:style w:type="paragraph" w:customStyle="1" w:styleId="CellHeadingCenter">
    <w:name w:val="CellHeadingCenter"/>
    <w:basedOn w:val="Body"/>
    <w:rsid w:val="00B943A3"/>
    <w:pPr>
      <w:keepNext/>
      <w:keepLines/>
      <w:spacing w:before="120" w:after="120"/>
      <w:ind w:left="43" w:right="43"/>
      <w:jc w:val="center"/>
    </w:pPr>
    <w:rPr>
      <w:b/>
      <w:color w:val="0071C5"/>
      <w:sz w:val="16"/>
    </w:rPr>
  </w:style>
  <w:style w:type="paragraph" w:styleId="TOC9">
    <w:name w:val="toc 9"/>
    <w:basedOn w:val="Body"/>
    <w:next w:val="Normal"/>
    <w:semiHidden/>
    <w:rsid w:val="00DF74F3"/>
    <w:pPr>
      <w:spacing w:before="0"/>
      <w:ind w:left="1400"/>
    </w:pPr>
    <w:rPr>
      <w:rFonts w:ascii="Arial" w:hAnsi="Arial"/>
    </w:rPr>
  </w:style>
  <w:style w:type="paragraph" w:customStyle="1" w:styleId="DocTitle">
    <w:name w:val="DocTitle"/>
    <w:basedOn w:val="Body"/>
    <w:link w:val="DocTitleChar"/>
    <w:uiPriority w:val="1"/>
    <w:qFormat/>
    <w:rsid w:val="00DF74F3"/>
    <w:pPr>
      <w:keepNext/>
      <w:ind w:left="-1140" w:right="580"/>
      <w:jc w:val="left"/>
    </w:pPr>
    <w:rPr>
      <w:b/>
      <w:color w:val="0071C5"/>
      <w:sz w:val="44"/>
    </w:rPr>
  </w:style>
  <w:style w:type="paragraph" w:customStyle="1" w:styleId="CellBodyBullet">
    <w:name w:val="CellBodyBullet"/>
    <w:basedOn w:val="Bullet"/>
    <w:rsid w:val="00F3585E"/>
    <w:pPr>
      <w:numPr>
        <w:numId w:val="8"/>
      </w:numPr>
      <w:tabs>
        <w:tab w:val="left" w:pos="180"/>
        <w:tab w:val="left" w:pos="720"/>
      </w:tabs>
      <w:spacing w:before="60" w:after="60"/>
      <w:ind w:right="20"/>
    </w:pPr>
    <w:rPr>
      <w:color w:val="auto"/>
      <w:sz w:val="16"/>
    </w:rPr>
  </w:style>
  <w:style w:type="paragraph" w:customStyle="1" w:styleId="Bullet">
    <w:name w:val="Bullet"/>
    <w:basedOn w:val="Body"/>
    <w:rsid w:val="00DF74F3"/>
    <w:pPr>
      <w:numPr>
        <w:numId w:val="3"/>
      </w:numPr>
      <w:spacing w:before="120"/>
    </w:pPr>
  </w:style>
  <w:style w:type="paragraph" w:customStyle="1" w:styleId="CellBodyBulletSub">
    <w:name w:val="CellBodyBulletSub"/>
    <w:basedOn w:val="CellBodyBullet"/>
    <w:rsid w:val="00DF74F3"/>
    <w:pPr>
      <w:numPr>
        <w:numId w:val="9"/>
      </w:numPr>
      <w:tabs>
        <w:tab w:val="clear" w:pos="180"/>
        <w:tab w:val="clear" w:pos="720"/>
        <w:tab w:val="clear" w:pos="936"/>
      </w:tabs>
      <w:spacing w:before="0"/>
    </w:pPr>
  </w:style>
  <w:style w:type="paragraph" w:customStyle="1" w:styleId="Classification">
    <w:name w:val="Classification"/>
    <w:uiPriority w:val="99"/>
    <w:rsid w:val="00DF74F3"/>
    <w:pPr>
      <w:ind w:left="-1140"/>
    </w:pPr>
    <w:rPr>
      <w:rFonts w:ascii="Verdana" w:hAnsi="Verdana" w:cs="Arial"/>
      <w:b/>
      <w:i/>
      <w:color w:val="FF0000"/>
      <w:sz w:val="24"/>
      <w:szCs w:val="24"/>
    </w:rPr>
  </w:style>
  <w:style w:type="paragraph" w:customStyle="1" w:styleId="Spacer">
    <w:name w:val="Spacer"/>
    <w:basedOn w:val="Body"/>
    <w:rsid w:val="00DF74F3"/>
    <w:pPr>
      <w:numPr>
        <w:numId w:val="18"/>
      </w:numPr>
      <w:spacing w:before="0"/>
      <w:outlineLvl w:val="0"/>
    </w:pPr>
    <w:rPr>
      <w:sz w:val="12"/>
    </w:rPr>
  </w:style>
  <w:style w:type="paragraph" w:customStyle="1" w:styleId="CellBodyLeft">
    <w:name w:val="CellBodyLeft"/>
    <w:basedOn w:val="Body"/>
    <w:rsid w:val="00B943A3"/>
    <w:pPr>
      <w:keepLines/>
      <w:tabs>
        <w:tab w:val="left" w:pos="240"/>
        <w:tab w:val="left" w:pos="480"/>
        <w:tab w:val="left" w:pos="720"/>
        <w:tab w:val="left" w:pos="960"/>
        <w:tab w:val="left" w:pos="1200"/>
        <w:tab w:val="left" w:pos="1440"/>
        <w:tab w:val="left" w:pos="1680"/>
        <w:tab w:val="left" w:pos="1920"/>
      </w:tabs>
      <w:spacing w:before="60" w:after="60"/>
      <w:ind w:left="14" w:right="14"/>
      <w:jc w:val="left"/>
    </w:pPr>
    <w:rPr>
      <w:sz w:val="16"/>
    </w:rPr>
  </w:style>
  <w:style w:type="paragraph" w:styleId="TOAHeading">
    <w:name w:val="toa heading"/>
    <w:basedOn w:val="Normal"/>
    <w:next w:val="Normal"/>
    <w:semiHidden/>
    <w:rsid w:val="00DF74F3"/>
    <w:pPr>
      <w:spacing w:before="240" w:after="120"/>
    </w:pPr>
    <w:rPr>
      <w:b/>
      <w:caps/>
    </w:rPr>
  </w:style>
  <w:style w:type="paragraph" w:customStyle="1" w:styleId="BulletSub">
    <w:name w:val="Bullet Sub"/>
    <w:basedOn w:val="Bullet"/>
    <w:rsid w:val="00DF74F3"/>
    <w:pPr>
      <w:numPr>
        <w:numId w:val="4"/>
      </w:numPr>
      <w:tabs>
        <w:tab w:val="left" w:pos="720"/>
      </w:tabs>
      <w:spacing w:before="0"/>
    </w:pPr>
  </w:style>
  <w:style w:type="paragraph" w:styleId="DocumentMap">
    <w:name w:val="Document Map"/>
    <w:basedOn w:val="Body"/>
    <w:semiHidden/>
    <w:rsid w:val="00DF74F3"/>
    <w:pPr>
      <w:shd w:val="clear" w:color="auto" w:fill="000080"/>
    </w:pPr>
    <w:rPr>
      <w:rFonts w:ascii="Tahoma" w:hAnsi="Tahoma"/>
    </w:rPr>
  </w:style>
  <w:style w:type="paragraph" w:customStyle="1" w:styleId="Code">
    <w:name w:val="Code"/>
    <w:basedOn w:val="Body"/>
    <w:link w:val="CodeChar"/>
    <w:rsid w:val="00007757"/>
    <w:pPr>
      <w:tabs>
        <w:tab w:val="left" w:pos="864"/>
        <w:tab w:val="left" w:pos="1872"/>
        <w:tab w:val="left" w:pos="2664"/>
        <w:tab w:val="left" w:pos="3672"/>
        <w:tab w:val="left" w:pos="5760"/>
      </w:tabs>
      <w:spacing w:before="0"/>
      <w:jc w:val="left"/>
    </w:pPr>
    <w:rPr>
      <w:rFonts w:ascii="Courier" w:hAnsi="Courier"/>
      <w:sz w:val="16"/>
    </w:rPr>
  </w:style>
  <w:style w:type="paragraph" w:styleId="Header">
    <w:name w:val="header"/>
    <w:basedOn w:val="Body"/>
    <w:link w:val="HeaderChar"/>
    <w:rsid w:val="00DF74F3"/>
    <w:pPr>
      <w:tabs>
        <w:tab w:val="center" w:pos="4320"/>
        <w:tab w:val="right" w:pos="8640"/>
      </w:tabs>
      <w:spacing w:before="0"/>
    </w:pPr>
    <w:rPr>
      <w:b/>
      <w:i/>
      <w:sz w:val="18"/>
    </w:rPr>
  </w:style>
  <w:style w:type="paragraph" w:customStyle="1" w:styleId="Caution">
    <w:name w:val="Caution"/>
    <w:basedOn w:val="Body"/>
    <w:next w:val="Normal"/>
    <w:rsid w:val="00DF74F3"/>
    <w:pPr>
      <w:numPr>
        <w:numId w:val="5"/>
      </w:numPr>
      <w:tabs>
        <w:tab w:val="left" w:pos="1300"/>
      </w:tabs>
      <w:spacing w:before="260" w:line="240" w:lineRule="exact"/>
    </w:pPr>
  </w:style>
  <w:style w:type="character" w:styleId="Hyperlink">
    <w:name w:val="Hyperlink"/>
    <w:basedOn w:val="DefaultParagraphFont"/>
    <w:uiPriority w:val="99"/>
    <w:rsid w:val="00DF74F3"/>
    <w:rPr>
      <w:rFonts w:ascii="Verdana" w:hAnsi="Verdana"/>
      <w:color w:val="0071C5"/>
      <w:sz w:val="18"/>
      <w:szCs w:val="18"/>
      <w:u w:val="single"/>
    </w:rPr>
  </w:style>
  <w:style w:type="paragraph" w:customStyle="1" w:styleId="Legal">
    <w:name w:val="Legal"/>
    <w:basedOn w:val="Normal"/>
    <w:rsid w:val="00DF74F3"/>
    <w:pPr>
      <w:ind w:left="-1260"/>
    </w:pPr>
    <w:rPr>
      <w:rFonts w:cs="Arial"/>
      <w:color w:val="000000"/>
      <w:sz w:val="14"/>
      <w:szCs w:val="18"/>
    </w:rPr>
  </w:style>
  <w:style w:type="paragraph" w:customStyle="1" w:styleId="DocType">
    <w:name w:val="DocType"/>
    <w:basedOn w:val="Body"/>
    <w:rsid w:val="00DF74F3"/>
    <w:pPr>
      <w:pBdr>
        <w:bottom w:val="single" w:sz="4" w:space="1" w:color="auto"/>
      </w:pBdr>
      <w:spacing w:before="0"/>
      <w:ind w:left="-1140" w:right="-20"/>
    </w:pPr>
    <w:rPr>
      <w:b/>
      <w:color w:val="0071C5"/>
      <w:sz w:val="24"/>
    </w:rPr>
  </w:style>
  <w:style w:type="paragraph" w:customStyle="1" w:styleId="DateTitlePage">
    <w:name w:val="DateTitlePage"/>
    <w:basedOn w:val="Body"/>
    <w:rsid w:val="00DF74F3"/>
    <w:pPr>
      <w:spacing w:before="0"/>
      <w:ind w:left="-1140" w:right="580"/>
    </w:pPr>
    <w:rPr>
      <w:b/>
      <w:i/>
      <w:color w:val="0071C5"/>
      <w:sz w:val="24"/>
    </w:rPr>
  </w:style>
  <w:style w:type="paragraph" w:customStyle="1" w:styleId="HeadingTOC">
    <w:name w:val="Heading (TOC"/>
    <w:aliases w:val="RevHistory)"/>
    <w:basedOn w:val="Body"/>
    <w:next w:val="Normal"/>
    <w:rsid w:val="00DF74F3"/>
    <w:pPr>
      <w:pageBreakBefore/>
      <w:pBdr>
        <w:bottom w:val="single" w:sz="8" w:space="6" w:color="auto"/>
      </w:pBdr>
      <w:spacing w:before="480" w:after="60" w:line="580" w:lineRule="exact"/>
      <w:ind w:left="-1440"/>
    </w:pPr>
    <w:rPr>
      <w:b/>
      <w:i/>
      <w:color w:val="0071C5"/>
      <w:sz w:val="36"/>
    </w:rPr>
  </w:style>
  <w:style w:type="paragraph" w:customStyle="1" w:styleId="NotesTableNumberedList">
    <w:name w:val="NotesTable (Numbered List)"/>
    <w:basedOn w:val="Normal"/>
    <w:rsid w:val="00DF74F3"/>
    <w:pPr>
      <w:numPr>
        <w:ilvl w:val="1"/>
        <w:numId w:val="17"/>
      </w:numPr>
      <w:snapToGrid w:val="0"/>
      <w:spacing w:before="0"/>
      <w:outlineLvl w:val="1"/>
    </w:pPr>
    <w:rPr>
      <w:sz w:val="16"/>
    </w:rPr>
  </w:style>
  <w:style w:type="paragraph" w:customStyle="1" w:styleId="Note">
    <w:name w:val="Note"/>
    <w:basedOn w:val="Body"/>
    <w:next w:val="Body"/>
    <w:rsid w:val="00DF74F3"/>
    <w:pPr>
      <w:numPr>
        <w:numId w:val="15"/>
      </w:numPr>
      <w:tabs>
        <w:tab w:val="clear" w:pos="76"/>
        <w:tab w:val="left" w:pos="0"/>
      </w:tabs>
      <w:spacing w:before="260" w:line="220" w:lineRule="exact"/>
    </w:pPr>
  </w:style>
  <w:style w:type="paragraph" w:customStyle="1" w:styleId="FigureSpace">
    <w:name w:val="FigureSpace"/>
    <w:basedOn w:val="Body"/>
    <w:rsid w:val="00DF74F3"/>
    <w:pPr>
      <w:pBdr>
        <w:top w:val="single" w:sz="4" w:space="6" w:color="auto"/>
        <w:left w:val="single" w:sz="4" w:space="0" w:color="auto"/>
        <w:bottom w:val="single" w:sz="4" w:space="6" w:color="auto"/>
        <w:right w:val="single" w:sz="4" w:space="0" w:color="auto"/>
      </w:pBdr>
      <w:spacing w:before="0"/>
      <w:ind w:left="40" w:right="50"/>
      <w:jc w:val="center"/>
    </w:pPr>
  </w:style>
  <w:style w:type="paragraph" w:customStyle="1" w:styleId="Warning">
    <w:name w:val="Warning"/>
    <w:basedOn w:val="Body"/>
    <w:next w:val="Normal"/>
    <w:rsid w:val="00DF74F3"/>
    <w:pPr>
      <w:numPr>
        <w:numId w:val="20"/>
      </w:numPr>
      <w:tabs>
        <w:tab w:val="left" w:pos="0"/>
      </w:tabs>
      <w:spacing w:before="260" w:line="220" w:lineRule="exact"/>
    </w:pPr>
  </w:style>
  <w:style w:type="paragraph" w:styleId="TableofFigures">
    <w:name w:val="table of figures"/>
    <w:basedOn w:val="Body"/>
    <w:next w:val="Normal"/>
    <w:uiPriority w:val="99"/>
    <w:rsid w:val="00DF74F3"/>
    <w:pPr>
      <w:tabs>
        <w:tab w:val="right" w:leader="dot" w:pos="7920"/>
      </w:tabs>
      <w:spacing w:before="0"/>
      <w:ind w:hanging="1440"/>
    </w:pPr>
  </w:style>
  <w:style w:type="paragraph" w:customStyle="1" w:styleId="CellBitClear">
    <w:name w:val="CellBitClear"/>
    <w:basedOn w:val="CellBodyLeft"/>
    <w:rsid w:val="00DF74F3"/>
    <w:pPr>
      <w:numPr>
        <w:numId w:val="6"/>
      </w:numPr>
      <w:tabs>
        <w:tab w:val="left" w:pos="340"/>
      </w:tabs>
      <w:spacing w:before="0" w:after="0" w:line="180" w:lineRule="exact"/>
    </w:pPr>
  </w:style>
  <w:style w:type="paragraph" w:customStyle="1" w:styleId="CellBitSet">
    <w:name w:val="CellBitSet"/>
    <w:basedOn w:val="CellBitClear"/>
    <w:rsid w:val="00DF74F3"/>
    <w:pPr>
      <w:numPr>
        <w:numId w:val="7"/>
      </w:numPr>
    </w:pPr>
  </w:style>
  <w:style w:type="paragraph" w:customStyle="1" w:styleId="zHeading1Appendix">
    <w:name w:val="zHeading_1_Appendix"/>
    <w:basedOn w:val="Heading1"/>
    <w:next w:val="Body"/>
    <w:rsid w:val="007B6F8E"/>
    <w:pPr>
      <w:numPr>
        <w:numId w:val="21"/>
      </w:numPr>
      <w:ind w:left="0" w:hanging="1440"/>
    </w:pPr>
  </w:style>
  <w:style w:type="paragraph" w:customStyle="1" w:styleId="zHeading2Appendix">
    <w:name w:val="zHeading_2_Appendix"/>
    <w:basedOn w:val="zHeading1Appendix"/>
    <w:next w:val="Body"/>
    <w:rsid w:val="007B6F8E"/>
    <w:pPr>
      <w:pageBreakBefore w:val="0"/>
      <w:numPr>
        <w:ilvl w:val="1"/>
      </w:numPr>
      <w:pBdr>
        <w:bottom w:val="none" w:sz="0" w:space="0" w:color="auto"/>
      </w:pBdr>
      <w:tabs>
        <w:tab w:val="left" w:pos="840"/>
      </w:tabs>
      <w:spacing w:before="400" w:line="340" w:lineRule="exact"/>
      <w:ind w:hanging="1440"/>
    </w:pPr>
    <w:rPr>
      <w:i/>
      <w:iCs/>
      <w:sz w:val="32"/>
    </w:rPr>
  </w:style>
  <w:style w:type="paragraph" w:customStyle="1" w:styleId="zHeading3Appendix">
    <w:name w:val="zHeading_3_Appendix"/>
    <w:basedOn w:val="zHeading1Appendix"/>
    <w:next w:val="Body"/>
    <w:rsid w:val="007B6F8E"/>
    <w:pPr>
      <w:pageBreakBefore w:val="0"/>
      <w:numPr>
        <w:ilvl w:val="2"/>
      </w:numPr>
      <w:pBdr>
        <w:bottom w:val="none" w:sz="0" w:space="0" w:color="auto"/>
      </w:pBdr>
      <w:spacing w:before="360" w:line="300" w:lineRule="exact"/>
      <w:ind w:hanging="1440"/>
    </w:pPr>
    <w:rPr>
      <w:i/>
      <w:iCs/>
      <w:sz w:val="28"/>
    </w:rPr>
  </w:style>
  <w:style w:type="paragraph" w:customStyle="1" w:styleId="ListNumberedList">
    <w:name w:val="List (Numbered_List)"/>
    <w:basedOn w:val="Normal"/>
    <w:qFormat/>
    <w:rsid w:val="00DF74F3"/>
    <w:pPr>
      <w:numPr>
        <w:numId w:val="14"/>
      </w:numPr>
      <w:tabs>
        <w:tab w:val="left" w:pos="360"/>
      </w:tabs>
      <w:spacing w:before="60"/>
    </w:pPr>
  </w:style>
  <w:style w:type="paragraph" w:customStyle="1" w:styleId="zHeading4Appendix">
    <w:name w:val="zHeading_4_Appendix"/>
    <w:basedOn w:val="zHeading1Appendix"/>
    <w:next w:val="Body"/>
    <w:rsid w:val="007B6F8E"/>
    <w:pPr>
      <w:pageBreakBefore w:val="0"/>
      <w:numPr>
        <w:ilvl w:val="3"/>
      </w:numPr>
      <w:pBdr>
        <w:bottom w:val="none" w:sz="0" w:space="0" w:color="auto"/>
      </w:pBdr>
      <w:spacing w:before="300" w:after="0" w:line="260" w:lineRule="exact"/>
      <w:ind w:hanging="1440"/>
    </w:pPr>
    <w:rPr>
      <w:i/>
      <w:iCs/>
      <w:sz w:val="24"/>
    </w:rPr>
  </w:style>
  <w:style w:type="paragraph" w:customStyle="1" w:styleId="zHeading5Appendix">
    <w:name w:val="zHeading_5_Appendix"/>
    <w:basedOn w:val="zHeading1Appendix"/>
    <w:next w:val="Body"/>
    <w:rsid w:val="007B6F8E"/>
    <w:pPr>
      <w:pageBreakBefore w:val="0"/>
      <w:numPr>
        <w:ilvl w:val="4"/>
      </w:numPr>
      <w:pBdr>
        <w:bottom w:val="none" w:sz="0" w:space="0" w:color="auto"/>
      </w:pBdr>
      <w:spacing w:before="300" w:after="100" w:line="240" w:lineRule="exact"/>
      <w:ind w:hanging="1440"/>
    </w:pPr>
    <w:rPr>
      <w:i/>
      <w:iCs/>
      <w:sz w:val="22"/>
    </w:rPr>
  </w:style>
  <w:style w:type="paragraph" w:customStyle="1" w:styleId="NotesTable">
    <w:name w:val="NotesTable"/>
    <w:basedOn w:val="NoteTable"/>
    <w:rsid w:val="00DF74F3"/>
    <w:pPr>
      <w:numPr>
        <w:numId w:val="17"/>
      </w:numPr>
    </w:pPr>
  </w:style>
  <w:style w:type="paragraph" w:customStyle="1" w:styleId="NoteTable">
    <w:name w:val="NoteTable"/>
    <w:basedOn w:val="Normal"/>
    <w:rsid w:val="00DF74F3"/>
    <w:pPr>
      <w:numPr>
        <w:numId w:val="16"/>
      </w:numPr>
      <w:spacing w:before="120"/>
      <w:outlineLvl w:val="0"/>
    </w:pPr>
    <w:rPr>
      <w:sz w:val="16"/>
    </w:rPr>
  </w:style>
  <w:style w:type="paragraph" w:customStyle="1" w:styleId="CellBodyCenter">
    <w:name w:val="CellBodyCenter"/>
    <w:basedOn w:val="CellBodyLeft"/>
    <w:rsid w:val="00DF74F3"/>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Normal"/>
    <w:rsid w:val="00DF74F3"/>
    <w:pPr>
      <w:spacing w:before="240" w:after="240" w:line="340" w:lineRule="exact"/>
      <w:ind w:left="-1440"/>
    </w:pPr>
    <w:rPr>
      <w:b/>
      <w:noProof/>
      <w:color w:val="0071C5"/>
      <w:sz w:val="32"/>
    </w:rPr>
  </w:style>
  <w:style w:type="character" w:styleId="PageNumber">
    <w:name w:val="page number"/>
    <w:basedOn w:val="DefaultParagraphFont"/>
    <w:semiHidden/>
    <w:rsid w:val="00DF74F3"/>
  </w:style>
  <w:style w:type="character" w:customStyle="1" w:styleId="Cross-Reference">
    <w:name w:val="Cross-Reference"/>
    <w:basedOn w:val="DefaultParagraphFont"/>
    <w:rsid w:val="00DF74F3"/>
    <w:rPr>
      <w:color w:val="0071C5"/>
      <w:u w:val="single"/>
    </w:rPr>
  </w:style>
  <w:style w:type="character" w:styleId="FollowedHyperlink">
    <w:name w:val="FollowedHyperlink"/>
    <w:basedOn w:val="DefaultParagraphFont"/>
    <w:rsid w:val="00DF74F3"/>
    <w:rPr>
      <w:color w:val="800080"/>
      <w:u w:val="single"/>
    </w:rPr>
  </w:style>
  <w:style w:type="paragraph" w:customStyle="1" w:styleId="Bulletpara">
    <w:name w:val="Bullet para"/>
    <w:basedOn w:val="Bullet"/>
    <w:rsid w:val="00DF74F3"/>
    <w:pPr>
      <w:numPr>
        <w:numId w:val="0"/>
      </w:numPr>
      <w:ind w:left="360"/>
    </w:pPr>
  </w:style>
  <w:style w:type="paragraph" w:styleId="BalloonText">
    <w:name w:val="Balloon Text"/>
    <w:basedOn w:val="Normal"/>
    <w:link w:val="BalloonTextChar"/>
    <w:uiPriority w:val="99"/>
    <w:rsid w:val="00DF74F3"/>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DF74F3"/>
    <w:rPr>
      <w:rFonts w:ascii="Tahoma" w:hAnsi="Tahoma" w:cs="Tahoma"/>
      <w:sz w:val="16"/>
      <w:szCs w:val="16"/>
    </w:rPr>
  </w:style>
  <w:style w:type="paragraph" w:styleId="BodyText">
    <w:name w:val="Body Text"/>
    <w:basedOn w:val="Normal"/>
    <w:link w:val="BodyTextChar"/>
    <w:rsid w:val="00DF74F3"/>
    <w:pPr>
      <w:spacing w:after="120"/>
    </w:pPr>
  </w:style>
  <w:style w:type="character" w:customStyle="1" w:styleId="BodyTextChar">
    <w:name w:val="Body Text Char"/>
    <w:basedOn w:val="DefaultParagraphFont"/>
    <w:link w:val="BodyText"/>
    <w:rsid w:val="00DF74F3"/>
    <w:rPr>
      <w:rFonts w:ascii="Verdana" w:hAnsi="Verdana"/>
    </w:rPr>
  </w:style>
  <w:style w:type="character" w:styleId="Emphasis">
    <w:name w:val="Emphasis"/>
    <w:rsid w:val="00DF74F3"/>
    <w:rPr>
      <w:rFonts w:ascii="Verdana" w:hAnsi="Verdana"/>
      <w:i/>
      <w:iCs/>
    </w:rPr>
  </w:style>
  <w:style w:type="paragraph" w:customStyle="1" w:styleId="ExecSummary">
    <w:name w:val="Exec Summary"/>
    <w:basedOn w:val="BodyText"/>
    <w:rsid w:val="00DF74F3"/>
    <w:pPr>
      <w:spacing w:before="120" w:line="360" w:lineRule="auto"/>
    </w:pPr>
    <w:rPr>
      <w:rFonts w:eastAsia="Arial Unicode MS" w:cs="Arial"/>
      <w:sz w:val="21"/>
    </w:rPr>
  </w:style>
  <w:style w:type="paragraph" w:customStyle="1" w:styleId="ExecSummaryBullet">
    <w:name w:val="Exec Summary Bullet"/>
    <w:basedOn w:val="Normal"/>
    <w:rsid w:val="00DF74F3"/>
    <w:pPr>
      <w:numPr>
        <w:numId w:val="10"/>
      </w:numPr>
      <w:spacing w:before="0" w:after="180" w:line="360" w:lineRule="auto"/>
    </w:pPr>
    <w:rPr>
      <w:rFonts w:cs="Arial"/>
    </w:rPr>
  </w:style>
  <w:style w:type="paragraph" w:customStyle="1" w:styleId="ExecSummaryPull-Quote">
    <w:name w:val="Exec Summary Pull-Quote"/>
    <w:basedOn w:val="ExecSummary"/>
    <w:rsid w:val="00DF74F3"/>
    <w:pPr>
      <w:pBdr>
        <w:top w:val="single" w:sz="4" w:space="6" w:color="999999"/>
        <w:bottom w:val="single" w:sz="4" w:space="1" w:color="999999"/>
      </w:pBdr>
      <w:spacing w:before="60" w:after="360"/>
      <w:ind w:left="1411" w:hanging="144"/>
    </w:pPr>
    <w:rPr>
      <w:color w:val="0860A8"/>
      <w:sz w:val="22"/>
      <w:szCs w:val="22"/>
    </w:rPr>
  </w:style>
  <w:style w:type="character" w:customStyle="1" w:styleId="Heading8Char">
    <w:name w:val="Heading 8 Char"/>
    <w:link w:val="Heading8"/>
    <w:rsid w:val="0039759B"/>
    <w:rPr>
      <w:rFonts w:ascii="Verdana" w:hAnsi="Verdana"/>
      <w:b/>
      <w:color w:val="0071C5"/>
      <w:sz w:val="24"/>
    </w:rPr>
  </w:style>
  <w:style w:type="paragraph" w:customStyle="1" w:styleId="TableorFigureNote">
    <w:name w:val="Table or Figure Note"/>
    <w:basedOn w:val="BodyText"/>
    <w:rsid w:val="00DF74F3"/>
    <w:pPr>
      <w:spacing w:before="60" w:after="240"/>
      <w:ind w:left="1530" w:hanging="144"/>
    </w:pPr>
    <w:rPr>
      <w:rFonts w:eastAsia="Arial Unicode MS" w:cs="Arial"/>
      <w:sz w:val="16"/>
      <w:szCs w:val="18"/>
    </w:rPr>
  </w:style>
  <w:style w:type="paragraph" w:customStyle="1" w:styleId="AcronymHeading">
    <w:name w:val="Acronym Heading"/>
    <w:basedOn w:val="Normal"/>
    <w:rsid w:val="00DF74F3"/>
    <w:pPr>
      <w:pBdr>
        <w:top w:val="single" w:sz="4" w:space="6" w:color="999999"/>
        <w:left w:val="single" w:sz="4" w:space="4" w:color="999999"/>
        <w:bottom w:val="single" w:sz="4" w:space="6" w:color="999999"/>
        <w:right w:val="single" w:sz="4" w:space="4" w:color="999999"/>
      </w:pBdr>
      <w:spacing w:before="120" w:after="120" w:line="320" w:lineRule="exact"/>
      <w:ind w:left="1267"/>
    </w:pPr>
    <w:rPr>
      <w:rFonts w:eastAsia="Arial Unicode MS" w:cs="Arial"/>
      <w:b/>
      <w:sz w:val="24"/>
      <w:szCs w:val="28"/>
    </w:rPr>
  </w:style>
  <w:style w:type="paragraph" w:customStyle="1" w:styleId="Acronyms">
    <w:name w:val="Acronyms"/>
    <w:basedOn w:val="BodyText"/>
    <w:link w:val="AcronymsChar"/>
    <w:rsid w:val="00DF74F3"/>
    <w:pPr>
      <w:pBdr>
        <w:top w:val="single" w:sz="4" w:space="6" w:color="999999"/>
        <w:left w:val="single" w:sz="4" w:space="4" w:color="999999"/>
        <w:bottom w:val="single" w:sz="4" w:space="6" w:color="999999"/>
        <w:right w:val="single" w:sz="4" w:space="4" w:color="999999"/>
      </w:pBdr>
      <w:spacing w:before="0"/>
      <w:ind w:left="1267"/>
    </w:pPr>
    <w:rPr>
      <w:rFonts w:eastAsia="Arial Unicode MS" w:cs="Arial"/>
      <w:sz w:val="18"/>
      <w:szCs w:val="18"/>
    </w:rPr>
  </w:style>
  <w:style w:type="character" w:customStyle="1" w:styleId="AcronymsChar">
    <w:name w:val="Acronyms Char"/>
    <w:link w:val="Acronyms"/>
    <w:rsid w:val="00DF74F3"/>
    <w:rPr>
      <w:rFonts w:ascii="Verdana" w:eastAsia="Arial Unicode MS" w:hAnsi="Verdana" w:cs="Arial"/>
      <w:sz w:val="18"/>
      <w:szCs w:val="18"/>
    </w:rPr>
  </w:style>
  <w:style w:type="paragraph" w:customStyle="1" w:styleId="Disclaimer">
    <w:name w:val="Disclaimer"/>
    <w:basedOn w:val="Normal"/>
    <w:rsid w:val="00DF74F3"/>
    <w:pPr>
      <w:autoSpaceDE w:val="0"/>
      <w:autoSpaceDN w:val="0"/>
      <w:adjustRightInd w:val="0"/>
      <w:spacing w:before="0" w:after="120" w:line="240" w:lineRule="exact"/>
      <w:ind w:right="-360"/>
    </w:pPr>
    <w:rPr>
      <w:rFonts w:cs="Arial"/>
      <w:sz w:val="16"/>
      <w:szCs w:val="14"/>
    </w:rPr>
  </w:style>
  <w:style w:type="character" w:styleId="IntenseEmphasis">
    <w:name w:val="Intense Emphasis"/>
    <w:basedOn w:val="DefaultParagraphFont"/>
    <w:uiPriority w:val="21"/>
    <w:rsid w:val="00DF74F3"/>
    <w:rPr>
      <w:b/>
      <w:bCs/>
      <w:i/>
      <w:iCs/>
      <w:color w:val="4F81BD" w:themeColor="accent1"/>
    </w:rPr>
  </w:style>
  <w:style w:type="paragraph" w:styleId="ListParagraph">
    <w:name w:val="List Paragraph"/>
    <w:aliases w:val="List - Number"/>
    <w:basedOn w:val="Normal"/>
    <w:uiPriority w:val="34"/>
    <w:qFormat/>
    <w:rsid w:val="00DF74F3"/>
    <w:pPr>
      <w:ind w:left="720"/>
      <w:contextualSpacing/>
    </w:pPr>
  </w:style>
  <w:style w:type="paragraph" w:styleId="TOCHeading">
    <w:name w:val="TOC Heading"/>
    <w:basedOn w:val="Heading1"/>
    <w:next w:val="Normal"/>
    <w:uiPriority w:val="39"/>
    <w:unhideWhenUsed/>
    <w:qFormat/>
    <w:rsid w:val="00DF74F3"/>
    <w:pPr>
      <w:pageBreakBefore w:val="0"/>
      <w:numPr>
        <w:numId w:val="0"/>
      </w:numPr>
      <w:pBdr>
        <w:bottom w:val="none" w:sz="0" w:space="0" w:color="auto"/>
      </w:pBdr>
      <w:spacing w:after="0" w:line="276" w:lineRule="auto"/>
      <w:outlineLvl w:val="9"/>
    </w:pPr>
    <w:rPr>
      <w:rFonts w:asciiTheme="majorHAnsi" w:eastAsiaTheme="majorEastAsia" w:hAnsiTheme="majorHAnsi" w:cstheme="majorBidi"/>
      <w:bCs/>
      <w:i/>
      <w:color w:val="365F91" w:themeColor="accent1" w:themeShade="BF"/>
      <w:sz w:val="28"/>
      <w:szCs w:val="28"/>
      <w:lang w:eastAsia="ja-JP"/>
    </w:rPr>
  </w:style>
  <w:style w:type="paragraph" w:customStyle="1" w:styleId="DocSubTitle">
    <w:name w:val="DocSubTitle"/>
    <w:basedOn w:val="Normal"/>
    <w:link w:val="DocSubTitleChar"/>
    <w:uiPriority w:val="1"/>
    <w:rsid w:val="003D5A2C"/>
    <w:pPr>
      <w:widowControl w:val="0"/>
      <w:autoSpaceDE w:val="0"/>
      <w:autoSpaceDN w:val="0"/>
      <w:spacing w:before="86"/>
      <w:ind w:left="-1138"/>
    </w:pPr>
    <w:rPr>
      <w:rFonts w:eastAsia="Verdana" w:cs="Verdana"/>
      <w:b/>
      <w:color w:val="0071C5"/>
      <w:sz w:val="32"/>
      <w:szCs w:val="22"/>
      <w:lang w:bidi="en-US"/>
    </w:rPr>
  </w:style>
  <w:style w:type="character" w:customStyle="1" w:styleId="DocTitleChar">
    <w:name w:val="DocTitle Char"/>
    <w:basedOn w:val="DefaultParagraphFont"/>
    <w:link w:val="DocTitle"/>
    <w:uiPriority w:val="1"/>
    <w:rsid w:val="00DF74F3"/>
    <w:rPr>
      <w:rFonts w:ascii="Verdana" w:hAnsi="Verdana"/>
      <w:b/>
      <w:color w:val="0071C5"/>
      <w:sz w:val="44"/>
    </w:rPr>
  </w:style>
  <w:style w:type="character" w:customStyle="1" w:styleId="DocSubTitleChar">
    <w:name w:val="DocSubTitle Char"/>
    <w:basedOn w:val="DefaultParagraphFont"/>
    <w:link w:val="DocSubTitle"/>
    <w:uiPriority w:val="1"/>
    <w:rsid w:val="003D5A2C"/>
    <w:rPr>
      <w:rFonts w:ascii="Verdana" w:eastAsia="Verdana" w:hAnsi="Verdana" w:cs="Verdana"/>
      <w:b/>
      <w:color w:val="0071C5"/>
      <w:sz w:val="32"/>
      <w:szCs w:val="22"/>
      <w:lang w:bidi="en-US"/>
    </w:rPr>
  </w:style>
  <w:style w:type="paragraph" w:customStyle="1" w:styleId="CodeSample">
    <w:name w:val="CodeSample"/>
    <w:basedOn w:val="Code"/>
    <w:link w:val="CodeSampleChar"/>
    <w:qFormat/>
    <w:rsid w:val="0013557C"/>
    <w:pPr>
      <w:shd w:val="clear" w:color="auto" w:fill="F2F2F2" w:themeFill="background1" w:themeFillShade="F2"/>
    </w:pPr>
  </w:style>
  <w:style w:type="character" w:customStyle="1" w:styleId="BodyChar">
    <w:name w:val="Body Char"/>
    <w:basedOn w:val="DefaultParagraphFont"/>
    <w:link w:val="Body"/>
    <w:rsid w:val="00DF74F3"/>
    <w:rPr>
      <w:rFonts w:ascii="Verdana" w:hAnsi="Verdana"/>
      <w:color w:val="000000"/>
    </w:rPr>
  </w:style>
  <w:style w:type="character" w:customStyle="1" w:styleId="CodeChar">
    <w:name w:val="Code Char"/>
    <w:basedOn w:val="BodyChar"/>
    <w:link w:val="Code"/>
    <w:rsid w:val="00007757"/>
    <w:rPr>
      <w:rFonts w:ascii="Courier" w:hAnsi="Courier"/>
      <w:color w:val="000000"/>
      <w:sz w:val="16"/>
    </w:rPr>
  </w:style>
  <w:style w:type="character" w:customStyle="1" w:styleId="CodeSampleChar">
    <w:name w:val="CodeSample Char"/>
    <w:basedOn w:val="CodeChar"/>
    <w:link w:val="CodeSample"/>
    <w:rsid w:val="0013557C"/>
    <w:rPr>
      <w:rFonts w:ascii="Courier" w:hAnsi="Courier"/>
      <w:color w:val="000000"/>
      <w:sz w:val="16"/>
      <w:shd w:val="clear" w:color="auto" w:fill="F2F2F2" w:themeFill="background1" w:themeFillShade="F2"/>
    </w:rPr>
  </w:style>
  <w:style w:type="table" w:styleId="TableGridLight">
    <w:name w:val="Grid Table Light"/>
    <w:basedOn w:val="TableNormal"/>
    <w:uiPriority w:val="40"/>
    <w:rsid w:val="00CA5DC0"/>
    <w:rPr>
      <w:rFonts w:ascii="Verdana" w:hAnsi="Verdana"/>
      <w:sz w:val="1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29" w:type="dxa"/>
        <w:right w:w="29" w:type="dxa"/>
      </w:tblCellMar>
    </w:tblPr>
    <w:trPr>
      <w:cantSplit/>
    </w:trPr>
    <w:tcPr>
      <w:vAlign w:val="center"/>
    </w:tcPr>
    <w:tblStylePr w:type="firstRow">
      <w:pPr>
        <w:jc w:val="center"/>
      </w:pPr>
      <w:rPr>
        <w:b/>
        <w:color w:val="0071C5"/>
      </w:rPr>
    </w:tblStylePr>
  </w:style>
  <w:style w:type="table" w:styleId="TableGrid">
    <w:name w:val="Table Grid"/>
    <w:basedOn w:val="TableNormal"/>
    <w:uiPriority w:val="59"/>
    <w:rsid w:val="00DF7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 Style"/>
    <w:rsid w:val="00DF74F3"/>
    <w:pPr>
      <w:spacing w:before="60" w:after="60"/>
      <w:jc w:val="center"/>
    </w:pPr>
    <w:rPr>
      <w:rFonts w:ascii="Verdana" w:hAnsi="Verdana"/>
      <w:sz w:val="16"/>
    </w:rPr>
  </w:style>
  <w:style w:type="numbering" w:customStyle="1" w:styleId="Heading2Bullet">
    <w:name w:val="Heading 2 Bullet"/>
    <w:basedOn w:val="NoList"/>
    <w:rsid w:val="00DF74F3"/>
    <w:pPr>
      <w:numPr>
        <w:numId w:val="11"/>
      </w:numPr>
    </w:pPr>
  </w:style>
  <w:style w:type="numbering" w:customStyle="1" w:styleId="Heading3Bullet">
    <w:name w:val="Heading 3 Bullet"/>
    <w:basedOn w:val="NoList"/>
    <w:rsid w:val="00DF74F3"/>
    <w:pPr>
      <w:numPr>
        <w:numId w:val="12"/>
      </w:numPr>
    </w:pPr>
  </w:style>
  <w:style w:type="paragraph" w:customStyle="1" w:styleId="TableLabel">
    <w:name w:val="Table Label"/>
    <w:basedOn w:val="Normal"/>
    <w:rsid w:val="00DF74F3"/>
    <w:pPr>
      <w:numPr>
        <w:numId w:val="19"/>
      </w:numPr>
      <w:suppressAutoHyphens/>
      <w:spacing w:before="120" w:after="120" w:line="360" w:lineRule="auto"/>
      <w:jc w:val="center"/>
    </w:pPr>
    <w:rPr>
      <w:rFonts w:ascii="Arial" w:hAnsi="Arial"/>
    </w:rPr>
  </w:style>
  <w:style w:type="character" w:styleId="PlaceholderText">
    <w:name w:val="Placeholder Text"/>
    <w:basedOn w:val="DefaultParagraphFont"/>
    <w:uiPriority w:val="99"/>
    <w:semiHidden/>
    <w:rsid w:val="00DF74F3"/>
    <w:rPr>
      <w:color w:val="808080"/>
    </w:rPr>
  </w:style>
  <w:style w:type="character" w:customStyle="1" w:styleId="Heading1Char">
    <w:name w:val="Heading 1 Char"/>
    <w:basedOn w:val="DefaultParagraphFont"/>
    <w:link w:val="Heading1"/>
    <w:rsid w:val="00FC177B"/>
    <w:rPr>
      <w:rFonts w:ascii="Verdana" w:hAnsi="Verdana"/>
      <w:b/>
      <w:color w:val="0071C5"/>
      <w:sz w:val="36"/>
    </w:rPr>
  </w:style>
  <w:style w:type="character" w:customStyle="1" w:styleId="Heading5Char">
    <w:name w:val="Heading 5 Char"/>
    <w:basedOn w:val="DefaultParagraphFont"/>
    <w:link w:val="Heading5"/>
    <w:rsid w:val="00DF74F3"/>
    <w:rPr>
      <w:rFonts w:ascii="Verdana" w:hAnsi="Verdana"/>
      <w:b/>
      <w:color w:val="0071C5"/>
    </w:rPr>
  </w:style>
  <w:style w:type="character" w:customStyle="1" w:styleId="Heading3Char">
    <w:name w:val="Heading 3 Char"/>
    <w:basedOn w:val="DefaultParagraphFont"/>
    <w:link w:val="Heading3"/>
    <w:rsid w:val="0039759B"/>
    <w:rPr>
      <w:rFonts w:ascii="Verdana" w:hAnsi="Verdana"/>
      <w:b/>
      <w:color w:val="0071C5"/>
      <w:sz w:val="24"/>
    </w:rPr>
  </w:style>
  <w:style w:type="character" w:customStyle="1" w:styleId="Heading2Char">
    <w:name w:val="Heading 2 Char"/>
    <w:basedOn w:val="DefaultParagraphFont"/>
    <w:link w:val="Heading2"/>
    <w:rsid w:val="00DF74F3"/>
    <w:rPr>
      <w:rFonts w:ascii="Verdana" w:hAnsi="Verdana"/>
      <w:b/>
      <w:color w:val="0071C5"/>
      <w:sz w:val="28"/>
    </w:rPr>
  </w:style>
  <w:style w:type="character" w:customStyle="1" w:styleId="Heading4Char">
    <w:name w:val="Heading 4 Char"/>
    <w:basedOn w:val="DefaultParagraphFont"/>
    <w:link w:val="Heading4"/>
    <w:rsid w:val="00DF74F3"/>
    <w:rPr>
      <w:rFonts w:ascii="Verdana" w:hAnsi="Verdana"/>
      <w:b/>
      <w:color w:val="0071C5"/>
      <w:sz w:val="22"/>
    </w:rPr>
  </w:style>
  <w:style w:type="character" w:customStyle="1" w:styleId="HeaderChar">
    <w:name w:val="Header Char"/>
    <w:basedOn w:val="DefaultParagraphFont"/>
    <w:link w:val="Header"/>
    <w:rsid w:val="00DF74F3"/>
    <w:rPr>
      <w:rFonts w:ascii="Verdana" w:hAnsi="Verdana"/>
      <w:b/>
      <w:i/>
      <w:color w:val="000000"/>
      <w:sz w:val="18"/>
    </w:rPr>
  </w:style>
  <w:style w:type="paragraph" w:customStyle="1" w:styleId="Rule">
    <w:name w:val="Rule"/>
    <w:basedOn w:val="Normal"/>
    <w:next w:val="NotesTable"/>
    <w:rsid w:val="00245F40"/>
    <w:pPr>
      <w:numPr>
        <w:numId w:val="23"/>
      </w:numPr>
      <w:spacing w:before="120"/>
      <w:outlineLvl w:val="0"/>
    </w:pPr>
    <w:rPr>
      <w:sz w:val="16"/>
    </w:rPr>
  </w:style>
  <w:style w:type="character" w:customStyle="1" w:styleId="version">
    <w:name w:val="version"/>
    <w:basedOn w:val="DefaultParagraphFont"/>
    <w:uiPriority w:val="1"/>
    <w:rsid w:val="00F55232"/>
    <w:rPr>
      <w:b/>
    </w:rPr>
  </w:style>
  <w:style w:type="character" w:customStyle="1" w:styleId="Date1">
    <w:name w:val="Date1"/>
    <w:basedOn w:val="DefaultParagraphFont"/>
    <w:uiPriority w:val="1"/>
    <w:rsid w:val="000A01CA"/>
    <w:rPr>
      <w:b/>
    </w:rPr>
  </w:style>
  <w:style w:type="character" w:styleId="CommentReference">
    <w:name w:val="annotation reference"/>
    <w:basedOn w:val="DefaultParagraphFont"/>
    <w:semiHidden/>
    <w:unhideWhenUsed/>
    <w:rsid w:val="003F1207"/>
    <w:rPr>
      <w:sz w:val="16"/>
      <w:szCs w:val="16"/>
    </w:rPr>
  </w:style>
  <w:style w:type="paragraph" w:styleId="CommentText">
    <w:name w:val="annotation text"/>
    <w:basedOn w:val="Normal"/>
    <w:link w:val="CommentTextChar"/>
    <w:semiHidden/>
    <w:unhideWhenUsed/>
    <w:rsid w:val="003F1207"/>
  </w:style>
  <w:style w:type="character" w:customStyle="1" w:styleId="CommentTextChar">
    <w:name w:val="Comment Text Char"/>
    <w:basedOn w:val="DefaultParagraphFont"/>
    <w:link w:val="CommentText"/>
    <w:semiHidden/>
    <w:rsid w:val="003F1207"/>
    <w:rPr>
      <w:rFonts w:ascii="Verdana" w:hAnsi="Verdana"/>
    </w:rPr>
  </w:style>
  <w:style w:type="paragraph" w:styleId="CommentSubject">
    <w:name w:val="annotation subject"/>
    <w:basedOn w:val="CommentText"/>
    <w:next w:val="CommentText"/>
    <w:link w:val="CommentSubjectChar"/>
    <w:semiHidden/>
    <w:unhideWhenUsed/>
    <w:rsid w:val="003F1207"/>
    <w:rPr>
      <w:b/>
      <w:bCs/>
    </w:rPr>
  </w:style>
  <w:style w:type="character" w:customStyle="1" w:styleId="CommentSubjectChar">
    <w:name w:val="Comment Subject Char"/>
    <w:basedOn w:val="CommentTextChar"/>
    <w:link w:val="CommentSubject"/>
    <w:semiHidden/>
    <w:rsid w:val="003F1207"/>
    <w:rPr>
      <w:rFonts w:ascii="Verdana" w:hAnsi="Verdana"/>
      <w:b/>
      <w:bCs/>
    </w:rPr>
  </w:style>
  <w:style w:type="table" w:customStyle="1" w:styleId="TableGrid0">
    <w:name w:val="TableGrid"/>
    <w:rsid w:val="005875A0"/>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676566">
      <w:bodyDiv w:val="1"/>
      <w:marLeft w:val="0"/>
      <w:marRight w:val="0"/>
      <w:marTop w:val="0"/>
      <w:marBottom w:val="0"/>
      <w:divBdr>
        <w:top w:val="none" w:sz="0" w:space="0" w:color="auto"/>
        <w:left w:val="none" w:sz="0" w:space="0" w:color="auto"/>
        <w:bottom w:val="none" w:sz="0" w:space="0" w:color="auto"/>
        <w:right w:val="none" w:sz="0" w:space="0" w:color="auto"/>
      </w:divBdr>
    </w:div>
    <w:div w:id="221331824">
      <w:bodyDiv w:val="1"/>
      <w:marLeft w:val="0"/>
      <w:marRight w:val="0"/>
      <w:marTop w:val="0"/>
      <w:marBottom w:val="0"/>
      <w:divBdr>
        <w:top w:val="none" w:sz="0" w:space="0" w:color="auto"/>
        <w:left w:val="none" w:sz="0" w:space="0" w:color="auto"/>
        <w:bottom w:val="none" w:sz="0" w:space="0" w:color="auto"/>
        <w:right w:val="none" w:sz="0" w:space="0" w:color="auto"/>
      </w:divBdr>
    </w:div>
    <w:div w:id="412043628">
      <w:bodyDiv w:val="1"/>
      <w:marLeft w:val="0"/>
      <w:marRight w:val="0"/>
      <w:marTop w:val="0"/>
      <w:marBottom w:val="0"/>
      <w:divBdr>
        <w:top w:val="none" w:sz="0" w:space="0" w:color="auto"/>
        <w:left w:val="none" w:sz="0" w:space="0" w:color="auto"/>
        <w:bottom w:val="none" w:sz="0" w:space="0" w:color="auto"/>
        <w:right w:val="none" w:sz="0" w:space="0" w:color="auto"/>
      </w:divBdr>
    </w:div>
    <w:div w:id="675691553">
      <w:bodyDiv w:val="1"/>
      <w:marLeft w:val="0"/>
      <w:marRight w:val="0"/>
      <w:marTop w:val="0"/>
      <w:marBottom w:val="0"/>
      <w:divBdr>
        <w:top w:val="none" w:sz="0" w:space="0" w:color="auto"/>
        <w:left w:val="none" w:sz="0" w:space="0" w:color="auto"/>
        <w:bottom w:val="none" w:sz="0" w:space="0" w:color="auto"/>
        <w:right w:val="none" w:sz="0" w:space="0" w:color="auto"/>
      </w:divBdr>
    </w:div>
    <w:div w:id="1044255599">
      <w:bodyDiv w:val="1"/>
      <w:marLeft w:val="0"/>
      <w:marRight w:val="0"/>
      <w:marTop w:val="0"/>
      <w:marBottom w:val="0"/>
      <w:divBdr>
        <w:top w:val="none" w:sz="0" w:space="0" w:color="auto"/>
        <w:left w:val="none" w:sz="0" w:space="0" w:color="auto"/>
        <w:bottom w:val="none" w:sz="0" w:space="0" w:color="auto"/>
        <w:right w:val="none" w:sz="0" w:space="0" w:color="auto"/>
      </w:divBdr>
    </w:div>
    <w:div w:id="1184128735">
      <w:bodyDiv w:val="1"/>
      <w:marLeft w:val="0"/>
      <w:marRight w:val="0"/>
      <w:marTop w:val="0"/>
      <w:marBottom w:val="0"/>
      <w:divBdr>
        <w:top w:val="none" w:sz="0" w:space="0" w:color="auto"/>
        <w:left w:val="none" w:sz="0" w:space="0" w:color="auto"/>
        <w:bottom w:val="none" w:sz="0" w:space="0" w:color="auto"/>
        <w:right w:val="none" w:sz="0" w:space="0" w:color="auto"/>
      </w:divBdr>
    </w:div>
    <w:div w:id="1757511196">
      <w:bodyDiv w:val="1"/>
      <w:marLeft w:val="0"/>
      <w:marRight w:val="0"/>
      <w:marTop w:val="0"/>
      <w:marBottom w:val="0"/>
      <w:divBdr>
        <w:top w:val="none" w:sz="0" w:space="0" w:color="auto"/>
        <w:left w:val="none" w:sz="0" w:space="0" w:color="auto"/>
        <w:bottom w:val="none" w:sz="0" w:space="0" w:color="auto"/>
        <w:right w:val="none" w:sz="0" w:space="0" w:color="auto"/>
      </w:divBdr>
    </w:div>
    <w:div w:id="1922132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2.xml"/><Relationship Id="rId26" Type="http://schemas.openxmlformats.org/officeDocument/2006/relationships/footer" Target="footer4.xml"/><Relationship Id="rId39" Type="http://schemas.openxmlformats.org/officeDocument/2006/relationships/footer" Target="footer8.xml"/><Relationship Id="rId21" Type="http://schemas.openxmlformats.org/officeDocument/2006/relationships/header" Target="header4.xml"/><Relationship Id="rId34" Type="http://schemas.openxmlformats.org/officeDocument/2006/relationships/image" Target="media/image10.jpg"/><Relationship Id="rId42" Type="http://schemas.openxmlformats.org/officeDocument/2006/relationships/image" Target="media/image12.jpg"/><Relationship Id="rId47" Type="http://schemas.openxmlformats.org/officeDocument/2006/relationships/image" Target="media/image17.jpg"/><Relationship Id="rId50" Type="http://schemas.openxmlformats.org/officeDocument/2006/relationships/image" Target="media/image20.jpg"/><Relationship Id="rId55" Type="http://schemas.openxmlformats.org/officeDocument/2006/relationships/image" Target="media/image25.jpg"/><Relationship Id="rId63" Type="http://schemas.openxmlformats.org/officeDocument/2006/relationships/image" Target="media/image33.jpg"/><Relationship Id="rId68" Type="http://schemas.openxmlformats.org/officeDocument/2006/relationships/image" Target="media/image38.jpg"/><Relationship Id="rId76" Type="http://schemas.openxmlformats.org/officeDocument/2006/relationships/hyperlink" Target="https://www.intel.com/content/www/us/en/programmable/products/processors/support.html" TargetMode="External"/><Relationship Id="rId84" Type="http://schemas.openxmlformats.org/officeDocument/2006/relationships/hyperlink" Target="http://fpgauniversity.intel.com/" TargetMode="External"/><Relationship Id="rId89"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1.jp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6.xml"/><Relationship Id="rId11" Type="http://schemas.openxmlformats.org/officeDocument/2006/relationships/comments" Target="comments.xml"/><Relationship Id="rId24" Type="http://schemas.openxmlformats.org/officeDocument/2006/relationships/header" Target="header6.xml"/><Relationship Id="rId32" Type="http://schemas.openxmlformats.org/officeDocument/2006/relationships/image" Target="media/image8.jpg"/><Relationship Id="rId37" Type="http://schemas.openxmlformats.org/officeDocument/2006/relationships/header" Target="header10.xml"/><Relationship Id="rId40" Type="http://schemas.openxmlformats.org/officeDocument/2006/relationships/header" Target="header11.xml"/><Relationship Id="rId45" Type="http://schemas.openxmlformats.org/officeDocument/2006/relationships/image" Target="media/image15.jpg"/><Relationship Id="rId53" Type="http://schemas.openxmlformats.org/officeDocument/2006/relationships/image" Target="media/image23.jpg"/><Relationship Id="rId58" Type="http://schemas.openxmlformats.org/officeDocument/2006/relationships/image" Target="media/image28.jpg"/><Relationship Id="rId66" Type="http://schemas.openxmlformats.org/officeDocument/2006/relationships/image" Target="media/image36.jpg"/><Relationship Id="rId74" Type="http://schemas.openxmlformats.org/officeDocument/2006/relationships/image" Target="media/image44.jpg"/><Relationship Id="rId79" Type="http://schemas.openxmlformats.org/officeDocument/2006/relationships/image" Target="media/image47.jpg"/><Relationship Id="rId87" Type="http://schemas.openxmlformats.org/officeDocument/2006/relationships/header" Target="header14.xml"/><Relationship Id="rId5" Type="http://schemas.openxmlformats.org/officeDocument/2006/relationships/numbering" Target="numbering.xml"/><Relationship Id="rId61" Type="http://schemas.openxmlformats.org/officeDocument/2006/relationships/image" Target="media/image31.jpg"/><Relationship Id="rId82" Type="http://schemas.openxmlformats.org/officeDocument/2006/relationships/image" Target="media/image50.jpg"/><Relationship Id="rId90" Type="http://schemas.openxmlformats.org/officeDocument/2006/relationships/glossaryDocument" Target="glossary/document.xml"/><Relationship Id="rId19" Type="http://schemas.openxmlformats.org/officeDocument/2006/relationships/header" Target="header3.xml"/><Relationship Id="rId14" Type="http://schemas.microsoft.com/office/2018/08/relationships/commentsExtensible" Target="commentsExtensible.xml"/><Relationship Id="rId22" Type="http://schemas.openxmlformats.org/officeDocument/2006/relationships/header" Target="header5.xml"/><Relationship Id="rId27" Type="http://schemas.openxmlformats.org/officeDocument/2006/relationships/footer" Target="footer5.xml"/><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image" Target="media/image26.jpg"/><Relationship Id="rId64" Type="http://schemas.openxmlformats.org/officeDocument/2006/relationships/image" Target="media/image34.jpg"/><Relationship Id="rId69" Type="http://schemas.openxmlformats.org/officeDocument/2006/relationships/image" Target="media/image39.jpg"/><Relationship Id="rId77" Type="http://schemas.openxmlformats.org/officeDocument/2006/relationships/hyperlink" Target="https://www.intel.com/content/www/us/en/programmable/products/processors/support.html" TargetMode="External"/><Relationship Id="rId8" Type="http://schemas.openxmlformats.org/officeDocument/2006/relationships/webSettings" Target="webSettings.xml"/><Relationship Id="rId51" Type="http://schemas.openxmlformats.org/officeDocument/2006/relationships/image" Target="media/image21.jpg"/><Relationship Id="rId72" Type="http://schemas.openxmlformats.org/officeDocument/2006/relationships/image" Target="media/image42.jpg"/><Relationship Id="rId80" Type="http://schemas.openxmlformats.org/officeDocument/2006/relationships/image" Target="media/image48.jpg"/><Relationship Id="rId85" Type="http://schemas.openxmlformats.org/officeDocument/2006/relationships/header" Target="header12.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header" Target="header7.xml"/><Relationship Id="rId33" Type="http://schemas.openxmlformats.org/officeDocument/2006/relationships/image" Target="media/image9.jpg"/><Relationship Id="rId38" Type="http://schemas.openxmlformats.org/officeDocument/2006/relationships/footer" Target="footer7.xml"/><Relationship Id="rId46" Type="http://schemas.openxmlformats.org/officeDocument/2006/relationships/image" Target="media/image16.jpg"/><Relationship Id="rId59" Type="http://schemas.openxmlformats.org/officeDocument/2006/relationships/image" Target="media/image29.jpg"/><Relationship Id="rId67" Type="http://schemas.openxmlformats.org/officeDocument/2006/relationships/image" Target="media/image37.jpg"/><Relationship Id="rId20" Type="http://schemas.openxmlformats.org/officeDocument/2006/relationships/footer" Target="footer3.xml"/><Relationship Id="rId41" Type="http://schemas.openxmlformats.org/officeDocument/2006/relationships/footer" Target="footer9.xml"/><Relationship Id="rId54" Type="http://schemas.openxmlformats.org/officeDocument/2006/relationships/image" Target="media/image24.jpg"/><Relationship Id="rId62" Type="http://schemas.openxmlformats.org/officeDocument/2006/relationships/image" Target="media/image32.jpg"/><Relationship Id="rId70" Type="http://schemas.openxmlformats.org/officeDocument/2006/relationships/image" Target="media/image40.jpg"/><Relationship Id="rId75" Type="http://schemas.openxmlformats.org/officeDocument/2006/relationships/image" Target="media/image45.jpg"/><Relationship Id="rId83" Type="http://schemas.openxmlformats.org/officeDocument/2006/relationships/image" Target="media/image51.jpg"/><Relationship Id="rId88" Type="http://schemas.openxmlformats.org/officeDocument/2006/relationships/fontTable" Target="fontTable.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jpg"/><Relationship Id="rId28" Type="http://schemas.openxmlformats.org/officeDocument/2006/relationships/header" Target="header8.xml"/><Relationship Id="rId36" Type="http://schemas.openxmlformats.org/officeDocument/2006/relationships/header" Target="header9.xml"/><Relationship Id="rId49" Type="http://schemas.openxmlformats.org/officeDocument/2006/relationships/image" Target="media/image19.jpg"/><Relationship Id="rId57" Type="http://schemas.openxmlformats.org/officeDocument/2006/relationships/image" Target="media/image27.jp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4.jpg"/><Relationship Id="rId52" Type="http://schemas.openxmlformats.org/officeDocument/2006/relationships/image" Target="media/image22.jpg"/><Relationship Id="rId60" Type="http://schemas.openxmlformats.org/officeDocument/2006/relationships/image" Target="media/image30.jpg"/><Relationship Id="rId65" Type="http://schemas.openxmlformats.org/officeDocument/2006/relationships/image" Target="media/image35.jpg"/><Relationship Id="rId73" Type="http://schemas.openxmlformats.org/officeDocument/2006/relationships/image" Target="media/image43.jpg"/><Relationship Id="rId78" Type="http://schemas.openxmlformats.org/officeDocument/2006/relationships/image" Target="media/image46.jpg"/><Relationship Id="rId81" Type="http://schemas.openxmlformats.org/officeDocument/2006/relationships/image" Target="media/image49.png"/><Relationship Id="rId86"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52.emf"/></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C18B827F23D41738ABB529D999645E4"/>
        <w:category>
          <w:name w:val="General"/>
          <w:gallery w:val="placeholder"/>
        </w:category>
        <w:types>
          <w:type w:val="bbPlcHdr"/>
        </w:types>
        <w:behaviors>
          <w:behavior w:val="content"/>
        </w:behaviors>
        <w:guid w:val="{2C337363-091E-4A0B-93E4-877707512715}"/>
      </w:docPartPr>
      <w:docPartBody>
        <w:p w:rsidR="00B57310" w:rsidRDefault="00EC22B3">
          <w:pPr>
            <w:pStyle w:val="2C18B827F23D41738ABB529D999645E4"/>
          </w:pPr>
          <w:r w:rsidRPr="004E1499">
            <w:rPr>
              <w:rStyle w:val="PlaceholderText"/>
            </w:rPr>
            <w:t>Click or tap here to enter text.</w:t>
          </w:r>
        </w:p>
      </w:docPartBody>
    </w:docPart>
    <w:docPart>
      <w:docPartPr>
        <w:name w:val="CBBCE6E4806844F3806445F33BAE646E"/>
        <w:category>
          <w:name w:val="General"/>
          <w:gallery w:val="placeholder"/>
        </w:category>
        <w:types>
          <w:type w:val="bbPlcHdr"/>
        </w:types>
        <w:behaviors>
          <w:behavior w:val="content"/>
        </w:behaviors>
        <w:guid w:val="{74B103AA-F4C9-4517-878A-0A063FDE9637}"/>
      </w:docPartPr>
      <w:docPartBody>
        <w:p w:rsidR="00B57310" w:rsidRDefault="00EC22B3">
          <w:pPr>
            <w:pStyle w:val="CBBCE6E4806844F3806445F33BAE646E"/>
          </w:pPr>
          <w:r w:rsidRPr="00E8301D">
            <w:rPr>
              <w:sz w:val="20"/>
            </w:rPr>
            <w:t>Choose an item.</w:t>
          </w:r>
        </w:p>
      </w:docPartBody>
    </w:docPart>
    <w:docPart>
      <w:docPartPr>
        <w:name w:val="46CBAC309EA14F65B459D1FE7F9BEA6C"/>
        <w:category>
          <w:name w:val="General"/>
          <w:gallery w:val="placeholder"/>
        </w:category>
        <w:types>
          <w:type w:val="bbPlcHdr"/>
        </w:types>
        <w:behaviors>
          <w:behavior w:val="content"/>
        </w:behaviors>
        <w:guid w:val="{BC3A8485-CB43-4E7D-B4DE-C86AB81B0B77}"/>
      </w:docPartPr>
      <w:docPartBody>
        <w:p w:rsidR="00B57310" w:rsidRDefault="00611B92" w:rsidP="00611B92">
          <w:pPr>
            <w:pStyle w:val="46CBAC309EA14F65B459D1FE7F9BEA6C"/>
          </w:pPr>
          <w:r w:rsidRPr="00E8301D">
            <w:rPr>
              <w:sz w:val="20"/>
            </w:rPr>
            <w:t>Choose an item.</w:t>
          </w:r>
        </w:p>
      </w:docPartBody>
    </w:docPart>
    <w:docPart>
      <w:docPartPr>
        <w:name w:val="1798E9CA77304F32AB9297B1F9C9B062"/>
        <w:category>
          <w:name w:val="General"/>
          <w:gallery w:val="placeholder"/>
        </w:category>
        <w:types>
          <w:type w:val="bbPlcHdr"/>
        </w:types>
        <w:behaviors>
          <w:behavior w:val="content"/>
        </w:behaviors>
        <w:guid w:val="{69CBE66F-8152-48F0-976D-2682B5CB6970}"/>
      </w:docPartPr>
      <w:docPartBody>
        <w:p w:rsidR="00B57310" w:rsidRDefault="00611B92" w:rsidP="00611B92">
          <w:pPr>
            <w:pStyle w:val="1798E9CA77304F32AB9297B1F9C9B062"/>
          </w:pPr>
          <w:r w:rsidRPr="00E8301D">
            <w:rPr>
              <w:sz w:val="20"/>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tel Clear">
    <w:panose1 w:val="020B0604020203020204"/>
    <w:charset w:val="00"/>
    <w:family w:val="swiss"/>
    <w:pitch w:val="variable"/>
    <w:sig w:usb0="E10006FF" w:usb1="400060F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B92"/>
    <w:rsid w:val="00611B92"/>
    <w:rsid w:val="00AB219E"/>
    <w:rsid w:val="00B57310"/>
    <w:rsid w:val="00EC22B3"/>
    <w:rsid w:val="00F0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C18B827F23D41738ABB529D999645E4">
    <w:name w:val="2C18B827F23D41738ABB529D999645E4"/>
  </w:style>
  <w:style w:type="paragraph" w:customStyle="1" w:styleId="CBBCE6E4806844F3806445F33BAE646E">
    <w:name w:val="CBBCE6E4806844F3806445F33BAE646E"/>
  </w:style>
  <w:style w:type="paragraph" w:customStyle="1" w:styleId="46CBAC309EA14F65B459D1FE7F9BEA6C">
    <w:name w:val="46CBAC309EA14F65B459D1FE7F9BEA6C"/>
    <w:rsid w:val="00611B92"/>
  </w:style>
  <w:style w:type="paragraph" w:customStyle="1" w:styleId="1798E9CA77304F32AB9297B1F9C9B062">
    <w:name w:val="1798E9CA77304F32AB9297B1F9C9B062"/>
    <w:rsid w:val="00611B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2" ma:contentTypeDescription="Create a new document." ma:contentTypeScope="" ma:versionID="717f6eb2e1fef0ddb2d3872e4890d6d9">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4e60c8c6ce9a90dd784e96b6c5e15252"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269394-5CD1-420A-9DE6-AD997000D9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018BB1-3530-436E-AD34-0164402EB3E4}">
  <ds:schemaRefs>
    <ds:schemaRef ds:uri="http://schemas.microsoft.com/sharepoint/v3/contenttype/forms"/>
  </ds:schemaRefs>
</ds:datastoreItem>
</file>

<file path=customXml/itemProps3.xml><?xml version="1.0" encoding="utf-8"?>
<ds:datastoreItem xmlns:ds="http://schemas.openxmlformats.org/officeDocument/2006/customXml" ds:itemID="{BD015CC5-D31A-47A0-8792-EACCE272EEAE}">
  <ds:schemaRefs>
    <ds:schemaRef ds:uri="http://schemas.openxmlformats.org/officeDocument/2006/bibliography"/>
  </ds:schemaRefs>
</ds:datastoreItem>
</file>

<file path=customXml/itemProps4.xml><?xml version="1.0" encoding="utf-8"?>
<ds:datastoreItem xmlns:ds="http://schemas.openxmlformats.org/officeDocument/2006/customXml" ds:itemID="{C4FD40CA-5D39-451B-AD1A-5D60D0B7541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56</Pages>
  <Words>7668</Words>
  <Characters>43448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Document Title</vt:lpstr>
    </vt:vector>
  </TitlesOfParts>
  <Company>ntm</Company>
  <LinksUpToDate>false</LinksUpToDate>
  <CharactersWithSpaces>51014</CharactersWithSpaces>
  <SharedDoc>false</SharedDoc>
  <HLinks>
    <vt:vector size="48" baseType="variant">
      <vt:variant>
        <vt:i4>1048634</vt:i4>
      </vt:variant>
      <vt:variant>
        <vt:i4>44</vt:i4>
      </vt:variant>
      <vt:variant>
        <vt:i4>0</vt:i4>
      </vt:variant>
      <vt:variant>
        <vt:i4>5</vt:i4>
      </vt:variant>
      <vt:variant>
        <vt:lpwstr/>
      </vt:variant>
      <vt:variant>
        <vt:lpwstr>_Toc129750722</vt:lpwstr>
      </vt:variant>
      <vt:variant>
        <vt:i4>1048634</vt:i4>
      </vt:variant>
      <vt:variant>
        <vt:i4>38</vt:i4>
      </vt:variant>
      <vt:variant>
        <vt:i4>0</vt:i4>
      </vt:variant>
      <vt:variant>
        <vt:i4>5</vt:i4>
      </vt:variant>
      <vt:variant>
        <vt:lpwstr/>
      </vt:variant>
      <vt:variant>
        <vt:lpwstr>_Toc129750721</vt:lpwstr>
      </vt:variant>
      <vt:variant>
        <vt:i4>1048634</vt:i4>
      </vt:variant>
      <vt:variant>
        <vt:i4>32</vt:i4>
      </vt:variant>
      <vt:variant>
        <vt:i4>0</vt:i4>
      </vt:variant>
      <vt:variant>
        <vt:i4>5</vt:i4>
      </vt:variant>
      <vt:variant>
        <vt:lpwstr/>
      </vt:variant>
      <vt:variant>
        <vt:lpwstr>_Toc129750720</vt:lpwstr>
      </vt:variant>
      <vt:variant>
        <vt:i4>1245242</vt:i4>
      </vt:variant>
      <vt:variant>
        <vt:i4>26</vt:i4>
      </vt:variant>
      <vt:variant>
        <vt:i4>0</vt:i4>
      </vt:variant>
      <vt:variant>
        <vt:i4>5</vt:i4>
      </vt:variant>
      <vt:variant>
        <vt:lpwstr/>
      </vt:variant>
      <vt:variant>
        <vt:lpwstr>_Toc129750719</vt:lpwstr>
      </vt:variant>
      <vt:variant>
        <vt:i4>1245242</vt:i4>
      </vt:variant>
      <vt:variant>
        <vt:i4>20</vt:i4>
      </vt:variant>
      <vt:variant>
        <vt:i4>0</vt:i4>
      </vt:variant>
      <vt:variant>
        <vt:i4>5</vt:i4>
      </vt:variant>
      <vt:variant>
        <vt:lpwstr/>
      </vt:variant>
      <vt:variant>
        <vt:lpwstr>_Toc129750718</vt:lpwstr>
      </vt:variant>
      <vt:variant>
        <vt:i4>1245242</vt:i4>
      </vt:variant>
      <vt:variant>
        <vt:i4>14</vt:i4>
      </vt:variant>
      <vt:variant>
        <vt:i4>0</vt:i4>
      </vt:variant>
      <vt:variant>
        <vt:i4>5</vt:i4>
      </vt:variant>
      <vt:variant>
        <vt:lpwstr/>
      </vt:variant>
      <vt:variant>
        <vt:lpwstr>_Toc129750717</vt:lpwstr>
      </vt:variant>
      <vt:variant>
        <vt:i4>1245242</vt:i4>
      </vt:variant>
      <vt:variant>
        <vt:i4>8</vt:i4>
      </vt:variant>
      <vt:variant>
        <vt:i4>0</vt:i4>
      </vt:variant>
      <vt:variant>
        <vt:i4>5</vt:i4>
      </vt:variant>
      <vt:variant>
        <vt:lpwstr/>
      </vt:variant>
      <vt:variant>
        <vt:lpwstr>_Toc129750716</vt:lpwstr>
      </vt:variant>
      <vt:variant>
        <vt:i4>1245242</vt:i4>
      </vt:variant>
      <vt:variant>
        <vt:i4>2</vt:i4>
      </vt:variant>
      <vt:variant>
        <vt:i4>0</vt:i4>
      </vt:variant>
      <vt:variant>
        <vt:i4>5</vt:i4>
      </vt:variant>
      <vt:variant>
        <vt:lpwstr/>
      </vt:variant>
      <vt:variant>
        <vt:lpwstr>_Toc129750715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UG-ABC</dc:subject>
  <dc:creator>JLK</dc:creator>
  <cp:keywords>CTPClassification=CTP_IC:VisualMarkings=, CTPClassification=CTP_IC, CTPClassification=CTP_NT</cp:keywords>
  <dc:description>UG-093</dc:description>
  <cp:lastModifiedBy>Landis, Lawrence</cp:lastModifiedBy>
  <cp:revision>100</cp:revision>
  <cp:lastPrinted>2006-03-09T19:28:00Z</cp:lastPrinted>
  <dcterms:created xsi:type="dcterms:W3CDTF">2021-08-02T20:24:00Z</dcterms:created>
  <dcterms:modified xsi:type="dcterms:W3CDTF">2021-08-03T22:16:00Z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y fmtid="{D5CDD505-2E9C-101B-9397-08002B2CF9AE}" pid="3" name="TitusGUID">
    <vt:lpwstr>01d51bce-a448-42e8-a701-d72087e08fd3</vt:lpwstr>
  </property>
  <property fmtid="{D5CDD505-2E9C-101B-9397-08002B2CF9AE}" pid="4" name="CTP_BU">
    <vt:lpwstr>NA</vt:lpwstr>
  </property>
  <property fmtid="{D5CDD505-2E9C-101B-9397-08002B2CF9AE}" pid="5" name="CTP_TimeStamp">
    <vt:lpwstr>2020-02-19 20:02:13Z</vt:lpwstr>
  </property>
  <property fmtid="{D5CDD505-2E9C-101B-9397-08002B2CF9AE}" pid="6" name="Jive_VersionGuid">
    <vt:lpwstr>109bcb3f-03db-40d2-9660-44ce3b384630</vt:lpwstr>
  </property>
  <property fmtid="{D5CDD505-2E9C-101B-9397-08002B2CF9AE}" pid="7" name="Offisync_UniqueId">
    <vt:lpwstr>2145661</vt:lpwstr>
  </property>
  <property fmtid="{D5CDD505-2E9C-101B-9397-08002B2CF9AE}" pid="8" name="Offisync_ServerID">
    <vt:lpwstr>d001a694-7c66-4352-b53b-895ffdce369f</vt:lpwstr>
  </property>
  <property fmtid="{D5CDD505-2E9C-101B-9397-08002B2CF9AE}" pid="9" name="Offisync_UpdateToken">
    <vt:lpwstr>3</vt:lpwstr>
  </property>
  <property fmtid="{D5CDD505-2E9C-101B-9397-08002B2CF9AE}" pid="10" name="Offisync_ProviderInitializationData">
    <vt:lpwstr>https://soco.intel.com</vt:lpwstr>
  </property>
  <property fmtid="{D5CDD505-2E9C-101B-9397-08002B2CF9AE}" pid="11" name="Jive_LatestUserAccountName">
    <vt:lpwstr>dustycla</vt:lpwstr>
  </property>
  <property fmtid="{D5CDD505-2E9C-101B-9397-08002B2CF9AE}" pid="12" name="TaxKeyword">
    <vt:lpwstr>59;#CTPClassification=CTP_IC|3f63233c-e410-469b-919c-3d388342730f;#58;#CTPClassification=CTP_IC:VisualMarkings=|d6b836dd-f81f-4188-a965-be6c1b57c24a</vt:lpwstr>
  </property>
  <property fmtid="{D5CDD505-2E9C-101B-9397-08002B2CF9AE}" pid="13" name="CTP_IDSID">
    <vt:lpwstr>NA</vt:lpwstr>
  </property>
  <property fmtid="{D5CDD505-2E9C-101B-9397-08002B2CF9AE}" pid="14" name="CTP_WWID">
    <vt:lpwstr>NA</vt:lpwstr>
  </property>
  <property fmtid="{D5CDD505-2E9C-101B-9397-08002B2CF9AE}" pid="15" name="CTPClassification">
    <vt:lpwstr/>
  </property>
</Properties>
</file>